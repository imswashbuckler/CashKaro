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94A95" w:rsidRDefault="00FC1657" w:rsidP="006D7F6D">
      <w:pPr>
        <w:pStyle w:val="Heading1"/>
        <w:shd w:val="clear" w:color="auto" w:fill="FFFFFF"/>
        <w:spacing w:before="210" w:beforeAutospacing="0" w:after="150" w:afterAutospacing="0"/>
        <w:rPr>
          <w:rFonts w:ascii="inherit" w:hAnsi="inherit" w:cs="Helvetica"/>
          <w:color w:val="000100"/>
          <w:sz w:val="32"/>
          <w:szCs w:val="32"/>
        </w:rPr>
      </w:pPr>
      <w:r>
        <w:rPr>
          <w:rFonts w:ascii="inherit" w:hAnsi="inherit" w:cs="Helvetica"/>
          <w:color w:val="000100"/>
          <w:sz w:val="32"/>
          <w:szCs w:val="32"/>
        </w:rPr>
        <w:t>If base class has 2 para</w:t>
      </w:r>
      <w:r w:rsidR="00F2563E">
        <w:rPr>
          <w:rFonts w:ascii="inherit" w:hAnsi="inherit" w:cs="Helvetica"/>
          <w:color w:val="000100"/>
          <w:sz w:val="32"/>
          <w:szCs w:val="32"/>
        </w:rPr>
        <w:t>meter constructor and child class has 1 param meter construtor</w:t>
      </w:r>
      <w:r w:rsidR="00D94A95">
        <w:rPr>
          <w:rFonts w:ascii="inherit" w:hAnsi="inherit" w:cs="Helvetica"/>
          <w:color w:val="000100"/>
          <w:sz w:val="32"/>
          <w:szCs w:val="32"/>
        </w:rPr>
        <w:t xml:space="preserve"> and default constructor is not defined</w:t>
      </w:r>
    </w:p>
    <w:p w:rsidR="00D94A95" w:rsidRDefault="00D94A95" w:rsidP="006D7F6D">
      <w:pPr>
        <w:pStyle w:val="Heading1"/>
        <w:shd w:val="clear" w:color="auto" w:fill="FFFFFF"/>
        <w:spacing w:before="210" w:beforeAutospacing="0" w:after="150" w:afterAutospacing="0"/>
        <w:rPr>
          <w:rFonts w:ascii="inherit" w:hAnsi="inherit" w:cs="Helvetica"/>
          <w:color w:val="000100"/>
          <w:sz w:val="32"/>
          <w:szCs w:val="32"/>
        </w:rPr>
      </w:pPr>
      <w:r>
        <w:rPr>
          <w:rFonts w:ascii="inherit" w:hAnsi="inherit" w:cs="Helvetica"/>
          <w:color w:val="000100"/>
          <w:sz w:val="32"/>
          <w:szCs w:val="32"/>
        </w:rPr>
        <w:t>Then If default constructor is not present in parent class it will throw exception</w:t>
      </w:r>
    </w:p>
    <w:p w:rsidR="00D94A95" w:rsidRDefault="00D94A95" w:rsidP="006D7F6D">
      <w:pPr>
        <w:pStyle w:val="Heading1"/>
        <w:shd w:val="clear" w:color="auto" w:fill="FFFFFF"/>
        <w:spacing w:before="210" w:beforeAutospacing="0" w:after="150" w:afterAutospacing="0"/>
        <w:rPr>
          <w:rFonts w:ascii="inherit" w:hAnsi="inherit" w:cs="Helvetica"/>
          <w:color w:val="000100"/>
          <w:sz w:val="32"/>
          <w:szCs w:val="32"/>
        </w:rPr>
      </w:pPr>
      <w:r>
        <w:rPr>
          <w:rFonts w:ascii="inherit" w:hAnsi="inherit" w:cs="Helvetica"/>
          <w:color w:val="000100"/>
          <w:sz w:val="32"/>
          <w:szCs w:val="32"/>
        </w:rPr>
        <w:t>How to tackle this exception</w:t>
      </w:r>
    </w:p>
    <w:p w:rsidR="00D94A95" w:rsidRPr="00D94A95" w:rsidRDefault="00D94A95" w:rsidP="00D94A95">
      <w:pPr>
        <w:pStyle w:val="Heading1"/>
        <w:numPr>
          <w:ilvl w:val="0"/>
          <w:numId w:val="68"/>
        </w:numPr>
        <w:shd w:val="clear" w:color="auto" w:fill="FFFFFF"/>
        <w:spacing w:before="210" w:beforeAutospacing="0" w:after="150" w:afterAutospacing="0"/>
        <w:rPr>
          <w:rFonts w:ascii="inherit" w:hAnsi="inherit" w:cs="Helvetica"/>
          <w:color w:val="000100"/>
          <w:sz w:val="32"/>
          <w:szCs w:val="32"/>
        </w:rPr>
      </w:pPr>
      <w:r>
        <w:rPr>
          <w:rFonts w:ascii="inherit" w:hAnsi="inherit" w:cs="Helvetica"/>
          <w:color w:val="000100"/>
          <w:sz w:val="32"/>
          <w:szCs w:val="32"/>
        </w:rPr>
        <w:t>Define default constructor in parent class</w:t>
      </w:r>
    </w:p>
    <w:p w:rsidR="00D94A95" w:rsidRDefault="00D94A95" w:rsidP="00D94A95">
      <w:pPr>
        <w:pStyle w:val="Heading1"/>
        <w:shd w:val="clear" w:color="auto" w:fill="FFFFFF"/>
        <w:spacing w:before="210" w:beforeAutospacing="0" w:after="150" w:afterAutospacing="0"/>
        <w:ind w:left="360"/>
        <w:rPr>
          <w:rFonts w:ascii="inherit" w:hAnsi="inherit" w:cs="Helvetica"/>
          <w:color w:val="000100"/>
          <w:sz w:val="32"/>
          <w:szCs w:val="32"/>
        </w:rPr>
      </w:pPr>
    </w:p>
    <w:p w:rsidR="00D94A95" w:rsidRDefault="00D94A95" w:rsidP="00D94A95">
      <w:pPr>
        <w:autoSpaceDE w:val="0"/>
        <w:autoSpaceDN w:val="0"/>
        <w:adjustRightInd w:val="0"/>
        <w:rPr>
          <w:rFonts w:ascii="Consolas" w:eastAsiaTheme="minorHAnsi" w:hAnsi="Consolas" w:cs="Consolas"/>
          <w:lang w:eastAsia="en-US"/>
        </w:rPr>
      </w:pPr>
      <w:r>
        <w:rPr>
          <w:rFonts w:ascii="Consolas" w:eastAsiaTheme="minorHAnsi" w:hAnsi="Consolas" w:cs="Consolas"/>
          <w:b/>
          <w:bCs/>
          <w:color w:val="7F0055"/>
          <w:lang w:eastAsia="en-US"/>
        </w:rPr>
        <w:t>package</w:t>
      </w:r>
      <w:r>
        <w:rPr>
          <w:rFonts w:ascii="Consolas" w:eastAsiaTheme="minorHAnsi" w:hAnsi="Consolas" w:cs="Consolas"/>
          <w:color w:val="000000"/>
          <w:lang w:eastAsia="en-US"/>
        </w:rPr>
        <w:t xml:space="preserve"> _NewOne;</w:t>
      </w:r>
    </w:p>
    <w:p w:rsidR="00D94A95" w:rsidRDefault="00D94A95" w:rsidP="00D94A95">
      <w:pPr>
        <w:autoSpaceDE w:val="0"/>
        <w:autoSpaceDN w:val="0"/>
        <w:adjustRightInd w:val="0"/>
        <w:rPr>
          <w:rFonts w:ascii="Consolas" w:eastAsiaTheme="minorHAnsi" w:hAnsi="Consolas" w:cs="Consolas"/>
          <w:lang w:eastAsia="en-US"/>
        </w:rPr>
      </w:pPr>
    </w:p>
    <w:p w:rsidR="00D94A95" w:rsidRDefault="00D94A95" w:rsidP="00D94A95">
      <w:pPr>
        <w:autoSpaceDE w:val="0"/>
        <w:autoSpaceDN w:val="0"/>
        <w:adjustRightInd w:val="0"/>
        <w:rPr>
          <w:rFonts w:ascii="Consolas" w:eastAsiaTheme="minorHAnsi" w:hAnsi="Consolas" w:cs="Consolas"/>
          <w:lang w:eastAsia="en-US"/>
        </w:rPr>
      </w:pPr>
      <w:r>
        <w:rPr>
          <w:rFonts w:ascii="Consolas" w:eastAsiaTheme="minorHAnsi" w:hAnsi="Consolas" w:cs="Consolas"/>
          <w:b/>
          <w:bCs/>
          <w:color w:val="7F0055"/>
          <w:lang w:eastAsia="en-US"/>
        </w:rPr>
        <w:t>public</w:t>
      </w:r>
      <w:r>
        <w:rPr>
          <w:rFonts w:ascii="Consolas" w:eastAsiaTheme="minorHAnsi" w:hAnsi="Consolas" w:cs="Consolas"/>
          <w:color w:val="000000"/>
          <w:lang w:eastAsia="en-US"/>
        </w:rPr>
        <w:t xml:space="preserve"> </w:t>
      </w:r>
      <w:r>
        <w:rPr>
          <w:rFonts w:ascii="Consolas" w:eastAsiaTheme="minorHAnsi" w:hAnsi="Consolas" w:cs="Consolas"/>
          <w:b/>
          <w:bCs/>
          <w:color w:val="7F0055"/>
          <w:lang w:eastAsia="en-US"/>
        </w:rPr>
        <w:t>class</w:t>
      </w:r>
      <w:r>
        <w:rPr>
          <w:rFonts w:ascii="Consolas" w:eastAsiaTheme="minorHAnsi" w:hAnsi="Consolas" w:cs="Consolas"/>
          <w:color w:val="000000"/>
          <w:lang w:eastAsia="en-US"/>
        </w:rPr>
        <w:t xml:space="preserve"> Base {</w:t>
      </w:r>
    </w:p>
    <w:p w:rsidR="00D94A95" w:rsidRDefault="00D94A95" w:rsidP="00D94A95">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ab/>
      </w:r>
      <w:r>
        <w:rPr>
          <w:rFonts w:ascii="Consolas" w:eastAsiaTheme="minorHAnsi" w:hAnsi="Consolas" w:cs="Consolas"/>
          <w:b/>
          <w:bCs/>
          <w:color w:val="7F0055"/>
          <w:lang w:eastAsia="en-US"/>
        </w:rPr>
        <w:t>int</w:t>
      </w:r>
      <w:r>
        <w:rPr>
          <w:rFonts w:ascii="Consolas" w:eastAsiaTheme="minorHAnsi" w:hAnsi="Consolas" w:cs="Consolas"/>
          <w:color w:val="000000"/>
          <w:lang w:eastAsia="en-US"/>
        </w:rPr>
        <w:t xml:space="preserve"> </w:t>
      </w:r>
      <w:r>
        <w:rPr>
          <w:rFonts w:ascii="Consolas" w:eastAsiaTheme="minorHAnsi" w:hAnsi="Consolas" w:cs="Consolas"/>
          <w:color w:val="0000C0"/>
          <w:lang w:eastAsia="en-US"/>
        </w:rPr>
        <w:t>a</w:t>
      </w:r>
      <w:r>
        <w:rPr>
          <w:rFonts w:ascii="Consolas" w:eastAsiaTheme="minorHAnsi" w:hAnsi="Consolas" w:cs="Consolas"/>
          <w:color w:val="000000"/>
          <w:lang w:eastAsia="en-US"/>
        </w:rPr>
        <w:t>;</w:t>
      </w:r>
    </w:p>
    <w:p w:rsidR="00D94A95" w:rsidRDefault="00D94A95" w:rsidP="00D94A95">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ab/>
      </w:r>
      <w:r>
        <w:rPr>
          <w:rFonts w:ascii="Consolas" w:eastAsiaTheme="minorHAnsi" w:hAnsi="Consolas" w:cs="Consolas"/>
          <w:b/>
          <w:bCs/>
          <w:color w:val="7F0055"/>
          <w:lang w:eastAsia="en-US"/>
        </w:rPr>
        <w:t>int</w:t>
      </w:r>
      <w:r>
        <w:rPr>
          <w:rFonts w:ascii="Consolas" w:eastAsiaTheme="minorHAnsi" w:hAnsi="Consolas" w:cs="Consolas"/>
          <w:color w:val="000000"/>
          <w:lang w:eastAsia="en-US"/>
        </w:rPr>
        <w:t xml:space="preserve"> </w:t>
      </w:r>
      <w:r>
        <w:rPr>
          <w:rFonts w:ascii="Consolas" w:eastAsiaTheme="minorHAnsi" w:hAnsi="Consolas" w:cs="Consolas"/>
          <w:color w:val="0000C0"/>
          <w:lang w:eastAsia="en-US"/>
        </w:rPr>
        <w:t>b</w:t>
      </w:r>
      <w:r>
        <w:rPr>
          <w:rFonts w:ascii="Consolas" w:eastAsiaTheme="minorHAnsi" w:hAnsi="Consolas" w:cs="Consolas"/>
          <w:color w:val="000000"/>
          <w:lang w:eastAsia="en-US"/>
        </w:rPr>
        <w:t>;</w:t>
      </w:r>
    </w:p>
    <w:p w:rsidR="00D94A95" w:rsidRDefault="00D94A95" w:rsidP="00D94A95">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ab/>
        <w:t>Base(){}</w:t>
      </w:r>
    </w:p>
    <w:p w:rsidR="00D94A95" w:rsidRDefault="00D94A95" w:rsidP="00D94A95">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ab/>
        <w:t>Base(</w:t>
      </w:r>
      <w:r>
        <w:rPr>
          <w:rFonts w:ascii="Consolas" w:eastAsiaTheme="minorHAnsi" w:hAnsi="Consolas" w:cs="Consolas"/>
          <w:b/>
          <w:bCs/>
          <w:color w:val="7F0055"/>
          <w:lang w:eastAsia="en-US"/>
        </w:rPr>
        <w:t>int</w:t>
      </w:r>
      <w:r>
        <w:rPr>
          <w:rFonts w:ascii="Consolas" w:eastAsiaTheme="minorHAnsi" w:hAnsi="Consolas" w:cs="Consolas"/>
          <w:color w:val="000000"/>
          <w:lang w:eastAsia="en-US"/>
        </w:rPr>
        <w:t xml:space="preserve"> </w:t>
      </w:r>
      <w:r>
        <w:rPr>
          <w:rFonts w:ascii="Consolas" w:eastAsiaTheme="minorHAnsi" w:hAnsi="Consolas" w:cs="Consolas"/>
          <w:color w:val="6A3E3E"/>
          <w:lang w:eastAsia="en-US"/>
        </w:rPr>
        <w:t>a</w:t>
      </w:r>
      <w:r>
        <w:rPr>
          <w:rFonts w:ascii="Consolas" w:eastAsiaTheme="minorHAnsi" w:hAnsi="Consolas" w:cs="Consolas"/>
          <w:color w:val="000000"/>
          <w:lang w:eastAsia="en-US"/>
        </w:rPr>
        <w:t>) {</w:t>
      </w:r>
    </w:p>
    <w:p w:rsidR="00D94A95" w:rsidRDefault="00D94A95" w:rsidP="00D94A95">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ab/>
      </w:r>
      <w:r>
        <w:rPr>
          <w:rFonts w:ascii="Consolas" w:eastAsiaTheme="minorHAnsi" w:hAnsi="Consolas" w:cs="Consolas"/>
          <w:color w:val="000000"/>
          <w:lang w:eastAsia="en-US"/>
        </w:rPr>
        <w:tab/>
      </w:r>
      <w:r>
        <w:rPr>
          <w:rFonts w:ascii="Consolas" w:eastAsiaTheme="minorHAnsi" w:hAnsi="Consolas" w:cs="Consolas"/>
          <w:b/>
          <w:bCs/>
          <w:color w:val="7F0055"/>
          <w:lang w:eastAsia="en-US"/>
        </w:rPr>
        <w:t>this</w:t>
      </w:r>
      <w:r>
        <w:rPr>
          <w:rFonts w:ascii="Consolas" w:eastAsiaTheme="minorHAnsi" w:hAnsi="Consolas" w:cs="Consolas"/>
          <w:color w:val="000000"/>
          <w:lang w:eastAsia="en-US"/>
        </w:rPr>
        <w:t>.</w:t>
      </w:r>
      <w:r>
        <w:rPr>
          <w:rFonts w:ascii="Consolas" w:eastAsiaTheme="minorHAnsi" w:hAnsi="Consolas" w:cs="Consolas"/>
          <w:color w:val="0000C0"/>
          <w:lang w:eastAsia="en-US"/>
        </w:rPr>
        <w:t>a</w:t>
      </w:r>
      <w:r>
        <w:rPr>
          <w:rFonts w:ascii="Consolas" w:eastAsiaTheme="minorHAnsi" w:hAnsi="Consolas" w:cs="Consolas"/>
          <w:color w:val="000000"/>
          <w:lang w:eastAsia="en-US"/>
        </w:rPr>
        <w:t xml:space="preserve"> = </w:t>
      </w:r>
      <w:r>
        <w:rPr>
          <w:rFonts w:ascii="Consolas" w:eastAsiaTheme="minorHAnsi" w:hAnsi="Consolas" w:cs="Consolas"/>
          <w:color w:val="6A3E3E"/>
          <w:lang w:eastAsia="en-US"/>
        </w:rPr>
        <w:t>a</w:t>
      </w:r>
      <w:r>
        <w:rPr>
          <w:rFonts w:ascii="Consolas" w:eastAsiaTheme="minorHAnsi" w:hAnsi="Consolas" w:cs="Consolas"/>
          <w:color w:val="000000"/>
          <w:lang w:eastAsia="en-US"/>
        </w:rPr>
        <w:t>;</w:t>
      </w:r>
    </w:p>
    <w:p w:rsidR="00D94A95" w:rsidRDefault="00D94A95" w:rsidP="00D94A95">
      <w:pPr>
        <w:autoSpaceDE w:val="0"/>
        <w:autoSpaceDN w:val="0"/>
        <w:adjustRightInd w:val="0"/>
        <w:rPr>
          <w:rFonts w:ascii="Consolas" w:eastAsiaTheme="minorHAnsi" w:hAnsi="Consolas" w:cs="Consolas"/>
          <w:lang w:eastAsia="en-US"/>
        </w:rPr>
      </w:pPr>
    </w:p>
    <w:p w:rsidR="00D94A95" w:rsidRDefault="00D94A95" w:rsidP="00D94A95">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ab/>
        <w:t>}</w:t>
      </w:r>
    </w:p>
    <w:p w:rsidR="00D94A95" w:rsidRDefault="00D94A95" w:rsidP="00D94A95">
      <w:pPr>
        <w:autoSpaceDE w:val="0"/>
        <w:autoSpaceDN w:val="0"/>
        <w:adjustRightInd w:val="0"/>
        <w:rPr>
          <w:rFonts w:ascii="Consolas" w:eastAsiaTheme="minorHAnsi" w:hAnsi="Consolas" w:cs="Consolas"/>
          <w:lang w:eastAsia="en-US"/>
        </w:rPr>
      </w:pPr>
    </w:p>
    <w:p w:rsidR="00D94A95" w:rsidRDefault="00D94A95" w:rsidP="00D94A95">
      <w:pPr>
        <w:autoSpaceDE w:val="0"/>
        <w:autoSpaceDN w:val="0"/>
        <w:adjustRightInd w:val="0"/>
        <w:rPr>
          <w:rFonts w:ascii="Consolas" w:eastAsiaTheme="minorHAnsi" w:hAnsi="Consolas" w:cs="Consolas"/>
          <w:color w:val="000000"/>
          <w:lang w:eastAsia="en-US"/>
        </w:rPr>
      </w:pPr>
      <w:r>
        <w:rPr>
          <w:rFonts w:ascii="Consolas" w:eastAsiaTheme="minorHAnsi" w:hAnsi="Consolas" w:cs="Consolas"/>
          <w:color w:val="000000"/>
          <w:lang w:eastAsia="en-US"/>
        </w:rPr>
        <w:t>}</w:t>
      </w:r>
    </w:p>
    <w:p w:rsidR="00D94A95" w:rsidRDefault="00D94A95" w:rsidP="00D94A95">
      <w:pPr>
        <w:autoSpaceDE w:val="0"/>
        <w:autoSpaceDN w:val="0"/>
        <w:adjustRightInd w:val="0"/>
        <w:rPr>
          <w:rFonts w:ascii="Consolas" w:eastAsiaTheme="minorHAnsi" w:hAnsi="Consolas" w:cs="Consolas"/>
          <w:lang w:eastAsia="en-US"/>
        </w:rPr>
      </w:pPr>
      <w:r>
        <w:rPr>
          <w:rFonts w:ascii="Consolas" w:eastAsiaTheme="minorHAnsi" w:hAnsi="Consolas" w:cs="Consolas"/>
          <w:b/>
          <w:bCs/>
          <w:color w:val="7F0055"/>
          <w:lang w:eastAsia="en-US"/>
        </w:rPr>
        <w:t>package</w:t>
      </w:r>
      <w:r>
        <w:rPr>
          <w:rFonts w:ascii="Consolas" w:eastAsiaTheme="minorHAnsi" w:hAnsi="Consolas" w:cs="Consolas"/>
          <w:color w:val="000000"/>
          <w:lang w:eastAsia="en-US"/>
        </w:rPr>
        <w:t xml:space="preserve"> _NewOne;</w:t>
      </w:r>
    </w:p>
    <w:p w:rsidR="00D94A95" w:rsidRDefault="00D94A95" w:rsidP="00D94A95">
      <w:pPr>
        <w:autoSpaceDE w:val="0"/>
        <w:autoSpaceDN w:val="0"/>
        <w:adjustRightInd w:val="0"/>
        <w:rPr>
          <w:rFonts w:ascii="Consolas" w:eastAsiaTheme="minorHAnsi" w:hAnsi="Consolas" w:cs="Consolas"/>
          <w:lang w:eastAsia="en-US"/>
        </w:rPr>
      </w:pPr>
    </w:p>
    <w:p w:rsidR="00D94A95" w:rsidRDefault="00D94A95" w:rsidP="00D94A95">
      <w:pPr>
        <w:autoSpaceDE w:val="0"/>
        <w:autoSpaceDN w:val="0"/>
        <w:adjustRightInd w:val="0"/>
        <w:rPr>
          <w:rFonts w:ascii="Consolas" w:eastAsiaTheme="minorHAnsi" w:hAnsi="Consolas" w:cs="Consolas"/>
          <w:lang w:eastAsia="en-US"/>
        </w:rPr>
      </w:pPr>
      <w:r>
        <w:rPr>
          <w:rFonts w:ascii="Consolas" w:eastAsiaTheme="minorHAnsi" w:hAnsi="Consolas" w:cs="Consolas"/>
          <w:b/>
          <w:bCs/>
          <w:color w:val="7F0055"/>
          <w:lang w:eastAsia="en-US"/>
        </w:rPr>
        <w:t>public</w:t>
      </w:r>
      <w:r>
        <w:rPr>
          <w:rFonts w:ascii="Consolas" w:eastAsiaTheme="minorHAnsi" w:hAnsi="Consolas" w:cs="Consolas"/>
          <w:color w:val="000000"/>
          <w:lang w:eastAsia="en-US"/>
        </w:rPr>
        <w:t xml:space="preserve"> </w:t>
      </w:r>
      <w:r>
        <w:rPr>
          <w:rFonts w:ascii="Consolas" w:eastAsiaTheme="minorHAnsi" w:hAnsi="Consolas" w:cs="Consolas"/>
          <w:b/>
          <w:bCs/>
          <w:color w:val="7F0055"/>
          <w:lang w:eastAsia="en-US"/>
        </w:rPr>
        <w:t>class</w:t>
      </w:r>
      <w:r>
        <w:rPr>
          <w:rFonts w:ascii="Consolas" w:eastAsiaTheme="minorHAnsi" w:hAnsi="Consolas" w:cs="Consolas"/>
          <w:color w:val="000000"/>
          <w:lang w:eastAsia="en-US"/>
        </w:rPr>
        <w:t xml:space="preserve"> Child </w:t>
      </w:r>
      <w:r>
        <w:rPr>
          <w:rFonts w:ascii="Consolas" w:eastAsiaTheme="minorHAnsi" w:hAnsi="Consolas" w:cs="Consolas"/>
          <w:b/>
          <w:bCs/>
          <w:color w:val="7F0055"/>
          <w:lang w:eastAsia="en-US"/>
        </w:rPr>
        <w:t>extends</w:t>
      </w:r>
      <w:r>
        <w:rPr>
          <w:rFonts w:ascii="Consolas" w:eastAsiaTheme="minorHAnsi" w:hAnsi="Consolas" w:cs="Consolas"/>
          <w:color w:val="000000"/>
          <w:lang w:eastAsia="en-US"/>
        </w:rPr>
        <w:t xml:space="preserve"> Base {</w:t>
      </w:r>
    </w:p>
    <w:p w:rsidR="00D94A95" w:rsidRDefault="00D94A95" w:rsidP="00D94A95">
      <w:pPr>
        <w:autoSpaceDE w:val="0"/>
        <w:autoSpaceDN w:val="0"/>
        <w:adjustRightInd w:val="0"/>
        <w:rPr>
          <w:rFonts w:ascii="Consolas" w:eastAsiaTheme="minorHAnsi" w:hAnsi="Consolas" w:cs="Consolas"/>
          <w:lang w:eastAsia="en-US"/>
        </w:rPr>
      </w:pPr>
    </w:p>
    <w:p w:rsidR="00D94A95" w:rsidRDefault="00D94A95" w:rsidP="00D94A95">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ab/>
        <w:t>Child(</w:t>
      </w:r>
      <w:r>
        <w:rPr>
          <w:rFonts w:ascii="Consolas" w:eastAsiaTheme="minorHAnsi" w:hAnsi="Consolas" w:cs="Consolas"/>
          <w:b/>
          <w:bCs/>
          <w:color w:val="7F0055"/>
          <w:lang w:eastAsia="en-US"/>
        </w:rPr>
        <w:t>int</w:t>
      </w:r>
      <w:r>
        <w:rPr>
          <w:rFonts w:ascii="Consolas" w:eastAsiaTheme="minorHAnsi" w:hAnsi="Consolas" w:cs="Consolas"/>
          <w:color w:val="000000"/>
          <w:lang w:eastAsia="en-US"/>
        </w:rPr>
        <w:t xml:space="preserve"> </w:t>
      </w:r>
      <w:r>
        <w:rPr>
          <w:rFonts w:ascii="Consolas" w:eastAsiaTheme="minorHAnsi" w:hAnsi="Consolas" w:cs="Consolas"/>
          <w:color w:val="6A3E3E"/>
          <w:lang w:eastAsia="en-US"/>
        </w:rPr>
        <w:t>x</w:t>
      </w:r>
      <w:r>
        <w:rPr>
          <w:rFonts w:ascii="Consolas" w:eastAsiaTheme="minorHAnsi" w:hAnsi="Consolas" w:cs="Consolas"/>
          <w:color w:val="000000"/>
          <w:lang w:eastAsia="en-US"/>
        </w:rPr>
        <w:t>,</w:t>
      </w:r>
      <w:r>
        <w:rPr>
          <w:rFonts w:ascii="Consolas" w:eastAsiaTheme="minorHAnsi" w:hAnsi="Consolas" w:cs="Consolas"/>
          <w:b/>
          <w:bCs/>
          <w:color w:val="7F0055"/>
          <w:lang w:eastAsia="en-US"/>
        </w:rPr>
        <w:t>int</w:t>
      </w:r>
      <w:r>
        <w:rPr>
          <w:rFonts w:ascii="Consolas" w:eastAsiaTheme="minorHAnsi" w:hAnsi="Consolas" w:cs="Consolas"/>
          <w:color w:val="000000"/>
          <w:lang w:eastAsia="en-US"/>
        </w:rPr>
        <w:t xml:space="preserve"> </w:t>
      </w:r>
      <w:r>
        <w:rPr>
          <w:rFonts w:ascii="Consolas" w:eastAsiaTheme="minorHAnsi" w:hAnsi="Consolas" w:cs="Consolas"/>
          <w:color w:val="6A3E3E"/>
          <w:lang w:eastAsia="en-US"/>
        </w:rPr>
        <w:t>y</w:t>
      </w:r>
      <w:r>
        <w:rPr>
          <w:rFonts w:ascii="Consolas" w:eastAsiaTheme="minorHAnsi" w:hAnsi="Consolas" w:cs="Consolas"/>
          <w:color w:val="000000"/>
          <w:lang w:eastAsia="en-US"/>
        </w:rPr>
        <w:t>)</w:t>
      </w:r>
    </w:p>
    <w:p w:rsidR="00D94A95" w:rsidRDefault="00D94A95" w:rsidP="00D94A95">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ab/>
      </w:r>
      <w:r>
        <w:rPr>
          <w:rFonts w:ascii="Consolas" w:eastAsiaTheme="minorHAnsi" w:hAnsi="Consolas" w:cs="Consolas"/>
          <w:color w:val="000000"/>
          <w:lang w:eastAsia="en-US"/>
        </w:rPr>
        <w:tab/>
        <w:t>{</w:t>
      </w:r>
    </w:p>
    <w:p w:rsidR="00D94A95" w:rsidRDefault="00D94A95" w:rsidP="00D94A95">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ab/>
      </w:r>
    </w:p>
    <w:p w:rsidR="00D94A95" w:rsidRDefault="00D94A95" w:rsidP="00D94A95">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ab/>
      </w:r>
      <w:r>
        <w:rPr>
          <w:rFonts w:ascii="Consolas" w:eastAsiaTheme="minorHAnsi" w:hAnsi="Consolas" w:cs="Consolas"/>
          <w:color w:val="000000"/>
          <w:lang w:eastAsia="en-US"/>
        </w:rPr>
        <w:tab/>
      </w:r>
      <w:r>
        <w:rPr>
          <w:rFonts w:ascii="Consolas" w:eastAsiaTheme="minorHAnsi" w:hAnsi="Consolas" w:cs="Consolas"/>
          <w:color w:val="000000"/>
          <w:lang w:eastAsia="en-US"/>
        </w:rPr>
        <w:tab/>
        <w:t>System.</w:t>
      </w:r>
      <w:r>
        <w:rPr>
          <w:rFonts w:ascii="Consolas" w:eastAsiaTheme="minorHAnsi" w:hAnsi="Consolas" w:cs="Consolas"/>
          <w:b/>
          <w:bCs/>
          <w:i/>
          <w:iCs/>
          <w:color w:val="0000C0"/>
          <w:lang w:eastAsia="en-US"/>
        </w:rPr>
        <w:t>out</w:t>
      </w:r>
      <w:r>
        <w:rPr>
          <w:rFonts w:ascii="Consolas" w:eastAsiaTheme="minorHAnsi" w:hAnsi="Consolas" w:cs="Consolas"/>
          <w:color w:val="000000"/>
          <w:lang w:eastAsia="en-US"/>
        </w:rPr>
        <w:t>.println(</w:t>
      </w:r>
      <w:r>
        <w:rPr>
          <w:rFonts w:ascii="Consolas" w:eastAsiaTheme="minorHAnsi" w:hAnsi="Consolas" w:cs="Consolas"/>
          <w:color w:val="2A00FF"/>
          <w:lang w:eastAsia="en-US"/>
        </w:rPr>
        <w:t>"Ram"</w:t>
      </w:r>
      <w:r>
        <w:rPr>
          <w:rFonts w:ascii="Consolas" w:eastAsiaTheme="minorHAnsi" w:hAnsi="Consolas" w:cs="Consolas"/>
          <w:color w:val="000000"/>
          <w:lang w:eastAsia="en-US"/>
        </w:rPr>
        <w:t>);</w:t>
      </w:r>
    </w:p>
    <w:p w:rsidR="00D94A95" w:rsidRDefault="00D94A95" w:rsidP="00D94A95">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ab/>
      </w:r>
      <w:r>
        <w:rPr>
          <w:rFonts w:ascii="Consolas" w:eastAsiaTheme="minorHAnsi" w:hAnsi="Consolas" w:cs="Consolas"/>
          <w:color w:val="000000"/>
          <w:lang w:eastAsia="en-US"/>
        </w:rPr>
        <w:tab/>
      </w:r>
      <w:r>
        <w:rPr>
          <w:rFonts w:ascii="Consolas" w:eastAsiaTheme="minorHAnsi" w:hAnsi="Consolas" w:cs="Consolas"/>
          <w:color w:val="000000"/>
          <w:lang w:eastAsia="en-US"/>
        </w:rPr>
        <w:tab/>
      </w:r>
    </w:p>
    <w:p w:rsidR="00D94A95" w:rsidRDefault="00D94A95" w:rsidP="00D94A95">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ab/>
      </w:r>
      <w:r>
        <w:rPr>
          <w:rFonts w:ascii="Consolas" w:eastAsiaTheme="minorHAnsi" w:hAnsi="Consolas" w:cs="Consolas"/>
          <w:color w:val="000000"/>
          <w:lang w:eastAsia="en-US"/>
        </w:rPr>
        <w:tab/>
        <w:t>}</w:t>
      </w:r>
    </w:p>
    <w:p w:rsidR="00D94A95" w:rsidRDefault="00D94A95" w:rsidP="00D94A95">
      <w:pPr>
        <w:autoSpaceDE w:val="0"/>
        <w:autoSpaceDN w:val="0"/>
        <w:adjustRightInd w:val="0"/>
        <w:rPr>
          <w:rFonts w:ascii="Consolas" w:eastAsiaTheme="minorHAnsi" w:hAnsi="Consolas" w:cs="Consolas"/>
          <w:lang w:eastAsia="en-US"/>
        </w:rPr>
      </w:pPr>
    </w:p>
    <w:p w:rsidR="00D94A95" w:rsidRDefault="00D94A95" w:rsidP="00D94A95">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ab/>
        <w:t>}</w:t>
      </w:r>
    </w:p>
    <w:p w:rsidR="00D94A95" w:rsidRDefault="00D94A95" w:rsidP="00D94A95">
      <w:pPr>
        <w:autoSpaceDE w:val="0"/>
        <w:autoSpaceDN w:val="0"/>
        <w:adjustRightInd w:val="0"/>
        <w:rPr>
          <w:rFonts w:ascii="Consolas" w:eastAsiaTheme="minorHAnsi" w:hAnsi="Consolas" w:cs="Consolas"/>
          <w:lang w:eastAsia="en-US"/>
        </w:rPr>
      </w:pPr>
    </w:p>
    <w:p w:rsidR="00D94A95" w:rsidRPr="00D94A95" w:rsidRDefault="00D94A95" w:rsidP="00D94A95">
      <w:pPr>
        <w:autoSpaceDE w:val="0"/>
        <w:autoSpaceDN w:val="0"/>
        <w:adjustRightInd w:val="0"/>
        <w:rPr>
          <w:rFonts w:ascii="Consolas" w:eastAsiaTheme="minorHAnsi" w:hAnsi="Consolas" w:cs="Consolas"/>
          <w:lang w:eastAsia="en-US"/>
        </w:rPr>
      </w:pPr>
    </w:p>
    <w:p w:rsidR="00D94A95" w:rsidRDefault="00D94A95" w:rsidP="00D94A95">
      <w:pPr>
        <w:pStyle w:val="Heading1"/>
        <w:numPr>
          <w:ilvl w:val="0"/>
          <w:numId w:val="68"/>
        </w:numPr>
        <w:shd w:val="clear" w:color="auto" w:fill="FFFFFF"/>
        <w:spacing w:before="210" w:beforeAutospacing="0" w:after="150" w:afterAutospacing="0"/>
        <w:rPr>
          <w:rFonts w:ascii="inherit" w:hAnsi="inherit" w:cs="Helvetica"/>
          <w:color w:val="000100"/>
          <w:sz w:val="32"/>
          <w:szCs w:val="32"/>
        </w:rPr>
      </w:pPr>
      <w:r>
        <w:rPr>
          <w:rFonts w:ascii="inherit" w:hAnsi="inherit" w:cs="Helvetica"/>
          <w:color w:val="000100"/>
          <w:sz w:val="32"/>
          <w:szCs w:val="32"/>
        </w:rPr>
        <w:t>Define super in child class constructor</w:t>
      </w:r>
    </w:p>
    <w:p w:rsidR="00D94A95" w:rsidRDefault="00D94A95" w:rsidP="00D94A95">
      <w:pPr>
        <w:pStyle w:val="ListParagraph"/>
        <w:rPr>
          <w:rFonts w:ascii="inherit" w:hAnsi="inherit" w:cs="Helvetica"/>
          <w:color w:val="000100"/>
          <w:sz w:val="32"/>
          <w:szCs w:val="32"/>
        </w:rPr>
      </w:pPr>
    </w:p>
    <w:p w:rsidR="00D94A95" w:rsidRDefault="00D94A95" w:rsidP="00D94A95">
      <w:pPr>
        <w:autoSpaceDE w:val="0"/>
        <w:autoSpaceDN w:val="0"/>
        <w:adjustRightInd w:val="0"/>
        <w:rPr>
          <w:rFonts w:ascii="Consolas" w:eastAsiaTheme="minorHAnsi" w:hAnsi="Consolas" w:cs="Consolas"/>
          <w:lang w:eastAsia="en-US"/>
        </w:rPr>
      </w:pPr>
      <w:r>
        <w:rPr>
          <w:rFonts w:ascii="Consolas" w:eastAsiaTheme="minorHAnsi" w:hAnsi="Consolas" w:cs="Consolas"/>
          <w:b/>
          <w:bCs/>
          <w:color w:val="7F0055"/>
          <w:lang w:eastAsia="en-US"/>
        </w:rPr>
        <w:t>package</w:t>
      </w:r>
      <w:r>
        <w:rPr>
          <w:rFonts w:ascii="Consolas" w:eastAsiaTheme="minorHAnsi" w:hAnsi="Consolas" w:cs="Consolas"/>
          <w:color w:val="000000"/>
          <w:lang w:eastAsia="en-US"/>
        </w:rPr>
        <w:t xml:space="preserve"> _NewOne;</w:t>
      </w:r>
    </w:p>
    <w:p w:rsidR="00D94A95" w:rsidRDefault="00D94A95" w:rsidP="00D94A95">
      <w:pPr>
        <w:autoSpaceDE w:val="0"/>
        <w:autoSpaceDN w:val="0"/>
        <w:adjustRightInd w:val="0"/>
        <w:rPr>
          <w:rFonts w:ascii="Consolas" w:eastAsiaTheme="minorHAnsi" w:hAnsi="Consolas" w:cs="Consolas"/>
          <w:lang w:eastAsia="en-US"/>
        </w:rPr>
      </w:pPr>
    </w:p>
    <w:p w:rsidR="00D94A95" w:rsidRDefault="00D94A95" w:rsidP="00D94A95">
      <w:pPr>
        <w:autoSpaceDE w:val="0"/>
        <w:autoSpaceDN w:val="0"/>
        <w:adjustRightInd w:val="0"/>
        <w:rPr>
          <w:rFonts w:ascii="Consolas" w:eastAsiaTheme="minorHAnsi" w:hAnsi="Consolas" w:cs="Consolas"/>
          <w:lang w:eastAsia="en-US"/>
        </w:rPr>
      </w:pPr>
      <w:r>
        <w:rPr>
          <w:rFonts w:ascii="Consolas" w:eastAsiaTheme="minorHAnsi" w:hAnsi="Consolas" w:cs="Consolas"/>
          <w:b/>
          <w:bCs/>
          <w:color w:val="7F0055"/>
          <w:lang w:eastAsia="en-US"/>
        </w:rPr>
        <w:t>public</w:t>
      </w:r>
      <w:r>
        <w:rPr>
          <w:rFonts w:ascii="Consolas" w:eastAsiaTheme="minorHAnsi" w:hAnsi="Consolas" w:cs="Consolas"/>
          <w:color w:val="000000"/>
          <w:lang w:eastAsia="en-US"/>
        </w:rPr>
        <w:t xml:space="preserve"> </w:t>
      </w:r>
      <w:r>
        <w:rPr>
          <w:rFonts w:ascii="Consolas" w:eastAsiaTheme="minorHAnsi" w:hAnsi="Consolas" w:cs="Consolas"/>
          <w:b/>
          <w:bCs/>
          <w:color w:val="7F0055"/>
          <w:lang w:eastAsia="en-US"/>
        </w:rPr>
        <w:t>class</w:t>
      </w:r>
      <w:r>
        <w:rPr>
          <w:rFonts w:ascii="Consolas" w:eastAsiaTheme="minorHAnsi" w:hAnsi="Consolas" w:cs="Consolas"/>
          <w:color w:val="000000"/>
          <w:lang w:eastAsia="en-US"/>
        </w:rPr>
        <w:t xml:space="preserve"> Base {</w:t>
      </w:r>
    </w:p>
    <w:p w:rsidR="00D94A95" w:rsidRDefault="00D94A95" w:rsidP="00D94A95">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ab/>
      </w:r>
      <w:r>
        <w:rPr>
          <w:rFonts w:ascii="Consolas" w:eastAsiaTheme="minorHAnsi" w:hAnsi="Consolas" w:cs="Consolas"/>
          <w:b/>
          <w:bCs/>
          <w:color w:val="7F0055"/>
          <w:lang w:eastAsia="en-US"/>
        </w:rPr>
        <w:t>int</w:t>
      </w:r>
      <w:r>
        <w:rPr>
          <w:rFonts w:ascii="Consolas" w:eastAsiaTheme="minorHAnsi" w:hAnsi="Consolas" w:cs="Consolas"/>
          <w:color w:val="000000"/>
          <w:lang w:eastAsia="en-US"/>
        </w:rPr>
        <w:t xml:space="preserve"> </w:t>
      </w:r>
      <w:r>
        <w:rPr>
          <w:rFonts w:ascii="Consolas" w:eastAsiaTheme="minorHAnsi" w:hAnsi="Consolas" w:cs="Consolas"/>
          <w:color w:val="0000C0"/>
          <w:lang w:eastAsia="en-US"/>
        </w:rPr>
        <w:t>a</w:t>
      </w:r>
      <w:r>
        <w:rPr>
          <w:rFonts w:ascii="Consolas" w:eastAsiaTheme="minorHAnsi" w:hAnsi="Consolas" w:cs="Consolas"/>
          <w:color w:val="000000"/>
          <w:lang w:eastAsia="en-US"/>
        </w:rPr>
        <w:t>;</w:t>
      </w:r>
    </w:p>
    <w:p w:rsidR="00D94A95" w:rsidRDefault="00D94A95" w:rsidP="00D94A95">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lastRenderedPageBreak/>
        <w:tab/>
      </w:r>
      <w:r>
        <w:rPr>
          <w:rFonts w:ascii="Consolas" w:eastAsiaTheme="minorHAnsi" w:hAnsi="Consolas" w:cs="Consolas"/>
          <w:b/>
          <w:bCs/>
          <w:color w:val="7F0055"/>
          <w:lang w:eastAsia="en-US"/>
        </w:rPr>
        <w:t>int</w:t>
      </w:r>
      <w:r>
        <w:rPr>
          <w:rFonts w:ascii="Consolas" w:eastAsiaTheme="minorHAnsi" w:hAnsi="Consolas" w:cs="Consolas"/>
          <w:color w:val="000000"/>
          <w:lang w:eastAsia="en-US"/>
        </w:rPr>
        <w:t xml:space="preserve"> </w:t>
      </w:r>
      <w:r>
        <w:rPr>
          <w:rFonts w:ascii="Consolas" w:eastAsiaTheme="minorHAnsi" w:hAnsi="Consolas" w:cs="Consolas"/>
          <w:color w:val="0000C0"/>
          <w:lang w:eastAsia="en-US"/>
        </w:rPr>
        <w:t>b</w:t>
      </w:r>
      <w:r>
        <w:rPr>
          <w:rFonts w:ascii="Consolas" w:eastAsiaTheme="minorHAnsi" w:hAnsi="Consolas" w:cs="Consolas"/>
          <w:color w:val="000000"/>
          <w:lang w:eastAsia="en-US"/>
        </w:rPr>
        <w:t>;</w:t>
      </w:r>
    </w:p>
    <w:p w:rsidR="00D94A95" w:rsidRDefault="00D94A95" w:rsidP="00D94A95">
      <w:pPr>
        <w:autoSpaceDE w:val="0"/>
        <w:autoSpaceDN w:val="0"/>
        <w:adjustRightInd w:val="0"/>
        <w:rPr>
          <w:rFonts w:ascii="Consolas" w:eastAsiaTheme="minorHAnsi" w:hAnsi="Consolas" w:cs="Consolas"/>
          <w:lang w:eastAsia="en-US"/>
        </w:rPr>
      </w:pPr>
    </w:p>
    <w:p w:rsidR="00D94A95" w:rsidRDefault="00D94A95" w:rsidP="00D94A95">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ab/>
        <w:t>Base(</w:t>
      </w:r>
      <w:r>
        <w:rPr>
          <w:rFonts w:ascii="Consolas" w:eastAsiaTheme="minorHAnsi" w:hAnsi="Consolas" w:cs="Consolas"/>
          <w:b/>
          <w:bCs/>
          <w:color w:val="7F0055"/>
          <w:lang w:eastAsia="en-US"/>
        </w:rPr>
        <w:t>int</w:t>
      </w:r>
      <w:r>
        <w:rPr>
          <w:rFonts w:ascii="Consolas" w:eastAsiaTheme="minorHAnsi" w:hAnsi="Consolas" w:cs="Consolas"/>
          <w:color w:val="000000"/>
          <w:lang w:eastAsia="en-US"/>
        </w:rPr>
        <w:t xml:space="preserve"> </w:t>
      </w:r>
      <w:r>
        <w:rPr>
          <w:rFonts w:ascii="Consolas" w:eastAsiaTheme="minorHAnsi" w:hAnsi="Consolas" w:cs="Consolas"/>
          <w:color w:val="6A3E3E"/>
          <w:lang w:eastAsia="en-US"/>
        </w:rPr>
        <w:t>a</w:t>
      </w:r>
      <w:r>
        <w:rPr>
          <w:rFonts w:ascii="Consolas" w:eastAsiaTheme="minorHAnsi" w:hAnsi="Consolas" w:cs="Consolas"/>
          <w:color w:val="000000"/>
          <w:lang w:eastAsia="en-US"/>
        </w:rPr>
        <w:t>) {</w:t>
      </w:r>
    </w:p>
    <w:p w:rsidR="00D94A95" w:rsidRDefault="00D94A95" w:rsidP="00D94A95">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ab/>
      </w:r>
      <w:r>
        <w:rPr>
          <w:rFonts w:ascii="Consolas" w:eastAsiaTheme="minorHAnsi" w:hAnsi="Consolas" w:cs="Consolas"/>
          <w:color w:val="000000"/>
          <w:lang w:eastAsia="en-US"/>
        </w:rPr>
        <w:tab/>
      </w:r>
      <w:r>
        <w:rPr>
          <w:rFonts w:ascii="Consolas" w:eastAsiaTheme="minorHAnsi" w:hAnsi="Consolas" w:cs="Consolas"/>
          <w:b/>
          <w:bCs/>
          <w:color w:val="7F0055"/>
          <w:lang w:eastAsia="en-US"/>
        </w:rPr>
        <w:t>this</w:t>
      </w:r>
      <w:r>
        <w:rPr>
          <w:rFonts w:ascii="Consolas" w:eastAsiaTheme="minorHAnsi" w:hAnsi="Consolas" w:cs="Consolas"/>
          <w:color w:val="000000"/>
          <w:lang w:eastAsia="en-US"/>
        </w:rPr>
        <w:t>.</w:t>
      </w:r>
      <w:r>
        <w:rPr>
          <w:rFonts w:ascii="Consolas" w:eastAsiaTheme="minorHAnsi" w:hAnsi="Consolas" w:cs="Consolas"/>
          <w:color w:val="0000C0"/>
          <w:lang w:eastAsia="en-US"/>
        </w:rPr>
        <w:t>a</w:t>
      </w:r>
      <w:r>
        <w:rPr>
          <w:rFonts w:ascii="Consolas" w:eastAsiaTheme="minorHAnsi" w:hAnsi="Consolas" w:cs="Consolas"/>
          <w:color w:val="000000"/>
          <w:lang w:eastAsia="en-US"/>
        </w:rPr>
        <w:t xml:space="preserve"> = </w:t>
      </w:r>
      <w:r>
        <w:rPr>
          <w:rFonts w:ascii="Consolas" w:eastAsiaTheme="minorHAnsi" w:hAnsi="Consolas" w:cs="Consolas"/>
          <w:color w:val="6A3E3E"/>
          <w:lang w:eastAsia="en-US"/>
        </w:rPr>
        <w:t>a</w:t>
      </w:r>
      <w:r>
        <w:rPr>
          <w:rFonts w:ascii="Consolas" w:eastAsiaTheme="minorHAnsi" w:hAnsi="Consolas" w:cs="Consolas"/>
          <w:color w:val="000000"/>
          <w:lang w:eastAsia="en-US"/>
        </w:rPr>
        <w:t>;</w:t>
      </w:r>
    </w:p>
    <w:p w:rsidR="00D94A95" w:rsidRDefault="00D94A95" w:rsidP="00D94A95">
      <w:pPr>
        <w:autoSpaceDE w:val="0"/>
        <w:autoSpaceDN w:val="0"/>
        <w:adjustRightInd w:val="0"/>
        <w:rPr>
          <w:rFonts w:ascii="Consolas" w:eastAsiaTheme="minorHAnsi" w:hAnsi="Consolas" w:cs="Consolas"/>
          <w:lang w:eastAsia="en-US"/>
        </w:rPr>
      </w:pPr>
    </w:p>
    <w:p w:rsidR="00D94A95" w:rsidRDefault="00D94A95" w:rsidP="00D94A95">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ab/>
        <w:t>}</w:t>
      </w:r>
    </w:p>
    <w:p w:rsidR="00D94A95" w:rsidRDefault="00D94A95" w:rsidP="00D94A95">
      <w:pPr>
        <w:autoSpaceDE w:val="0"/>
        <w:autoSpaceDN w:val="0"/>
        <w:adjustRightInd w:val="0"/>
        <w:rPr>
          <w:rFonts w:ascii="Consolas" w:eastAsiaTheme="minorHAnsi" w:hAnsi="Consolas" w:cs="Consolas"/>
          <w:lang w:eastAsia="en-US"/>
        </w:rPr>
      </w:pPr>
    </w:p>
    <w:p w:rsidR="00D94A95" w:rsidRDefault="00D94A95" w:rsidP="00D94A95">
      <w:pPr>
        <w:autoSpaceDE w:val="0"/>
        <w:autoSpaceDN w:val="0"/>
        <w:adjustRightInd w:val="0"/>
        <w:rPr>
          <w:rFonts w:ascii="Consolas" w:eastAsiaTheme="minorHAnsi" w:hAnsi="Consolas" w:cs="Consolas"/>
          <w:color w:val="000000"/>
          <w:lang w:eastAsia="en-US"/>
        </w:rPr>
      </w:pPr>
      <w:r>
        <w:rPr>
          <w:rFonts w:ascii="Consolas" w:eastAsiaTheme="minorHAnsi" w:hAnsi="Consolas" w:cs="Consolas"/>
          <w:color w:val="000000"/>
          <w:lang w:eastAsia="en-US"/>
        </w:rPr>
        <w:t>}</w:t>
      </w:r>
    </w:p>
    <w:p w:rsidR="00D94A95" w:rsidRDefault="00D94A95" w:rsidP="00D94A95">
      <w:pPr>
        <w:autoSpaceDE w:val="0"/>
        <w:autoSpaceDN w:val="0"/>
        <w:adjustRightInd w:val="0"/>
        <w:rPr>
          <w:rFonts w:ascii="Consolas" w:eastAsiaTheme="minorHAnsi" w:hAnsi="Consolas" w:cs="Consolas"/>
          <w:color w:val="000000"/>
          <w:lang w:eastAsia="en-US"/>
        </w:rPr>
      </w:pPr>
    </w:p>
    <w:p w:rsidR="00D94A95" w:rsidRDefault="00D94A95" w:rsidP="00D94A95">
      <w:pPr>
        <w:autoSpaceDE w:val="0"/>
        <w:autoSpaceDN w:val="0"/>
        <w:adjustRightInd w:val="0"/>
        <w:rPr>
          <w:rFonts w:ascii="Consolas" w:eastAsiaTheme="minorHAnsi" w:hAnsi="Consolas" w:cs="Consolas"/>
          <w:lang w:eastAsia="en-US"/>
        </w:rPr>
      </w:pPr>
      <w:r>
        <w:rPr>
          <w:rFonts w:ascii="Consolas" w:eastAsiaTheme="minorHAnsi" w:hAnsi="Consolas" w:cs="Consolas"/>
          <w:b/>
          <w:bCs/>
          <w:color w:val="7F0055"/>
          <w:lang w:eastAsia="en-US"/>
        </w:rPr>
        <w:t>package</w:t>
      </w:r>
      <w:r>
        <w:rPr>
          <w:rFonts w:ascii="Consolas" w:eastAsiaTheme="minorHAnsi" w:hAnsi="Consolas" w:cs="Consolas"/>
          <w:color w:val="000000"/>
          <w:lang w:eastAsia="en-US"/>
        </w:rPr>
        <w:t xml:space="preserve"> _NewOne;</w:t>
      </w:r>
    </w:p>
    <w:p w:rsidR="00D94A95" w:rsidRDefault="00D94A95" w:rsidP="00D94A95">
      <w:pPr>
        <w:autoSpaceDE w:val="0"/>
        <w:autoSpaceDN w:val="0"/>
        <w:adjustRightInd w:val="0"/>
        <w:rPr>
          <w:rFonts w:ascii="Consolas" w:eastAsiaTheme="minorHAnsi" w:hAnsi="Consolas" w:cs="Consolas"/>
          <w:lang w:eastAsia="en-US"/>
        </w:rPr>
      </w:pPr>
    </w:p>
    <w:p w:rsidR="00D94A95" w:rsidRDefault="00D94A95" w:rsidP="00D94A95">
      <w:pPr>
        <w:autoSpaceDE w:val="0"/>
        <w:autoSpaceDN w:val="0"/>
        <w:adjustRightInd w:val="0"/>
        <w:rPr>
          <w:rFonts w:ascii="Consolas" w:eastAsiaTheme="minorHAnsi" w:hAnsi="Consolas" w:cs="Consolas"/>
          <w:lang w:eastAsia="en-US"/>
        </w:rPr>
      </w:pPr>
      <w:r>
        <w:rPr>
          <w:rFonts w:ascii="Consolas" w:eastAsiaTheme="minorHAnsi" w:hAnsi="Consolas" w:cs="Consolas"/>
          <w:b/>
          <w:bCs/>
          <w:color w:val="7F0055"/>
          <w:lang w:eastAsia="en-US"/>
        </w:rPr>
        <w:t>public</w:t>
      </w:r>
      <w:r>
        <w:rPr>
          <w:rFonts w:ascii="Consolas" w:eastAsiaTheme="minorHAnsi" w:hAnsi="Consolas" w:cs="Consolas"/>
          <w:color w:val="000000"/>
          <w:lang w:eastAsia="en-US"/>
        </w:rPr>
        <w:t xml:space="preserve"> </w:t>
      </w:r>
      <w:r>
        <w:rPr>
          <w:rFonts w:ascii="Consolas" w:eastAsiaTheme="minorHAnsi" w:hAnsi="Consolas" w:cs="Consolas"/>
          <w:b/>
          <w:bCs/>
          <w:color w:val="7F0055"/>
          <w:lang w:eastAsia="en-US"/>
        </w:rPr>
        <w:t>class</w:t>
      </w:r>
      <w:r>
        <w:rPr>
          <w:rFonts w:ascii="Consolas" w:eastAsiaTheme="minorHAnsi" w:hAnsi="Consolas" w:cs="Consolas"/>
          <w:color w:val="000000"/>
          <w:lang w:eastAsia="en-US"/>
        </w:rPr>
        <w:t xml:space="preserve"> Child </w:t>
      </w:r>
      <w:r>
        <w:rPr>
          <w:rFonts w:ascii="Consolas" w:eastAsiaTheme="minorHAnsi" w:hAnsi="Consolas" w:cs="Consolas"/>
          <w:b/>
          <w:bCs/>
          <w:color w:val="7F0055"/>
          <w:lang w:eastAsia="en-US"/>
        </w:rPr>
        <w:t>extends</w:t>
      </w:r>
      <w:r>
        <w:rPr>
          <w:rFonts w:ascii="Consolas" w:eastAsiaTheme="minorHAnsi" w:hAnsi="Consolas" w:cs="Consolas"/>
          <w:color w:val="000000"/>
          <w:lang w:eastAsia="en-US"/>
        </w:rPr>
        <w:t xml:space="preserve"> Base {</w:t>
      </w:r>
    </w:p>
    <w:p w:rsidR="00D94A95" w:rsidRDefault="00D94A95" w:rsidP="00D94A95">
      <w:pPr>
        <w:autoSpaceDE w:val="0"/>
        <w:autoSpaceDN w:val="0"/>
        <w:adjustRightInd w:val="0"/>
        <w:rPr>
          <w:rFonts w:ascii="Consolas" w:eastAsiaTheme="minorHAnsi" w:hAnsi="Consolas" w:cs="Consolas"/>
          <w:lang w:eastAsia="en-US"/>
        </w:rPr>
      </w:pPr>
    </w:p>
    <w:p w:rsidR="00D94A95" w:rsidRDefault="00D94A95" w:rsidP="00D94A95">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ab/>
        <w:t>Child(</w:t>
      </w:r>
      <w:r>
        <w:rPr>
          <w:rFonts w:ascii="Consolas" w:eastAsiaTheme="minorHAnsi" w:hAnsi="Consolas" w:cs="Consolas"/>
          <w:b/>
          <w:bCs/>
          <w:color w:val="7F0055"/>
          <w:lang w:eastAsia="en-US"/>
        </w:rPr>
        <w:t>int</w:t>
      </w:r>
      <w:r>
        <w:rPr>
          <w:rFonts w:ascii="Consolas" w:eastAsiaTheme="minorHAnsi" w:hAnsi="Consolas" w:cs="Consolas"/>
          <w:color w:val="000000"/>
          <w:lang w:eastAsia="en-US"/>
        </w:rPr>
        <w:t xml:space="preserve"> </w:t>
      </w:r>
      <w:r>
        <w:rPr>
          <w:rFonts w:ascii="Consolas" w:eastAsiaTheme="minorHAnsi" w:hAnsi="Consolas" w:cs="Consolas"/>
          <w:color w:val="6A3E3E"/>
          <w:lang w:eastAsia="en-US"/>
        </w:rPr>
        <w:t>x</w:t>
      </w:r>
      <w:r>
        <w:rPr>
          <w:rFonts w:ascii="Consolas" w:eastAsiaTheme="minorHAnsi" w:hAnsi="Consolas" w:cs="Consolas"/>
          <w:color w:val="000000"/>
          <w:lang w:eastAsia="en-US"/>
        </w:rPr>
        <w:t>,</w:t>
      </w:r>
      <w:r>
        <w:rPr>
          <w:rFonts w:ascii="Consolas" w:eastAsiaTheme="minorHAnsi" w:hAnsi="Consolas" w:cs="Consolas"/>
          <w:b/>
          <w:bCs/>
          <w:color w:val="7F0055"/>
          <w:lang w:eastAsia="en-US"/>
        </w:rPr>
        <w:t>int</w:t>
      </w:r>
      <w:r>
        <w:rPr>
          <w:rFonts w:ascii="Consolas" w:eastAsiaTheme="minorHAnsi" w:hAnsi="Consolas" w:cs="Consolas"/>
          <w:color w:val="000000"/>
          <w:lang w:eastAsia="en-US"/>
        </w:rPr>
        <w:t xml:space="preserve"> </w:t>
      </w:r>
      <w:r>
        <w:rPr>
          <w:rFonts w:ascii="Consolas" w:eastAsiaTheme="minorHAnsi" w:hAnsi="Consolas" w:cs="Consolas"/>
          <w:color w:val="6A3E3E"/>
          <w:lang w:eastAsia="en-US"/>
        </w:rPr>
        <w:t>y</w:t>
      </w:r>
      <w:r>
        <w:rPr>
          <w:rFonts w:ascii="Consolas" w:eastAsiaTheme="minorHAnsi" w:hAnsi="Consolas" w:cs="Consolas"/>
          <w:color w:val="000000"/>
          <w:lang w:eastAsia="en-US"/>
        </w:rPr>
        <w:t>)</w:t>
      </w:r>
    </w:p>
    <w:p w:rsidR="00D94A95" w:rsidRDefault="00D94A95" w:rsidP="00D94A95">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ab/>
      </w:r>
      <w:r>
        <w:rPr>
          <w:rFonts w:ascii="Consolas" w:eastAsiaTheme="minorHAnsi" w:hAnsi="Consolas" w:cs="Consolas"/>
          <w:color w:val="000000"/>
          <w:lang w:eastAsia="en-US"/>
        </w:rPr>
        <w:tab/>
        <w:t>{</w:t>
      </w:r>
    </w:p>
    <w:p w:rsidR="00D94A95" w:rsidRDefault="00D94A95" w:rsidP="00D94A95">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ab/>
      </w:r>
      <w:r>
        <w:rPr>
          <w:rFonts w:ascii="Consolas" w:eastAsiaTheme="minorHAnsi" w:hAnsi="Consolas" w:cs="Consolas"/>
          <w:color w:val="000000"/>
          <w:lang w:eastAsia="en-US"/>
        </w:rPr>
        <w:tab/>
      </w:r>
      <w:r>
        <w:rPr>
          <w:rFonts w:ascii="Consolas" w:eastAsiaTheme="minorHAnsi" w:hAnsi="Consolas" w:cs="Consolas"/>
          <w:b/>
          <w:bCs/>
          <w:color w:val="7F0055"/>
          <w:lang w:eastAsia="en-US"/>
        </w:rPr>
        <w:t>super</w:t>
      </w:r>
      <w:r>
        <w:rPr>
          <w:rFonts w:ascii="Consolas" w:eastAsiaTheme="minorHAnsi" w:hAnsi="Consolas" w:cs="Consolas"/>
          <w:color w:val="000000"/>
          <w:lang w:eastAsia="en-US"/>
        </w:rPr>
        <w:t>(</w:t>
      </w:r>
      <w:r>
        <w:rPr>
          <w:rFonts w:ascii="Consolas" w:eastAsiaTheme="minorHAnsi" w:hAnsi="Consolas" w:cs="Consolas"/>
          <w:color w:val="6A3E3E"/>
          <w:lang w:eastAsia="en-US"/>
        </w:rPr>
        <w:t>y</w:t>
      </w:r>
      <w:r>
        <w:rPr>
          <w:rFonts w:ascii="Consolas" w:eastAsiaTheme="minorHAnsi" w:hAnsi="Consolas" w:cs="Consolas"/>
          <w:color w:val="000000"/>
          <w:lang w:eastAsia="en-US"/>
        </w:rPr>
        <w:t>);</w:t>
      </w:r>
    </w:p>
    <w:p w:rsidR="00D94A95" w:rsidRDefault="00D94A95" w:rsidP="00D94A95">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ab/>
      </w:r>
      <w:r>
        <w:rPr>
          <w:rFonts w:ascii="Consolas" w:eastAsiaTheme="minorHAnsi" w:hAnsi="Consolas" w:cs="Consolas"/>
          <w:color w:val="000000"/>
          <w:lang w:eastAsia="en-US"/>
        </w:rPr>
        <w:tab/>
      </w:r>
      <w:r>
        <w:rPr>
          <w:rFonts w:ascii="Consolas" w:eastAsiaTheme="minorHAnsi" w:hAnsi="Consolas" w:cs="Consolas"/>
          <w:color w:val="000000"/>
          <w:lang w:eastAsia="en-US"/>
        </w:rPr>
        <w:tab/>
        <w:t>System.</w:t>
      </w:r>
      <w:r>
        <w:rPr>
          <w:rFonts w:ascii="Consolas" w:eastAsiaTheme="minorHAnsi" w:hAnsi="Consolas" w:cs="Consolas"/>
          <w:b/>
          <w:bCs/>
          <w:i/>
          <w:iCs/>
          <w:color w:val="0000C0"/>
          <w:lang w:eastAsia="en-US"/>
        </w:rPr>
        <w:t>out</w:t>
      </w:r>
      <w:r>
        <w:rPr>
          <w:rFonts w:ascii="Consolas" w:eastAsiaTheme="minorHAnsi" w:hAnsi="Consolas" w:cs="Consolas"/>
          <w:color w:val="000000"/>
          <w:lang w:eastAsia="en-US"/>
        </w:rPr>
        <w:t>.println(</w:t>
      </w:r>
      <w:r>
        <w:rPr>
          <w:rFonts w:ascii="Consolas" w:eastAsiaTheme="minorHAnsi" w:hAnsi="Consolas" w:cs="Consolas"/>
          <w:color w:val="2A00FF"/>
          <w:lang w:eastAsia="en-US"/>
        </w:rPr>
        <w:t>"Ram"</w:t>
      </w:r>
      <w:r>
        <w:rPr>
          <w:rFonts w:ascii="Consolas" w:eastAsiaTheme="minorHAnsi" w:hAnsi="Consolas" w:cs="Consolas"/>
          <w:color w:val="000000"/>
          <w:lang w:eastAsia="en-US"/>
        </w:rPr>
        <w:t>);</w:t>
      </w:r>
    </w:p>
    <w:p w:rsidR="00D94A95" w:rsidRDefault="00D94A95" w:rsidP="00D94A95">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ab/>
      </w:r>
      <w:r>
        <w:rPr>
          <w:rFonts w:ascii="Consolas" w:eastAsiaTheme="minorHAnsi" w:hAnsi="Consolas" w:cs="Consolas"/>
          <w:color w:val="000000"/>
          <w:lang w:eastAsia="en-US"/>
        </w:rPr>
        <w:tab/>
      </w:r>
      <w:r>
        <w:rPr>
          <w:rFonts w:ascii="Consolas" w:eastAsiaTheme="minorHAnsi" w:hAnsi="Consolas" w:cs="Consolas"/>
          <w:color w:val="000000"/>
          <w:lang w:eastAsia="en-US"/>
        </w:rPr>
        <w:tab/>
      </w:r>
    </w:p>
    <w:p w:rsidR="00D94A95" w:rsidRDefault="00D94A95" w:rsidP="00D94A95">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ab/>
      </w:r>
      <w:r>
        <w:rPr>
          <w:rFonts w:ascii="Consolas" w:eastAsiaTheme="minorHAnsi" w:hAnsi="Consolas" w:cs="Consolas"/>
          <w:color w:val="000000"/>
          <w:lang w:eastAsia="en-US"/>
        </w:rPr>
        <w:tab/>
        <w:t>}</w:t>
      </w:r>
    </w:p>
    <w:p w:rsidR="00D94A95" w:rsidRDefault="00D94A95" w:rsidP="00D94A95">
      <w:pPr>
        <w:autoSpaceDE w:val="0"/>
        <w:autoSpaceDN w:val="0"/>
        <w:adjustRightInd w:val="0"/>
        <w:rPr>
          <w:rFonts w:ascii="Consolas" w:eastAsiaTheme="minorHAnsi" w:hAnsi="Consolas" w:cs="Consolas"/>
          <w:lang w:eastAsia="en-US"/>
        </w:rPr>
      </w:pPr>
    </w:p>
    <w:p w:rsidR="00D94A95" w:rsidRDefault="00D94A95" w:rsidP="00D94A95">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ab/>
        <w:t>}</w:t>
      </w:r>
    </w:p>
    <w:p w:rsidR="00D94A95" w:rsidRDefault="00D94A95" w:rsidP="00D94A95">
      <w:pPr>
        <w:autoSpaceDE w:val="0"/>
        <w:autoSpaceDN w:val="0"/>
        <w:adjustRightInd w:val="0"/>
        <w:rPr>
          <w:rFonts w:ascii="Consolas" w:eastAsiaTheme="minorHAnsi" w:hAnsi="Consolas" w:cs="Consolas"/>
          <w:lang w:eastAsia="en-US"/>
        </w:rPr>
      </w:pPr>
    </w:p>
    <w:p w:rsidR="00D94A95" w:rsidRDefault="00D94A95" w:rsidP="00D94A95">
      <w:pPr>
        <w:autoSpaceDE w:val="0"/>
        <w:autoSpaceDN w:val="0"/>
        <w:adjustRightInd w:val="0"/>
        <w:rPr>
          <w:rFonts w:ascii="Consolas" w:eastAsiaTheme="minorHAnsi" w:hAnsi="Consolas" w:cs="Consolas"/>
          <w:lang w:eastAsia="en-US"/>
        </w:rPr>
      </w:pPr>
    </w:p>
    <w:p w:rsidR="00D94A95" w:rsidRDefault="00D94A95" w:rsidP="00D94A95">
      <w:pPr>
        <w:pStyle w:val="Heading1"/>
        <w:shd w:val="clear" w:color="auto" w:fill="FFFFFF"/>
        <w:spacing w:before="210" w:beforeAutospacing="0" w:after="150" w:afterAutospacing="0"/>
        <w:ind w:left="720"/>
        <w:rPr>
          <w:rFonts w:ascii="inherit" w:hAnsi="inherit" w:cs="Helvetica"/>
          <w:color w:val="000100"/>
          <w:sz w:val="32"/>
          <w:szCs w:val="32"/>
        </w:rPr>
      </w:pPr>
    </w:p>
    <w:p w:rsidR="00FC1657" w:rsidRDefault="00FC1657" w:rsidP="006D7F6D">
      <w:pPr>
        <w:pStyle w:val="Heading1"/>
        <w:shd w:val="clear" w:color="auto" w:fill="FFFFFF"/>
        <w:spacing w:before="210" w:beforeAutospacing="0" w:after="150" w:afterAutospacing="0"/>
        <w:rPr>
          <w:rFonts w:ascii="inherit" w:hAnsi="inherit" w:cs="Helvetica"/>
          <w:color w:val="000100"/>
          <w:sz w:val="32"/>
          <w:szCs w:val="32"/>
        </w:rPr>
      </w:pPr>
    </w:p>
    <w:p w:rsidR="006D7F6D" w:rsidRPr="006D7F6D" w:rsidRDefault="006D7F6D" w:rsidP="006D7F6D">
      <w:pPr>
        <w:pStyle w:val="Heading1"/>
        <w:shd w:val="clear" w:color="auto" w:fill="FFFFFF"/>
        <w:spacing w:before="210" w:beforeAutospacing="0" w:after="150" w:afterAutospacing="0"/>
        <w:rPr>
          <w:rFonts w:ascii="inherit" w:hAnsi="inherit" w:cs="Helvetica"/>
          <w:color w:val="000100"/>
          <w:sz w:val="32"/>
          <w:szCs w:val="32"/>
        </w:rPr>
      </w:pPr>
      <w:r w:rsidRPr="006D7F6D">
        <w:rPr>
          <w:rFonts w:ascii="inherit" w:hAnsi="inherit" w:cs="Helvetica"/>
          <w:color w:val="000100"/>
          <w:sz w:val="32"/>
          <w:szCs w:val="32"/>
        </w:rPr>
        <w:t>Why Should I Write Getters and Setters?</w:t>
      </w:r>
    </w:p>
    <w:p w:rsidR="00751D5C" w:rsidRDefault="006D7F6D" w:rsidP="006D7F6D">
      <w:pPr>
        <w:autoSpaceDE w:val="0"/>
        <w:autoSpaceDN w:val="0"/>
        <w:adjustRightInd w:val="0"/>
        <w:rPr>
          <w:rFonts w:ascii="Consolas" w:eastAsiaTheme="minorHAnsi" w:hAnsi="Consolas" w:cs="Consolas"/>
          <w:color w:val="000000"/>
          <w:lang w:eastAsia="en-US"/>
        </w:rPr>
      </w:pPr>
      <w:r w:rsidRPr="006D7F6D">
        <w:rPr>
          <w:rFonts w:ascii="Consolas" w:eastAsiaTheme="minorHAnsi" w:hAnsi="Consolas" w:cs="Consolas"/>
          <w:b/>
          <w:color w:val="000000"/>
          <w:sz w:val="36"/>
          <w:szCs w:val="36"/>
          <w:lang w:eastAsia="en-US"/>
        </w:rPr>
        <w:t xml:space="preserve"> </w:t>
      </w:r>
      <w:hyperlink r:id="rId7" w:history="1">
        <w:r w:rsidRPr="00DA2F19">
          <w:rPr>
            <w:rStyle w:val="Hyperlink"/>
            <w:rFonts w:ascii="Consolas" w:eastAsiaTheme="minorHAnsi" w:hAnsi="Consolas" w:cs="Consolas"/>
            <w:lang w:eastAsia="en-US"/>
          </w:rPr>
          <w:t>https://dzone.com/articles/why-should-i-write-getters-and-setters</w:t>
        </w:r>
      </w:hyperlink>
    </w:p>
    <w:p w:rsidR="006D7F6D" w:rsidRPr="006D7F6D" w:rsidRDefault="006D7F6D" w:rsidP="006D7F6D">
      <w:pPr>
        <w:autoSpaceDE w:val="0"/>
        <w:autoSpaceDN w:val="0"/>
        <w:adjustRightInd w:val="0"/>
        <w:rPr>
          <w:rFonts w:ascii="Consolas" w:eastAsiaTheme="minorHAnsi" w:hAnsi="Consolas" w:cs="Consolas"/>
          <w:b/>
          <w:color w:val="000000"/>
          <w:sz w:val="36"/>
          <w:szCs w:val="36"/>
          <w:lang w:eastAsia="en-US"/>
        </w:rPr>
      </w:pPr>
    </w:p>
    <w:p w:rsidR="00751D5C" w:rsidRPr="00751D5C" w:rsidRDefault="00751D5C" w:rsidP="00751D5C">
      <w:pPr>
        <w:autoSpaceDE w:val="0"/>
        <w:autoSpaceDN w:val="0"/>
        <w:adjustRightInd w:val="0"/>
        <w:rPr>
          <w:rFonts w:ascii="Consolas" w:eastAsiaTheme="minorHAnsi" w:hAnsi="Consolas" w:cs="Consolas"/>
          <w:b/>
          <w:color w:val="000000"/>
          <w:sz w:val="36"/>
          <w:szCs w:val="36"/>
          <w:u w:val="single"/>
          <w:lang w:eastAsia="en-US"/>
        </w:rPr>
      </w:pPr>
      <w:r>
        <w:rPr>
          <w:rFonts w:ascii="Helvetica" w:hAnsi="Helvetica" w:cs="Helvetica"/>
          <w:b/>
          <w:bCs/>
          <w:color w:val="222635"/>
          <w:sz w:val="27"/>
          <w:szCs w:val="27"/>
        </w:rPr>
        <w:t>I understand, but generally, we do not write anything in getters/setters. We just return and set the field, which is same as exposing a field as public. So why are you saying all of this?</w:t>
      </w:r>
    </w:p>
    <w:p w:rsidR="00751D5C" w:rsidRDefault="00751D5C" w:rsidP="00751D5C">
      <w:pPr>
        <w:pStyle w:val="NormalWeb"/>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To answer this question, I say by writing getters/setters, we create a provision to add any validation method in the future, currently, there is no validation, but if anything goes wrong in the future we just add validation logic in the setter.</w:t>
      </w:r>
    </w:p>
    <w:p w:rsidR="00194779" w:rsidRDefault="00194779" w:rsidP="00751D5C">
      <w:pPr>
        <w:pStyle w:val="NormalWeb"/>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Like settet with validation</w:t>
      </w:r>
    </w:p>
    <w:p w:rsidR="00194779" w:rsidRDefault="00194779" w:rsidP="00194779">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kwd"/>
          <w:rFonts w:ascii="inherit" w:eastAsiaTheme="majorEastAsia" w:hAnsi="inherit" w:cs="Consolas"/>
          <w:color w:val="101094"/>
          <w:bdr w:val="none" w:sz="0" w:space="0" w:color="auto" w:frame="1"/>
          <w:shd w:val="clear" w:color="auto" w:fill="EFF0F1"/>
        </w:rPr>
        <w:t>public</w:t>
      </w:r>
      <w:r>
        <w:rPr>
          <w:rStyle w:val="pln"/>
          <w:rFonts w:ascii="inherit" w:hAnsi="inherit" w:cs="Consolas"/>
          <w:color w:val="303336"/>
          <w:bdr w:val="none" w:sz="0" w:space="0" w:color="auto" w:frame="1"/>
          <w:shd w:val="clear" w:color="auto" w:fill="EFF0F1"/>
        </w:rPr>
        <w:t xml:space="preserve"> </w:t>
      </w:r>
      <w:r>
        <w:rPr>
          <w:rStyle w:val="kwd"/>
          <w:rFonts w:ascii="inherit" w:eastAsiaTheme="majorEastAsia" w:hAnsi="inherit" w:cs="Consolas"/>
          <w:color w:val="101094"/>
          <w:bdr w:val="none" w:sz="0" w:space="0" w:color="auto" w:frame="1"/>
          <w:shd w:val="clear" w:color="auto" w:fill="EFF0F1"/>
        </w:rPr>
        <w:t>void</w:t>
      </w:r>
      <w:r>
        <w:rPr>
          <w:rStyle w:val="pln"/>
          <w:rFonts w:ascii="inherit" w:hAnsi="inherit" w:cs="Consolas"/>
          <w:color w:val="303336"/>
          <w:bdr w:val="none" w:sz="0" w:space="0" w:color="auto" w:frame="1"/>
          <w:shd w:val="clear" w:color="auto" w:fill="EFF0F1"/>
        </w:rPr>
        <w:t xml:space="preserve"> setName</w:t>
      </w:r>
      <w:r>
        <w:rPr>
          <w:rStyle w:val="pun"/>
          <w:rFonts w:ascii="inherit" w:hAnsi="inherit" w:cs="Consolas"/>
          <w:color w:val="303336"/>
          <w:bdr w:val="none" w:sz="0" w:space="0" w:color="auto" w:frame="1"/>
          <w:shd w:val="clear" w:color="auto" w:fill="EFF0F1"/>
        </w:rPr>
        <w:t>(</w:t>
      </w:r>
      <w:r>
        <w:rPr>
          <w:rStyle w:val="typ"/>
          <w:rFonts w:ascii="inherit" w:eastAsiaTheme="minorEastAsia" w:hAnsi="inherit" w:cs="Consolas"/>
          <w:color w:val="2B91AF"/>
          <w:bdr w:val="none" w:sz="0" w:space="0" w:color="auto" w:frame="1"/>
          <w:shd w:val="clear" w:color="auto" w:fill="EFF0F1"/>
        </w:rPr>
        <w:t>String</w:t>
      </w:r>
      <w:r>
        <w:rPr>
          <w:rStyle w:val="pln"/>
          <w:rFonts w:ascii="inherit" w:hAnsi="inherit" w:cs="Consolas"/>
          <w:color w:val="303336"/>
          <w:bdr w:val="none" w:sz="0" w:space="0" w:color="auto" w:frame="1"/>
          <w:shd w:val="clear" w:color="auto" w:fill="EFF0F1"/>
        </w:rPr>
        <w:t xml:space="preserve"> name</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w:t>
      </w:r>
      <w:r>
        <w:rPr>
          <w:rStyle w:val="pun"/>
          <w:rFonts w:ascii="inherit" w:hAnsi="inherit" w:cs="Consolas"/>
          <w:color w:val="303336"/>
          <w:bdr w:val="none" w:sz="0" w:space="0" w:color="auto" w:frame="1"/>
          <w:shd w:val="clear" w:color="auto" w:fill="EFF0F1"/>
        </w:rPr>
        <w:t>{</w:t>
      </w:r>
    </w:p>
    <w:p w:rsidR="00194779" w:rsidRDefault="00194779" w:rsidP="00194779">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ln"/>
          <w:rFonts w:ascii="inherit" w:hAnsi="inherit" w:cs="Consolas"/>
          <w:color w:val="303336"/>
          <w:bdr w:val="none" w:sz="0" w:space="0" w:color="auto" w:frame="1"/>
          <w:shd w:val="clear" w:color="auto" w:fill="EFF0F1"/>
        </w:rPr>
        <w:t xml:space="preserve">        </w:t>
      </w:r>
      <w:r>
        <w:rPr>
          <w:rStyle w:val="kwd"/>
          <w:rFonts w:ascii="inherit" w:eastAsiaTheme="majorEastAsia" w:hAnsi="inherit" w:cs="Consolas"/>
          <w:color w:val="101094"/>
          <w:bdr w:val="none" w:sz="0" w:space="0" w:color="auto" w:frame="1"/>
          <w:shd w:val="clear" w:color="auto" w:fill="EFF0F1"/>
        </w:rPr>
        <w:t>if</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name </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w:t>
      </w:r>
      <w:r>
        <w:rPr>
          <w:rStyle w:val="kwd"/>
          <w:rFonts w:ascii="inherit" w:eastAsiaTheme="majorEastAsia" w:hAnsi="inherit" w:cs="Consolas"/>
          <w:color w:val="101094"/>
          <w:bdr w:val="none" w:sz="0" w:space="0" w:color="auto" w:frame="1"/>
          <w:shd w:val="clear" w:color="auto" w:fill="EFF0F1"/>
        </w:rPr>
        <w:t>null</w:t>
      </w:r>
      <w:r>
        <w:rPr>
          <w:rStyle w:val="pln"/>
          <w:rFonts w:ascii="inherit" w:hAnsi="inherit" w:cs="Consolas"/>
          <w:color w:val="303336"/>
          <w:bdr w:val="none" w:sz="0" w:space="0" w:color="auto" w:frame="1"/>
          <w:shd w:val="clear" w:color="auto" w:fill="EFF0F1"/>
        </w:rPr>
        <w:t xml:space="preserve"> </w:t>
      </w:r>
      <w:r>
        <w:rPr>
          <w:rStyle w:val="pun"/>
          <w:rFonts w:ascii="inherit" w:hAnsi="inherit" w:cs="Consolas"/>
          <w:color w:val="303336"/>
          <w:bdr w:val="none" w:sz="0" w:space="0" w:color="auto" w:frame="1"/>
          <w:shd w:val="clear" w:color="auto" w:fill="EFF0F1"/>
        </w:rPr>
        <w:t>){</w:t>
      </w:r>
    </w:p>
    <w:p w:rsidR="00194779" w:rsidRDefault="00194779" w:rsidP="00194779">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ln"/>
          <w:rFonts w:ascii="inherit" w:hAnsi="inherit" w:cs="Consolas"/>
          <w:color w:val="303336"/>
          <w:bdr w:val="none" w:sz="0" w:space="0" w:color="auto" w:frame="1"/>
          <w:shd w:val="clear" w:color="auto" w:fill="EFF0F1"/>
        </w:rPr>
        <w:t xml:space="preserve">            </w:t>
      </w:r>
      <w:r>
        <w:rPr>
          <w:rStyle w:val="kwd"/>
          <w:rFonts w:ascii="inherit" w:eastAsiaTheme="majorEastAsia" w:hAnsi="inherit" w:cs="Consolas"/>
          <w:color w:val="101094"/>
          <w:bdr w:val="none" w:sz="0" w:space="0" w:color="auto" w:frame="1"/>
          <w:shd w:val="clear" w:color="auto" w:fill="EFF0F1"/>
        </w:rPr>
        <w:t>throw</w:t>
      </w:r>
      <w:r>
        <w:rPr>
          <w:rStyle w:val="pln"/>
          <w:rFonts w:ascii="inherit" w:hAnsi="inherit" w:cs="Consolas"/>
          <w:color w:val="303336"/>
          <w:bdr w:val="none" w:sz="0" w:space="0" w:color="auto" w:frame="1"/>
          <w:shd w:val="clear" w:color="auto" w:fill="EFF0F1"/>
        </w:rPr>
        <w:t xml:space="preserve"> </w:t>
      </w:r>
      <w:r>
        <w:rPr>
          <w:rStyle w:val="kwd"/>
          <w:rFonts w:ascii="inherit" w:eastAsiaTheme="majorEastAsia" w:hAnsi="inherit" w:cs="Consolas"/>
          <w:color w:val="101094"/>
          <w:bdr w:val="none" w:sz="0" w:space="0" w:color="auto" w:frame="1"/>
          <w:shd w:val="clear" w:color="auto" w:fill="EFF0F1"/>
        </w:rPr>
        <w:t>new</w:t>
      </w:r>
      <w:r>
        <w:rPr>
          <w:rStyle w:val="pln"/>
          <w:rFonts w:ascii="inherit" w:hAnsi="inherit" w:cs="Consolas"/>
          <w:color w:val="303336"/>
          <w:bdr w:val="none" w:sz="0" w:space="0" w:color="auto" w:frame="1"/>
          <w:shd w:val="clear" w:color="auto" w:fill="EFF0F1"/>
        </w:rPr>
        <w:t xml:space="preserve"> </w:t>
      </w:r>
      <w:r>
        <w:rPr>
          <w:rStyle w:val="typ"/>
          <w:rFonts w:ascii="inherit" w:eastAsiaTheme="minorEastAsia" w:hAnsi="inherit" w:cs="Consolas"/>
          <w:color w:val="2B91AF"/>
          <w:bdr w:val="none" w:sz="0" w:space="0" w:color="auto" w:frame="1"/>
          <w:shd w:val="clear" w:color="auto" w:fill="EFF0F1"/>
        </w:rPr>
        <w:t>NullPointerException</w:t>
      </w:r>
      <w:r>
        <w:rPr>
          <w:rStyle w:val="pun"/>
          <w:rFonts w:ascii="inherit" w:hAnsi="inherit" w:cs="Consolas"/>
          <w:color w:val="303336"/>
          <w:bdr w:val="none" w:sz="0" w:space="0" w:color="auto" w:frame="1"/>
          <w:shd w:val="clear" w:color="auto" w:fill="EFF0F1"/>
        </w:rPr>
        <w:t>(</w:t>
      </w:r>
      <w:r>
        <w:rPr>
          <w:rStyle w:val="str"/>
          <w:rFonts w:ascii="inherit" w:hAnsi="inherit" w:cs="Consolas"/>
          <w:color w:val="7D2727"/>
          <w:bdr w:val="none" w:sz="0" w:space="0" w:color="auto" w:frame="1"/>
          <w:shd w:val="clear" w:color="auto" w:fill="EFF0F1"/>
        </w:rPr>
        <w:t>"Name can't be null"</w:t>
      </w:r>
      <w:r>
        <w:rPr>
          <w:rStyle w:val="pun"/>
          <w:rFonts w:ascii="inherit" w:hAnsi="inherit" w:cs="Consolas"/>
          <w:color w:val="303336"/>
          <w:bdr w:val="none" w:sz="0" w:space="0" w:color="auto" w:frame="1"/>
          <w:shd w:val="clear" w:color="auto" w:fill="EFF0F1"/>
        </w:rPr>
        <w:t>);</w:t>
      </w:r>
    </w:p>
    <w:p w:rsidR="00194779" w:rsidRDefault="00194779" w:rsidP="00194779">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ln"/>
          <w:rFonts w:ascii="inherit" w:hAnsi="inherit" w:cs="Consolas"/>
          <w:color w:val="303336"/>
          <w:bdr w:val="none" w:sz="0" w:space="0" w:color="auto" w:frame="1"/>
          <w:shd w:val="clear" w:color="auto" w:fill="EFF0F1"/>
        </w:rPr>
        <w:t xml:space="preserve">        </w:t>
      </w:r>
      <w:r>
        <w:rPr>
          <w:rStyle w:val="pun"/>
          <w:rFonts w:ascii="inherit" w:hAnsi="inherit" w:cs="Consolas"/>
          <w:color w:val="303336"/>
          <w:bdr w:val="none" w:sz="0" w:space="0" w:color="auto" w:frame="1"/>
          <w:shd w:val="clear" w:color="auto" w:fill="EFF0F1"/>
        </w:rPr>
        <w:t>}</w:t>
      </w:r>
    </w:p>
    <w:p w:rsidR="00194779" w:rsidRDefault="00194779" w:rsidP="00194779">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ln"/>
          <w:rFonts w:ascii="inherit" w:hAnsi="inherit" w:cs="Consolas"/>
          <w:color w:val="303336"/>
          <w:bdr w:val="none" w:sz="0" w:space="0" w:color="auto" w:frame="1"/>
          <w:shd w:val="clear" w:color="auto" w:fill="EFF0F1"/>
        </w:rPr>
        <w:lastRenderedPageBreak/>
        <w:t xml:space="preserve">        </w:t>
      </w:r>
      <w:r>
        <w:rPr>
          <w:rStyle w:val="kwd"/>
          <w:rFonts w:ascii="inherit" w:eastAsiaTheme="majorEastAsia" w:hAnsi="inherit" w:cs="Consolas"/>
          <w:color w:val="101094"/>
          <w:bdr w:val="none" w:sz="0" w:space="0" w:color="auto" w:frame="1"/>
          <w:shd w:val="clear" w:color="auto" w:fill="EFF0F1"/>
        </w:rPr>
        <w:t>this</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name </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name</w:t>
      </w:r>
      <w:r>
        <w:rPr>
          <w:rStyle w:val="pun"/>
          <w:rFonts w:ascii="inherit" w:hAnsi="inherit" w:cs="Consolas"/>
          <w:color w:val="303336"/>
          <w:bdr w:val="none" w:sz="0" w:space="0" w:color="auto" w:frame="1"/>
          <w:shd w:val="clear" w:color="auto" w:fill="EFF0F1"/>
        </w:rPr>
        <w:t>;</w:t>
      </w:r>
    </w:p>
    <w:p w:rsidR="00194779" w:rsidRDefault="00194779" w:rsidP="00194779">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ln"/>
          <w:rFonts w:ascii="inherit" w:hAnsi="inherit" w:cs="Consolas"/>
          <w:color w:val="303336"/>
          <w:bdr w:val="none" w:sz="0" w:space="0" w:color="auto" w:frame="1"/>
          <w:shd w:val="clear" w:color="auto" w:fill="EFF0F1"/>
        </w:rPr>
        <w:t xml:space="preserve">    </w:t>
      </w:r>
      <w:r>
        <w:rPr>
          <w:rStyle w:val="pun"/>
          <w:rFonts w:ascii="inherit" w:hAnsi="inherit" w:cs="Consolas"/>
          <w:color w:val="303336"/>
          <w:bdr w:val="none" w:sz="0" w:space="0" w:color="auto" w:frame="1"/>
          <w:shd w:val="clear" w:color="auto" w:fill="EFF0F1"/>
        </w:rPr>
        <w:t>}</w:t>
      </w:r>
    </w:p>
    <w:p w:rsidR="00F02681" w:rsidRDefault="00F02681" w:rsidP="00F02681">
      <w:pPr>
        <w:pStyle w:val="HTMLPreformatted"/>
        <w:shd w:val="clear" w:color="auto" w:fill="EFF0F1"/>
        <w:textAlignment w:val="baseline"/>
        <w:rPr>
          <w:rStyle w:val="pln"/>
          <w:rFonts w:ascii="inherit" w:eastAsiaTheme="majorEastAsia" w:hAnsi="inherit" w:cs="Consolas"/>
          <w:color w:val="303336"/>
          <w:bdr w:val="none" w:sz="0" w:space="0" w:color="auto" w:frame="1"/>
          <w:shd w:val="clear" w:color="auto" w:fill="EFF0F1"/>
        </w:rPr>
      </w:pPr>
      <w:r>
        <w:rPr>
          <w:rStyle w:val="pln"/>
          <w:rFonts w:ascii="inherit" w:eastAsiaTheme="majorEastAsia" w:hAnsi="inherit" w:cs="Consolas"/>
          <w:color w:val="303336"/>
          <w:bdr w:val="none" w:sz="0" w:space="0" w:color="auto" w:frame="1"/>
          <w:shd w:val="clear" w:color="auto" w:fill="EFF0F1"/>
        </w:rPr>
        <w:t xml:space="preserve">   </w:t>
      </w:r>
      <w:r>
        <w:rPr>
          <w:rStyle w:val="kwd"/>
          <w:rFonts w:ascii="inherit" w:hAnsi="inherit" w:cs="Consolas"/>
          <w:color w:val="101094"/>
          <w:bdr w:val="none" w:sz="0" w:space="0" w:color="auto" w:frame="1"/>
          <w:shd w:val="clear" w:color="auto" w:fill="EFF0F1"/>
        </w:rPr>
        <w:t>public</w:t>
      </w:r>
      <w:r>
        <w:rPr>
          <w:rStyle w:val="pln"/>
          <w:rFonts w:ascii="inherit" w:eastAsiaTheme="majorEastAsia" w:hAnsi="inherit" w:cs="Consolas"/>
          <w:color w:val="303336"/>
          <w:bdr w:val="none" w:sz="0" w:space="0" w:color="auto" w:frame="1"/>
          <w:shd w:val="clear" w:color="auto" w:fill="EFF0F1"/>
        </w:rPr>
        <w:t xml:space="preserve"> </w:t>
      </w:r>
      <w:r>
        <w:rPr>
          <w:rStyle w:val="kwd"/>
          <w:rFonts w:ascii="inherit" w:hAnsi="inherit" w:cs="Consolas"/>
          <w:color w:val="101094"/>
          <w:bdr w:val="none" w:sz="0" w:space="0" w:color="auto" w:frame="1"/>
          <w:shd w:val="clear" w:color="auto" w:fill="EFF0F1"/>
        </w:rPr>
        <w:t>void</w:t>
      </w:r>
      <w:r>
        <w:rPr>
          <w:rStyle w:val="pln"/>
          <w:rFonts w:ascii="inherit" w:eastAsiaTheme="majorEastAsia" w:hAnsi="inherit" w:cs="Consolas"/>
          <w:color w:val="303336"/>
          <w:bdr w:val="none" w:sz="0" w:space="0" w:color="auto" w:frame="1"/>
          <w:shd w:val="clear" w:color="auto" w:fill="EFF0F1"/>
        </w:rPr>
        <w:t xml:space="preserve"> setId</w:t>
      </w:r>
      <w:r>
        <w:rPr>
          <w:rStyle w:val="pun"/>
          <w:rFonts w:ascii="inherit" w:hAnsi="inherit" w:cs="Consolas"/>
          <w:color w:val="303336"/>
          <w:bdr w:val="none" w:sz="0" w:space="0" w:color="auto" w:frame="1"/>
          <w:shd w:val="clear" w:color="auto" w:fill="EFF0F1"/>
        </w:rPr>
        <w:t>(</w:t>
      </w:r>
      <w:r>
        <w:rPr>
          <w:rStyle w:val="kwd"/>
          <w:rFonts w:ascii="inherit" w:hAnsi="inherit" w:cs="Consolas"/>
          <w:color w:val="101094"/>
          <w:bdr w:val="none" w:sz="0" w:space="0" w:color="auto" w:frame="1"/>
          <w:shd w:val="clear" w:color="auto" w:fill="EFF0F1"/>
        </w:rPr>
        <w:t>int</w:t>
      </w:r>
      <w:r>
        <w:rPr>
          <w:rStyle w:val="pln"/>
          <w:rFonts w:ascii="inherit" w:eastAsiaTheme="majorEastAsia" w:hAnsi="inherit" w:cs="Consolas"/>
          <w:color w:val="303336"/>
          <w:bdr w:val="none" w:sz="0" w:space="0" w:color="auto" w:frame="1"/>
          <w:shd w:val="clear" w:color="auto" w:fill="EFF0F1"/>
        </w:rPr>
        <w:t xml:space="preserve"> id</w:t>
      </w:r>
      <w:r>
        <w:rPr>
          <w:rStyle w:val="pun"/>
          <w:rFonts w:ascii="inherit" w:hAnsi="inherit" w:cs="Consolas"/>
          <w:color w:val="303336"/>
          <w:bdr w:val="none" w:sz="0" w:space="0" w:color="auto" w:frame="1"/>
          <w:shd w:val="clear" w:color="auto" w:fill="EFF0F1"/>
        </w:rPr>
        <w:t>)</w:t>
      </w:r>
      <w:r>
        <w:rPr>
          <w:rStyle w:val="pln"/>
          <w:rFonts w:ascii="inherit" w:eastAsiaTheme="majorEastAsia" w:hAnsi="inherit" w:cs="Consolas"/>
          <w:color w:val="303336"/>
          <w:bdr w:val="none" w:sz="0" w:space="0" w:color="auto" w:frame="1"/>
          <w:shd w:val="clear" w:color="auto" w:fill="EFF0F1"/>
        </w:rPr>
        <w:t xml:space="preserve"> </w:t>
      </w:r>
      <w:r>
        <w:rPr>
          <w:rStyle w:val="pun"/>
          <w:rFonts w:ascii="inherit" w:hAnsi="inherit" w:cs="Consolas"/>
          <w:color w:val="303336"/>
          <w:bdr w:val="none" w:sz="0" w:space="0" w:color="auto" w:frame="1"/>
          <w:shd w:val="clear" w:color="auto" w:fill="EFF0F1"/>
        </w:rPr>
        <w:t>{</w:t>
      </w:r>
      <w:r>
        <w:rPr>
          <w:rStyle w:val="pln"/>
          <w:rFonts w:ascii="inherit" w:eastAsiaTheme="majorEastAsia" w:hAnsi="inherit" w:cs="Consolas"/>
          <w:color w:val="303336"/>
          <w:bdr w:val="none" w:sz="0" w:space="0" w:color="auto" w:frame="1"/>
          <w:shd w:val="clear" w:color="auto" w:fill="EFF0F1"/>
        </w:rPr>
        <w:t xml:space="preserve"> </w:t>
      </w:r>
    </w:p>
    <w:p w:rsidR="00F02681" w:rsidRDefault="00F02681" w:rsidP="00F02681">
      <w:pPr>
        <w:pStyle w:val="HTMLPreformatted"/>
        <w:shd w:val="clear" w:color="auto" w:fill="EFF0F1"/>
        <w:textAlignment w:val="baseline"/>
        <w:rPr>
          <w:rStyle w:val="pln"/>
          <w:rFonts w:ascii="inherit" w:eastAsiaTheme="majorEastAsia" w:hAnsi="inherit" w:cs="Consolas"/>
          <w:color w:val="303336"/>
          <w:bdr w:val="none" w:sz="0" w:space="0" w:color="auto" w:frame="1"/>
          <w:shd w:val="clear" w:color="auto" w:fill="EFF0F1"/>
        </w:rPr>
      </w:pPr>
      <w:r>
        <w:rPr>
          <w:rStyle w:val="pln"/>
          <w:rFonts w:ascii="inherit" w:eastAsiaTheme="majorEastAsia" w:hAnsi="inherit" w:cs="Consolas"/>
          <w:color w:val="303336"/>
          <w:bdr w:val="none" w:sz="0" w:space="0" w:color="auto" w:frame="1"/>
          <w:shd w:val="clear" w:color="auto" w:fill="EFF0F1"/>
        </w:rPr>
        <w:t xml:space="preserve">        </w:t>
      </w:r>
      <w:r>
        <w:rPr>
          <w:rStyle w:val="kwd"/>
          <w:rFonts w:ascii="inherit" w:hAnsi="inherit" w:cs="Consolas"/>
          <w:color w:val="101094"/>
          <w:bdr w:val="none" w:sz="0" w:space="0" w:color="auto" w:frame="1"/>
          <w:shd w:val="clear" w:color="auto" w:fill="EFF0F1"/>
        </w:rPr>
        <w:t>if</w:t>
      </w:r>
      <w:r>
        <w:rPr>
          <w:rStyle w:val="pun"/>
          <w:rFonts w:ascii="inherit" w:hAnsi="inherit" w:cs="Consolas"/>
          <w:color w:val="303336"/>
          <w:bdr w:val="none" w:sz="0" w:space="0" w:color="auto" w:frame="1"/>
          <w:shd w:val="clear" w:color="auto" w:fill="EFF0F1"/>
        </w:rPr>
        <w:t>(</w:t>
      </w:r>
      <w:r>
        <w:rPr>
          <w:rStyle w:val="pln"/>
          <w:rFonts w:ascii="inherit" w:eastAsiaTheme="majorEastAsia" w:hAnsi="inherit" w:cs="Consolas"/>
          <w:color w:val="303336"/>
          <w:bdr w:val="none" w:sz="0" w:space="0" w:color="auto" w:frame="1"/>
          <w:shd w:val="clear" w:color="auto" w:fill="EFF0F1"/>
        </w:rPr>
        <w:t xml:space="preserve">id </w:t>
      </w:r>
      <w:r>
        <w:rPr>
          <w:rStyle w:val="pun"/>
          <w:rFonts w:ascii="inherit" w:hAnsi="inherit" w:cs="Consolas"/>
          <w:color w:val="303336"/>
          <w:bdr w:val="none" w:sz="0" w:space="0" w:color="auto" w:frame="1"/>
          <w:shd w:val="clear" w:color="auto" w:fill="EFF0F1"/>
        </w:rPr>
        <w:t>==</w:t>
      </w:r>
      <w:r>
        <w:rPr>
          <w:rStyle w:val="pln"/>
          <w:rFonts w:ascii="inherit" w:eastAsiaTheme="majorEastAsia" w:hAnsi="inherit" w:cs="Consolas"/>
          <w:color w:val="303336"/>
          <w:bdr w:val="none" w:sz="0" w:space="0" w:color="auto" w:frame="1"/>
          <w:shd w:val="clear" w:color="auto" w:fill="EFF0F1"/>
        </w:rPr>
        <w:t xml:space="preserve"> </w:t>
      </w:r>
      <w:r>
        <w:rPr>
          <w:rStyle w:val="lit"/>
          <w:rFonts w:ascii="inherit" w:eastAsiaTheme="minorEastAsia" w:hAnsi="inherit" w:cs="Consolas"/>
          <w:color w:val="7D2727"/>
          <w:bdr w:val="none" w:sz="0" w:space="0" w:color="auto" w:frame="1"/>
          <w:shd w:val="clear" w:color="auto" w:fill="EFF0F1"/>
        </w:rPr>
        <w:t>0</w:t>
      </w:r>
      <w:r>
        <w:rPr>
          <w:rStyle w:val="pln"/>
          <w:rFonts w:ascii="inherit" w:eastAsiaTheme="majorEastAsia" w:hAnsi="inherit" w:cs="Consolas"/>
          <w:color w:val="303336"/>
          <w:bdr w:val="none" w:sz="0" w:space="0" w:color="auto" w:frame="1"/>
          <w:shd w:val="clear" w:color="auto" w:fill="EFF0F1"/>
        </w:rPr>
        <w:t xml:space="preserve"> </w:t>
      </w:r>
      <w:r>
        <w:rPr>
          <w:rStyle w:val="pun"/>
          <w:rFonts w:ascii="inherit" w:hAnsi="inherit" w:cs="Consolas"/>
          <w:color w:val="303336"/>
          <w:bdr w:val="none" w:sz="0" w:space="0" w:color="auto" w:frame="1"/>
          <w:shd w:val="clear" w:color="auto" w:fill="EFF0F1"/>
        </w:rPr>
        <w:t>){</w:t>
      </w:r>
    </w:p>
    <w:p w:rsidR="00F02681" w:rsidRDefault="00F02681" w:rsidP="00F02681">
      <w:pPr>
        <w:pStyle w:val="HTMLPreformatted"/>
        <w:shd w:val="clear" w:color="auto" w:fill="EFF0F1"/>
        <w:textAlignment w:val="baseline"/>
        <w:rPr>
          <w:rStyle w:val="pln"/>
          <w:rFonts w:ascii="inherit" w:eastAsiaTheme="majorEastAsia" w:hAnsi="inherit" w:cs="Consolas"/>
          <w:color w:val="303336"/>
          <w:bdr w:val="none" w:sz="0" w:space="0" w:color="auto" w:frame="1"/>
          <w:shd w:val="clear" w:color="auto" w:fill="EFF0F1"/>
        </w:rPr>
      </w:pPr>
      <w:r>
        <w:rPr>
          <w:rStyle w:val="pln"/>
          <w:rFonts w:ascii="inherit" w:eastAsiaTheme="majorEastAsia" w:hAnsi="inherit" w:cs="Consolas"/>
          <w:color w:val="303336"/>
          <w:bdr w:val="none" w:sz="0" w:space="0" w:color="auto" w:frame="1"/>
          <w:shd w:val="clear" w:color="auto" w:fill="EFF0F1"/>
        </w:rPr>
        <w:t xml:space="preserve">            </w:t>
      </w:r>
      <w:r>
        <w:rPr>
          <w:rStyle w:val="kwd"/>
          <w:rFonts w:ascii="inherit" w:hAnsi="inherit" w:cs="Consolas"/>
          <w:color w:val="101094"/>
          <w:bdr w:val="none" w:sz="0" w:space="0" w:color="auto" w:frame="1"/>
          <w:shd w:val="clear" w:color="auto" w:fill="EFF0F1"/>
        </w:rPr>
        <w:t>throw</w:t>
      </w:r>
      <w:r>
        <w:rPr>
          <w:rStyle w:val="pln"/>
          <w:rFonts w:ascii="inherit" w:eastAsiaTheme="majorEastAsia" w:hAnsi="inherit" w:cs="Consolas"/>
          <w:color w:val="303336"/>
          <w:bdr w:val="none" w:sz="0" w:space="0" w:color="auto" w:frame="1"/>
          <w:shd w:val="clear" w:color="auto" w:fill="EFF0F1"/>
        </w:rPr>
        <w:t xml:space="preserve"> </w:t>
      </w:r>
      <w:r>
        <w:rPr>
          <w:rStyle w:val="kwd"/>
          <w:rFonts w:ascii="inherit" w:hAnsi="inherit" w:cs="Consolas"/>
          <w:color w:val="101094"/>
          <w:bdr w:val="none" w:sz="0" w:space="0" w:color="auto" w:frame="1"/>
          <w:shd w:val="clear" w:color="auto" w:fill="EFF0F1"/>
        </w:rPr>
        <w:t>new</w:t>
      </w:r>
      <w:r>
        <w:rPr>
          <w:rStyle w:val="pln"/>
          <w:rFonts w:ascii="inherit" w:eastAsiaTheme="majorEastAsia" w:hAnsi="inherit" w:cs="Consolas"/>
          <w:color w:val="303336"/>
          <w:bdr w:val="none" w:sz="0" w:space="0" w:color="auto" w:frame="1"/>
          <w:shd w:val="clear" w:color="auto" w:fill="EFF0F1"/>
        </w:rPr>
        <w:t xml:space="preserve"> </w:t>
      </w:r>
      <w:r>
        <w:rPr>
          <w:rStyle w:val="typ"/>
          <w:rFonts w:ascii="inherit" w:hAnsi="inherit" w:cs="Consolas"/>
          <w:color w:val="2B91AF"/>
          <w:bdr w:val="none" w:sz="0" w:space="0" w:color="auto" w:frame="1"/>
          <w:shd w:val="clear" w:color="auto" w:fill="EFF0F1"/>
        </w:rPr>
        <w:t>IllegalArgumentException</w:t>
      </w:r>
      <w:r>
        <w:rPr>
          <w:rStyle w:val="pun"/>
          <w:rFonts w:ascii="inherit" w:hAnsi="inherit" w:cs="Consolas"/>
          <w:color w:val="303336"/>
          <w:bdr w:val="none" w:sz="0" w:space="0" w:color="auto" w:frame="1"/>
          <w:shd w:val="clear" w:color="auto" w:fill="EFF0F1"/>
        </w:rPr>
        <w:t>(</w:t>
      </w:r>
      <w:r>
        <w:rPr>
          <w:rStyle w:val="str"/>
          <w:rFonts w:ascii="inherit" w:eastAsiaTheme="minorEastAsia" w:hAnsi="inherit" w:cs="Consolas"/>
          <w:color w:val="7D2727"/>
          <w:bdr w:val="none" w:sz="0" w:space="0" w:color="auto" w:frame="1"/>
          <w:shd w:val="clear" w:color="auto" w:fill="EFF0F1"/>
        </w:rPr>
        <w:t>"id can't be zero"</w:t>
      </w:r>
      <w:r>
        <w:rPr>
          <w:rStyle w:val="pun"/>
          <w:rFonts w:ascii="inherit" w:hAnsi="inherit" w:cs="Consolas"/>
          <w:color w:val="303336"/>
          <w:bdr w:val="none" w:sz="0" w:space="0" w:color="auto" w:frame="1"/>
          <w:shd w:val="clear" w:color="auto" w:fill="EFF0F1"/>
        </w:rPr>
        <w:t>);</w:t>
      </w:r>
    </w:p>
    <w:p w:rsidR="00F02681" w:rsidRDefault="00F02681" w:rsidP="00F02681">
      <w:pPr>
        <w:pStyle w:val="HTMLPreformatted"/>
        <w:shd w:val="clear" w:color="auto" w:fill="EFF0F1"/>
        <w:textAlignment w:val="baseline"/>
        <w:rPr>
          <w:rStyle w:val="pln"/>
          <w:rFonts w:ascii="inherit" w:eastAsiaTheme="majorEastAsia" w:hAnsi="inherit" w:cs="Consolas"/>
          <w:color w:val="303336"/>
          <w:bdr w:val="none" w:sz="0" w:space="0" w:color="auto" w:frame="1"/>
          <w:shd w:val="clear" w:color="auto" w:fill="EFF0F1"/>
        </w:rPr>
      </w:pPr>
      <w:r>
        <w:rPr>
          <w:rStyle w:val="pln"/>
          <w:rFonts w:ascii="inherit" w:eastAsiaTheme="majorEastAsia" w:hAnsi="inherit" w:cs="Consolas"/>
          <w:color w:val="303336"/>
          <w:bdr w:val="none" w:sz="0" w:space="0" w:color="auto" w:frame="1"/>
          <w:shd w:val="clear" w:color="auto" w:fill="EFF0F1"/>
        </w:rPr>
        <w:t xml:space="preserve">        </w:t>
      </w:r>
      <w:r>
        <w:rPr>
          <w:rStyle w:val="pun"/>
          <w:rFonts w:ascii="inherit" w:hAnsi="inherit" w:cs="Consolas"/>
          <w:color w:val="303336"/>
          <w:bdr w:val="none" w:sz="0" w:space="0" w:color="auto" w:frame="1"/>
          <w:shd w:val="clear" w:color="auto" w:fill="EFF0F1"/>
        </w:rPr>
        <w:t>}</w:t>
      </w:r>
    </w:p>
    <w:p w:rsidR="00F02681" w:rsidRDefault="00F02681" w:rsidP="00F02681">
      <w:pPr>
        <w:pStyle w:val="HTMLPreformatted"/>
        <w:shd w:val="clear" w:color="auto" w:fill="EFF0F1"/>
        <w:textAlignment w:val="baseline"/>
        <w:rPr>
          <w:rStyle w:val="pln"/>
          <w:rFonts w:ascii="inherit" w:eastAsiaTheme="majorEastAsia" w:hAnsi="inherit" w:cs="Consolas"/>
          <w:color w:val="303336"/>
          <w:bdr w:val="none" w:sz="0" w:space="0" w:color="auto" w:frame="1"/>
          <w:shd w:val="clear" w:color="auto" w:fill="EFF0F1"/>
        </w:rPr>
      </w:pPr>
      <w:r>
        <w:rPr>
          <w:rStyle w:val="pln"/>
          <w:rFonts w:ascii="inherit" w:eastAsiaTheme="majorEastAsia" w:hAnsi="inherit" w:cs="Consolas"/>
          <w:color w:val="303336"/>
          <w:bdr w:val="none" w:sz="0" w:space="0" w:color="auto" w:frame="1"/>
          <w:shd w:val="clear" w:color="auto" w:fill="EFF0F1"/>
        </w:rPr>
        <w:t xml:space="preserve">        </w:t>
      </w:r>
      <w:r>
        <w:rPr>
          <w:rStyle w:val="kwd"/>
          <w:rFonts w:ascii="inherit" w:hAnsi="inherit" w:cs="Consolas"/>
          <w:color w:val="101094"/>
          <w:bdr w:val="none" w:sz="0" w:space="0" w:color="auto" w:frame="1"/>
          <w:shd w:val="clear" w:color="auto" w:fill="EFF0F1"/>
        </w:rPr>
        <w:t>this</w:t>
      </w:r>
      <w:r>
        <w:rPr>
          <w:rStyle w:val="pun"/>
          <w:rFonts w:ascii="inherit" w:hAnsi="inherit" w:cs="Consolas"/>
          <w:color w:val="303336"/>
          <w:bdr w:val="none" w:sz="0" w:space="0" w:color="auto" w:frame="1"/>
          <w:shd w:val="clear" w:color="auto" w:fill="EFF0F1"/>
        </w:rPr>
        <w:t>.</w:t>
      </w:r>
      <w:r>
        <w:rPr>
          <w:rStyle w:val="pln"/>
          <w:rFonts w:ascii="inherit" w:eastAsiaTheme="majorEastAsia" w:hAnsi="inherit" w:cs="Consolas"/>
          <w:color w:val="303336"/>
          <w:bdr w:val="none" w:sz="0" w:space="0" w:color="auto" w:frame="1"/>
          <w:shd w:val="clear" w:color="auto" w:fill="EFF0F1"/>
        </w:rPr>
        <w:t xml:space="preserve">id </w:t>
      </w:r>
      <w:r>
        <w:rPr>
          <w:rStyle w:val="pun"/>
          <w:rFonts w:ascii="inherit" w:hAnsi="inherit" w:cs="Consolas"/>
          <w:color w:val="303336"/>
          <w:bdr w:val="none" w:sz="0" w:space="0" w:color="auto" w:frame="1"/>
          <w:shd w:val="clear" w:color="auto" w:fill="EFF0F1"/>
        </w:rPr>
        <w:t>=</w:t>
      </w:r>
      <w:r>
        <w:rPr>
          <w:rStyle w:val="pln"/>
          <w:rFonts w:ascii="inherit" w:eastAsiaTheme="majorEastAsia" w:hAnsi="inherit" w:cs="Consolas"/>
          <w:color w:val="303336"/>
          <w:bdr w:val="none" w:sz="0" w:space="0" w:color="auto" w:frame="1"/>
          <w:shd w:val="clear" w:color="auto" w:fill="EFF0F1"/>
        </w:rPr>
        <w:t xml:space="preserve"> id</w:t>
      </w:r>
      <w:r>
        <w:rPr>
          <w:rStyle w:val="pun"/>
          <w:rFonts w:ascii="inherit" w:hAnsi="inherit" w:cs="Consolas"/>
          <w:color w:val="303336"/>
          <w:bdr w:val="none" w:sz="0" w:space="0" w:color="auto" w:frame="1"/>
          <w:shd w:val="clear" w:color="auto" w:fill="EFF0F1"/>
        </w:rPr>
        <w:t>;</w:t>
      </w:r>
    </w:p>
    <w:p w:rsidR="00F02681" w:rsidRDefault="00F02681" w:rsidP="00F02681">
      <w:pPr>
        <w:pStyle w:val="HTMLPreformatted"/>
        <w:shd w:val="clear" w:color="auto" w:fill="EFF0F1"/>
        <w:textAlignment w:val="baseline"/>
        <w:rPr>
          <w:rFonts w:ascii="Consolas" w:hAnsi="Consolas" w:cs="Consolas"/>
          <w:color w:val="393318"/>
        </w:rPr>
      </w:pPr>
      <w:r>
        <w:rPr>
          <w:rStyle w:val="pln"/>
          <w:rFonts w:ascii="inherit" w:eastAsiaTheme="majorEastAsia" w:hAnsi="inherit" w:cs="Consolas"/>
          <w:color w:val="303336"/>
          <w:bdr w:val="none" w:sz="0" w:space="0" w:color="auto" w:frame="1"/>
          <w:shd w:val="clear" w:color="auto" w:fill="EFF0F1"/>
        </w:rPr>
        <w:t xml:space="preserve">    </w:t>
      </w:r>
      <w:r>
        <w:rPr>
          <w:rStyle w:val="pun"/>
          <w:rFonts w:ascii="inherit" w:hAnsi="inherit" w:cs="Consolas"/>
          <w:color w:val="303336"/>
          <w:bdr w:val="none" w:sz="0" w:space="0" w:color="auto" w:frame="1"/>
          <w:shd w:val="clear" w:color="auto" w:fill="EFF0F1"/>
        </w:rPr>
        <w:t>}</w:t>
      </w:r>
    </w:p>
    <w:p w:rsidR="00194779" w:rsidRDefault="00194779" w:rsidP="00751D5C">
      <w:pPr>
        <w:pStyle w:val="NormalWeb"/>
        <w:shd w:val="clear" w:color="auto" w:fill="FFFFFF"/>
        <w:spacing w:before="75" w:beforeAutospacing="0" w:after="225" w:afterAutospacing="0"/>
        <w:rPr>
          <w:rFonts w:ascii="Cambria" w:hAnsi="Cambria"/>
          <w:color w:val="222635"/>
          <w:sz w:val="29"/>
          <w:szCs w:val="29"/>
        </w:rPr>
      </w:pPr>
    </w:p>
    <w:p w:rsidR="00751D5C" w:rsidRPr="00751D5C" w:rsidRDefault="00751D5C" w:rsidP="001E2974">
      <w:pPr>
        <w:autoSpaceDE w:val="0"/>
        <w:autoSpaceDN w:val="0"/>
        <w:adjustRightInd w:val="0"/>
        <w:rPr>
          <w:rFonts w:ascii="Consolas" w:eastAsiaTheme="minorHAnsi" w:hAnsi="Consolas" w:cs="Consolas"/>
          <w:b/>
          <w:color w:val="000000"/>
          <w:sz w:val="36"/>
          <w:szCs w:val="36"/>
          <w:u w:val="single"/>
          <w:lang w:eastAsia="en-US"/>
        </w:rPr>
      </w:pPr>
    </w:p>
    <w:p w:rsidR="00751D5C" w:rsidRDefault="00751D5C" w:rsidP="001E2974">
      <w:pPr>
        <w:autoSpaceDE w:val="0"/>
        <w:autoSpaceDN w:val="0"/>
        <w:adjustRightInd w:val="0"/>
        <w:rPr>
          <w:rFonts w:ascii="Consolas" w:eastAsiaTheme="minorHAnsi" w:hAnsi="Consolas" w:cs="Consolas"/>
          <w:b/>
          <w:color w:val="000000"/>
          <w:sz w:val="36"/>
          <w:szCs w:val="36"/>
          <w:lang w:eastAsia="en-US"/>
        </w:rPr>
      </w:pPr>
    </w:p>
    <w:p w:rsidR="00EF2AEB" w:rsidRDefault="00EF2AEB" w:rsidP="001E2974">
      <w:pPr>
        <w:autoSpaceDE w:val="0"/>
        <w:autoSpaceDN w:val="0"/>
        <w:adjustRightInd w:val="0"/>
        <w:rPr>
          <w:rFonts w:ascii="Consolas" w:eastAsiaTheme="minorHAnsi" w:hAnsi="Consolas" w:cs="Consolas"/>
          <w:b/>
          <w:color w:val="000000"/>
          <w:sz w:val="36"/>
          <w:szCs w:val="36"/>
          <w:lang w:eastAsia="en-US"/>
        </w:rPr>
      </w:pPr>
      <w:r>
        <w:rPr>
          <w:rFonts w:ascii="Consolas" w:eastAsiaTheme="minorHAnsi" w:hAnsi="Consolas" w:cs="Consolas"/>
          <w:b/>
          <w:color w:val="000000"/>
          <w:sz w:val="36"/>
          <w:szCs w:val="36"/>
          <w:lang w:eastAsia="en-US"/>
        </w:rPr>
        <w:t>SOLID Principle</w:t>
      </w:r>
    </w:p>
    <w:p w:rsidR="00EF2AEB" w:rsidRDefault="00EF2AEB" w:rsidP="0056670D">
      <w:pPr>
        <w:pStyle w:val="Heading2"/>
        <w:numPr>
          <w:ilvl w:val="0"/>
          <w:numId w:val="66"/>
        </w:numPr>
        <w:shd w:val="clear" w:color="auto" w:fill="FFFFFF"/>
        <w:spacing w:before="300" w:beforeAutospacing="0" w:after="75" w:afterAutospacing="0"/>
        <w:rPr>
          <w:rStyle w:val="Strong"/>
          <w:rFonts w:ascii="Helvetica" w:eastAsiaTheme="minorEastAsia" w:hAnsi="Helvetica" w:cs="Helvetica"/>
          <w:b/>
          <w:bCs/>
          <w:color w:val="222635"/>
          <w:spacing w:val="-8"/>
          <w:sz w:val="45"/>
          <w:szCs w:val="45"/>
        </w:rPr>
      </w:pPr>
      <w:r>
        <w:rPr>
          <w:rStyle w:val="Strong"/>
          <w:rFonts w:ascii="Helvetica" w:eastAsiaTheme="minorEastAsia" w:hAnsi="Helvetica" w:cs="Helvetica"/>
          <w:b/>
          <w:bCs/>
          <w:color w:val="222635"/>
          <w:spacing w:val="-8"/>
          <w:sz w:val="45"/>
          <w:szCs w:val="45"/>
        </w:rPr>
        <w:t>S is for Single Responsibility Principle</w:t>
      </w:r>
      <w:r w:rsidR="00FB60C8">
        <w:rPr>
          <w:rStyle w:val="Strong"/>
          <w:rFonts w:ascii="Helvetica" w:eastAsiaTheme="minorEastAsia" w:hAnsi="Helvetica" w:cs="Helvetica"/>
          <w:b/>
          <w:bCs/>
          <w:color w:val="222635"/>
          <w:spacing w:val="-8"/>
          <w:sz w:val="45"/>
          <w:szCs w:val="45"/>
        </w:rPr>
        <w:t>-</w:t>
      </w:r>
      <w:r w:rsidR="00FB60C8" w:rsidRPr="00FB60C8">
        <w:rPr>
          <w:rFonts w:ascii="Cambria" w:hAnsi="Cambria"/>
          <w:color w:val="222635"/>
          <w:sz w:val="29"/>
          <w:szCs w:val="29"/>
          <w:shd w:val="clear" w:color="auto" w:fill="FFFFFF"/>
        </w:rPr>
        <w:t xml:space="preserve"> </w:t>
      </w:r>
      <w:r w:rsidR="00FB60C8" w:rsidRPr="005B204E">
        <w:rPr>
          <w:rFonts w:ascii="Cambria" w:hAnsi="Cambria"/>
          <w:b w:val="0"/>
          <w:color w:val="222635"/>
          <w:sz w:val="29"/>
          <w:szCs w:val="29"/>
          <w:shd w:val="clear" w:color="auto" w:fill="FFFFFF"/>
        </w:rPr>
        <w:t>a class or module should do one thing only</w:t>
      </w:r>
    </w:p>
    <w:p w:rsidR="00EF2AEB" w:rsidRPr="00CE22E9" w:rsidRDefault="00EF2AEB" w:rsidP="0056670D">
      <w:pPr>
        <w:pStyle w:val="Heading2"/>
        <w:numPr>
          <w:ilvl w:val="0"/>
          <w:numId w:val="66"/>
        </w:numPr>
        <w:shd w:val="clear" w:color="auto" w:fill="FFFFFF"/>
        <w:spacing w:before="300" w:beforeAutospacing="0" w:after="75" w:afterAutospacing="0"/>
        <w:rPr>
          <w:rFonts w:ascii="Helvetica" w:hAnsi="Helvetica" w:cs="Helvetica"/>
          <w:color w:val="222635"/>
          <w:spacing w:val="-8"/>
          <w:sz w:val="45"/>
          <w:szCs w:val="45"/>
        </w:rPr>
      </w:pPr>
      <w:r>
        <w:rPr>
          <w:rStyle w:val="Strong"/>
          <w:rFonts w:ascii="Helvetica" w:eastAsiaTheme="minorEastAsia" w:hAnsi="Helvetica" w:cs="Helvetica"/>
          <w:b/>
          <w:bCs/>
          <w:color w:val="222635"/>
          <w:spacing w:val="-8"/>
          <w:sz w:val="45"/>
          <w:szCs w:val="45"/>
        </w:rPr>
        <w:t>Open/Close Principle</w:t>
      </w:r>
      <w:r w:rsidR="00FB60C8" w:rsidRPr="005B204E">
        <w:rPr>
          <w:rStyle w:val="Strong"/>
          <w:rFonts w:ascii="Helvetica" w:eastAsiaTheme="minorEastAsia" w:hAnsi="Helvetica" w:cs="Helvetica"/>
          <w:b/>
          <w:bCs/>
          <w:color w:val="222635"/>
          <w:spacing w:val="-8"/>
          <w:sz w:val="45"/>
          <w:szCs w:val="45"/>
        </w:rPr>
        <w:t>-</w:t>
      </w:r>
      <w:r w:rsidR="00FB60C8" w:rsidRPr="005B204E">
        <w:rPr>
          <w:rFonts w:ascii="Cambria" w:hAnsi="Cambria"/>
          <w:b w:val="0"/>
          <w:color w:val="222635"/>
          <w:sz w:val="29"/>
          <w:szCs w:val="29"/>
          <w:shd w:val="clear" w:color="auto" w:fill="FFFFFF"/>
        </w:rPr>
        <w:t xml:space="preserve"> Open/Closed Principle states that code entities should be open for extension, but closed for modification.</w:t>
      </w:r>
    </w:p>
    <w:p w:rsidR="00A520EC" w:rsidRPr="00A520EC" w:rsidRDefault="00CE22E9" w:rsidP="0056670D">
      <w:pPr>
        <w:pStyle w:val="NormalWeb"/>
        <w:numPr>
          <w:ilvl w:val="0"/>
          <w:numId w:val="66"/>
        </w:numPr>
        <w:shd w:val="clear" w:color="auto" w:fill="FFFFFF"/>
        <w:spacing w:before="0" w:beforeAutospacing="0" w:after="0" w:afterAutospacing="0"/>
        <w:textAlignment w:val="baseline"/>
        <w:rPr>
          <w:rFonts w:ascii="Arial" w:hAnsi="Arial" w:cs="Arial"/>
          <w:color w:val="242729"/>
          <w:sz w:val="23"/>
          <w:szCs w:val="23"/>
        </w:rPr>
      </w:pPr>
      <w:r>
        <w:rPr>
          <w:rFonts w:ascii="Helvetica" w:hAnsi="Helvetica" w:cs="Helvetica"/>
          <w:color w:val="222635"/>
          <w:spacing w:val="-8"/>
          <w:sz w:val="45"/>
          <w:szCs w:val="45"/>
        </w:rPr>
        <w:t xml:space="preserve"> </w:t>
      </w:r>
      <w:r w:rsidR="00EF2AEB">
        <w:rPr>
          <w:rFonts w:ascii="Helvetica" w:hAnsi="Helvetica" w:cs="Helvetica"/>
          <w:color w:val="222635"/>
          <w:spacing w:val="-8"/>
          <w:sz w:val="45"/>
          <w:szCs w:val="45"/>
        </w:rPr>
        <w:t>Liskov Substitution Principle</w:t>
      </w:r>
      <w:r w:rsidR="005B204E" w:rsidRPr="002C7446">
        <w:rPr>
          <w:rFonts w:ascii="Helvetica" w:hAnsi="Helvetica" w:cs="Helvetica"/>
          <w:color w:val="222635"/>
          <w:spacing w:val="-8"/>
          <w:sz w:val="45"/>
          <w:szCs w:val="45"/>
        </w:rPr>
        <w:t>-</w:t>
      </w:r>
      <w:r w:rsidR="005B204E" w:rsidRPr="002C7446">
        <w:rPr>
          <w:rFonts w:ascii="Cambria" w:hAnsi="Cambria"/>
          <w:color w:val="222635"/>
          <w:sz w:val="29"/>
          <w:szCs w:val="29"/>
          <w:shd w:val="clear" w:color="auto" w:fill="FFFFFF"/>
        </w:rPr>
        <w:t xml:space="preserve"> The LSP says, basically, that any child type of a parent type should be able to stand in for that parent without things blowing up.</w:t>
      </w:r>
    </w:p>
    <w:p w:rsidR="00A520EC" w:rsidRDefault="00A520EC" w:rsidP="00A520EC">
      <w:pPr>
        <w:pStyle w:val="NormalWeb"/>
        <w:shd w:val="clear" w:color="auto" w:fill="FFFFFF"/>
        <w:spacing w:before="0" w:beforeAutospacing="0" w:after="0" w:afterAutospacing="0"/>
        <w:ind w:left="870"/>
        <w:textAlignment w:val="baseline"/>
        <w:rPr>
          <w:rFonts w:ascii="Arial" w:hAnsi="Arial" w:cs="Arial"/>
          <w:color w:val="242729"/>
          <w:sz w:val="23"/>
          <w:szCs w:val="23"/>
        </w:rPr>
      </w:pPr>
    </w:p>
    <w:p w:rsidR="00A520EC" w:rsidRDefault="00A520EC" w:rsidP="00A520EC">
      <w:pPr>
        <w:pStyle w:val="NormalWeb"/>
        <w:shd w:val="clear" w:color="auto" w:fill="FFFFFF"/>
        <w:spacing w:before="0" w:beforeAutospacing="0" w:after="0" w:afterAutospacing="0"/>
        <w:ind w:left="870"/>
        <w:textAlignment w:val="baseline"/>
        <w:rPr>
          <w:rFonts w:ascii="Arial" w:hAnsi="Arial" w:cs="Arial"/>
          <w:b/>
          <w:color w:val="242729"/>
          <w:sz w:val="23"/>
          <w:szCs w:val="23"/>
        </w:rPr>
      </w:pPr>
      <w:r>
        <w:rPr>
          <w:rFonts w:ascii="Arial" w:hAnsi="Arial" w:cs="Arial"/>
          <w:color w:val="242729"/>
          <w:sz w:val="23"/>
          <w:szCs w:val="23"/>
        </w:rPr>
        <w:t xml:space="preserve">Animal an = </w:t>
      </w:r>
      <w:r w:rsidRPr="00A520EC">
        <w:rPr>
          <w:rFonts w:ascii="Arial" w:hAnsi="Arial" w:cs="Arial"/>
          <w:b/>
          <w:color w:val="242729"/>
          <w:sz w:val="23"/>
          <w:szCs w:val="23"/>
        </w:rPr>
        <w:t>new Animal</w:t>
      </w:r>
      <w:r>
        <w:rPr>
          <w:rFonts w:ascii="Arial" w:hAnsi="Arial" w:cs="Arial"/>
          <w:b/>
          <w:color w:val="242729"/>
          <w:sz w:val="23"/>
          <w:szCs w:val="23"/>
        </w:rPr>
        <w:t>()—it can be replced with child type object</w:t>
      </w:r>
    </w:p>
    <w:p w:rsidR="00A520EC" w:rsidRDefault="00A520EC" w:rsidP="00A520EC">
      <w:pPr>
        <w:pStyle w:val="NormalWeb"/>
        <w:shd w:val="clear" w:color="auto" w:fill="FFFFFF"/>
        <w:spacing w:before="0" w:beforeAutospacing="0" w:after="0" w:afterAutospacing="0"/>
        <w:ind w:left="870"/>
        <w:textAlignment w:val="baseline"/>
        <w:rPr>
          <w:rFonts w:ascii="Arial" w:hAnsi="Arial" w:cs="Arial"/>
          <w:color w:val="242729"/>
          <w:sz w:val="23"/>
          <w:szCs w:val="23"/>
        </w:rPr>
      </w:pPr>
    </w:p>
    <w:p w:rsidR="00A520EC" w:rsidRDefault="00A520EC" w:rsidP="00A520EC">
      <w:pPr>
        <w:pStyle w:val="NormalWeb"/>
        <w:shd w:val="clear" w:color="auto" w:fill="FFFFFF"/>
        <w:spacing w:before="0" w:beforeAutospacing="0" w:after="0" w:afterAutospacing="0"/>
        <w:ind w:left="870"/>
        <w:textAlignment w:val="baseline"/>
        <w:rPr>
          <w:rFonts w:ascii="Arial" w:hAnsi="Arial" w:cs="Arial"/>
          <w:b/>
          <w:color w:val="242729"/>
          <w:sz w:val="23"/>
          <w:szCs w:val="23"/>
        </w:rPr>
      </w:pPr>
      <w:r>
        <w:rPr>
          <w:rFonts w:ascii="Arial" w:hAnsi="Arial" w:cs="Arial"/>
          <w:color w:val="242729"/>
          <w:sz w:val="23"/>
          <w:szCs w:val="23"/>
        </w:rPr>
        <w:t xml:space="preserve">Animal an = </w:t>
      </w:r>
      <w:r w:rsidRPr="00A520EC">
        <w:rPr>
          <w:rFonts w:ascii="Arial" w:hAnsi="Arial" w:cs="Arial"/>
          <w:b/>
          <w:color w:val="242729"/>
          <w:sz w:val="23"/>
          <w:szCs w:val="23"/>
        </w:rPr>
        <w:t xml:space="preserve">new </w:t>
      </w:r>
      <w:r>
        <w:rPr>
          <w:rFonts w:ascii="Arial" w:hAnsi="Arial" w:cs="Arial"/>
          <w:b/>
          <w:color w:val="242729"/>
          <w:sz w:val="23"/>
          <w:szCs w:val="23"/>
        </w:rPr>
        <w:t>Dog()—</w:t>
      </w:r>
    </w:p>
    <w:p w:rsidR="00AF7E6B" w:rsidRDefault="00AF7E6B" w:rsidP="00A520EC">
      <w:pPr>
        <w:pStyle w:val="NormalWeb"/>
        <w:shd w:val="clear" w:color="auto" w:fill="FFFFFF"/>
        <w:spacing w:before="0" w:beforeAutospacing="0" w:after="0" w:afterAutospacing="0"/>
        <w:ind w:left="870"/>
        <w:textAlignment w:val="baseline"/>
        <w:rPr>
          <w:rFonts w:ascii="Arial" w:hAnsi="Arial" w:cs="Arial"/>
          <w:b/>
          <w:color w:val="242729"/>
          <w:sz w:val="23"/>
          <w:szCs w:val="23"/>
        </w:rPr>
      </w:pPr>
    </w:p>
    <w:p w:rsidR="00AF7E6B" w:rsidRDefault="00AF7E6B" w:rsidP="00A520EC">
      <w:pPr>
        <w:pStyle w:val="NormalWeb"/>
        <w:shd w:val="clear" w:color="auto" w:fill="FFFFFF"/>
        <w:spacing w:before="0" w:beforeAutospacing="0" w:after="0" w:afterAutospacing="0"/>
        <w:ind w:left="870"/>
        <w:textAlignment w:val="baseline"/>
        <w:rPr>
          <w:rFonts w:ascii="Arial" w:hAnsi="Arial" w:cs="Arial"/>
          <w:color w:val="242729"/>
          <w:sz w:val="23"/>
          <w:szCs w:val="23"/>
        </w:rPr>
      </w:pPr>
      <w:r w:rsidRPr="0061695C">
        <w:rPr>
          <w:rFonts w:ascii="Arial" w:hAnsi="Arial" w:cs="Arial"/>
          <w:color w:val="242729"/>
          <w:sz w:val="23"/>
          <w:szCs w:val="23"/>
        </w:rPr>
        <w:t>Parent objct can be replaced by child object</w:t>
      </w:r>
    </w:p>
    <w:p w:rsidR="008B60ED" w:rsidRDefault="008B60ED" w:rsidP="00A520EC">
      <w:pPr>
        <w:pStyle w:val="NormalWeb"/>
        <w:shd w:val="clear" w:color="auto" w:fill="FFFFFF"/>
        <w:spacing w:before="0" w:beforeAutospacing="0" w:after="0" w:afterAutospacing="0"/>
        <w:ind w:left="870"/>
        <w:textAlignment w:val="baseline"/>
        <w:rPr>
          <w:rFonts w:ascii="Arial" w:hAnsi="Arial" w:cs="Arial"/>
          <w:color w:val="111111"/>
          <w:sz w:val="21"/>
          <w:szCs w:val="21"/>
          <w:shd w:val="clear" w:color="auto" w:fill="FFFFFF"/>
        </w:rPr>
      </w:pPr>
      <w:r>
        <w:rPr>
          <w:rFonts w:ascii="Arial" w:hAnsi="Arial" w:cs="Arial"/>
          <w:color w:val="111111"/>
          <w:sz w:val="21"/>
          <w:szCs w:val="21"/>
          <w:shd w:val="clear" w:color="auto" w:fill="FFFFFF"/>
        </w:rPr>
        <w:t>The principle 'LSP' states that references of BASE CLASS could be replaced with derived classes of BASE CLASS, without causing any adverse impact on the system.</w:t>
      </w:r>
    </w:p>
    <w:p w:rsidR="00123689" w:rsidRDefault="00123689" w:rsidP="00A520EC">
      <w:pPr>
        <w:pStyle w:val="NormalWeb"/>
        <w:shd w:val="clear" w:color="auto" w:fill="FFFFFF"/>
        <w:spacing w:before="0" w:beforeAutospacing="0" w:after="0" w:afterAutospacing="0"/>
        <w:ind w:left="870"/>
        <w:textAlignment w:val="baseline"/>
        <w:rPr>
          <w:rFonts w:ascii="Arial" w:hAnsi="Arial" w:cs="Arial"/>
          <w:color w:val="242729"/>
          <w:sz w:val="23"/>
          <w:szCs w:val="23"/>
        </w:rPr>
      </w:pPr>
      <w:r>
        <w:rPr>
          <w:rFonts w:ascii="Arial" w:hAnsi="Arial" w:cs="Arial"/>
          <w:noProof/>
          <w:color w:val="242729"/>
          <w:sz w:val="23"/>
          <w:szCs w:val="23"/>
        </w:rPr>
        <w:lastRenderedPageBreak/>
        <w:drawing>
          <wp:inline distT="0" distB="0" distL="0" distR="0">
            <wp:extent cx="5120640" cy="29260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20640" cy="2926080"/>
                    </a:xfrm>
                    <a:prstGeom prst="rect">
                      <a:avLst/>
                    </a:prstGeom>
                    <a:noFill/>
                    <a:ln>
                      <a:noFill/>
                    </a:ln>
                  </pic:spPr>
                </pic:pic>
              </a:graphicData>
            </a:graphic>
          </wp:inline>
        </w:drawing>
      </w:r>
    </w:p>
    <w:p w:rsidR="00FD2016" w:rsidRDefault="00FD2016" w:rsidP="00A520EC">
      <w:pPr>
        <w:pStyle w:val="NormalWeb"/>
        <w:shd w:val="clear" w:color="auto" w:fill="FFFFFF"/>
        <w:spacing w:before="0" w:beforeAutospacing="0" w:after="0" w:afterAutospacing="0"/>
        <w:ind w:left="870"/>
        <w:textAlignment w:val="baseline"/>
        <w:rPr>
          <w:rFonts w:ascii="Arial" w:hAnsi="Arial" w:cs="Arial"/>
          <w:color w:val="242729"/>
          <w:sz w:val="23"/>
          <w:szCs w:val="23"/>
        </w:rPr>
      </w:pPr>
    </w:p>
    <w:p w:rsidR="00FD2016" w:rsidRPr="0061695C" w:rsidRDefault="00FD2016" w:rsidP="00A520EC">
      <w:pPr>
        <w:pStyle w:val="NormalWeb"/>
        <w:shd w:val="clear" w:color="auto" w:fill="FFFFFF"/>
        <w:spacing w:before="0" w:beforeAutospacing="0" w:after="0" w:afterAutospacing="0"/>
        <w:ind w:left="870"/>
        <w:textAlignment w:val="baseline"/>
        <w:rPr>
          <w:rFonts w:ascii="Arial" w:hAnsi="Arial" w:cs="Arial"/>
          <w:color w:val="242729"/>
          <w:sz w:val="23"/>
          <w:szCs w:val="23"/>
        </w:rPr>
      </w:pPr>
    </w:p>
    <w:p w:rsidR="00EF2AEB" w:rsidRPr="00EF2AEB" w:rsidRDefault="00EF2AEB" w:rsidP="0056670D">
      <w:pPr>
        <w:pStyle w:val="ListParagraph"/>
        <w:numPr>
          <w:ilvl w:val="0"/>
          <w:numId w:val="66"/>
        </w:numPr>
        <w:shd w:val="clear" w:color="auto" w:fill="FFFFFF"/>
        <w:spacing w:before="300" w:after="75"/>
        <w:outlineLvl w:val="1"/>
        <w:rPr>
          <w:rFonts w:ascii="Helvetica" w:hAnsi="Helvetica" w:cs="Helvetica"/>
          <w:b/>
          <w:bCs/>
          <w:color w:val="222635"/>
          <w:spacing w:val="-8"/>
          <w:sz w:val="45"/>
          <w:szCs w:val="45"/>
        </w:rPr>
      </w:pPr>
      <w:r w:rsidRPr="00EF2AEB">
        <w:rPr>
          <w:rFonts w:ascii="Helvetica" w:hAnsi="Helvetica" w:cs="Helvetica"/>
          <w:b/>
          <w:bCs/>
          <w:color w:val="222635"/>
          <w:spacing w:val="-8"/>
          <w:sz w:val="45"/>
          <w:szCs w:val="45"/>
        </w:rPr>
        <w:t>Interface Segregation Principle</w:t>
      </w:r>
      <w:r w:rsidR="005B204E">
        <w:rPr>
          <w:rFonts w:ascii="Helvetica" w:hAnsi="Helvetica" w:cs="Helvetica"/>
          <w:b/>
          <w:bCs/>
          <w:color w:val="222635"/>
          <w:spacing w:val="-8"/>
          <w:sz w:val="45"/>
          <w:szCs w:val="45"/>
        </w:rPr>
        <w:t>-</w:t>
      </w:r>
      <w:r w:rsidR="005B204E" w:rsidRPr="005B204E">
        <w:rPr>
          <w:rFonts w:ascii="Cambria" w:hAnsi="Cambria"/>
          <w:color w:val="222635"/>
          <w:sz w:val="29"/>
          <w:szCs w:val="29"/>
          <w:shd w:val="clear" w:color="auto" w:fill="FFFFFF"/>
        </w:rPr>
        <w:t xml:space="preserve"> </w:t>
      </w:r>
      <w:r w:rsidR="005B204E">
        <w:rPr>
          <w:rFonts w:ascii="Cambria" w:hAnsi="Cambria"/>
          <w:color w:val="222635"/>
          <w:sz w:val="29"/>
          <w:szCs w:val="29"/>
          <w:shd w:val="clear" w:color="auto" w:fill="FFFFFF"/>
        </w:rPr>
        <w:t>says that you should favor many, smaller, client-specific interfaces over one larger, more monolithic interface.</w:t>
      </w:r>
    </w:p>
    <w:p w:rsidR="00B30D29" w:rsidRDefault="00123689" w:rsidP="00123689">
      <w:pPr>
        <w:pStyle w:val="NormalWeb"/>
        <w:shd w:val="clear" w:color="auto" w:fill="FFFFFF"/>
        <w:spacing w:before="75" w:beforeAutospacing="0" w:after="225" w:afterAutospacing="0"/>
        <w:ind w:left="360"/>
        <w:rPr>
          <w:rFonts w:ascii="Cambria" w:hAnsi="Cambria"/>
          <w:color w:val="222635"/>
          <w:sz w:val="29"/>
          <w:szCs w:val="29"/>
        </w:rPr>
      </w:pPr>
      <w:r>
        <w:rPr>
          <w:rFonts w:ascii="Helvetica" w:hAnsi="Helvetica" w:cs="Helvetica"/>
          <w:b/>
          <w:bCs/>
          <w:color w:val="222635"/>
          <w:spacing w:val="-8"/>
          <w:sz w:val="45"/>
          <w:szCs w:val="45"/>
        </w:rPr>
        <w:t>5.</w:t>
      </w:r>
      <w:r w:rsidR="00EF2AEB" w:rsidRPr="00C3447A">
        <w:rPr>
          <w:rFonts w:ascii="Helvetica" w:hAnsi="Helvetica" w:cs="Helvetica"/>
          <w:b/>
          <w:bCs/>
          <w:color w:val="222635"/>
          <w:spacing w:val="-8"/>
          <w:sz w:val="45"/>
          <w:szCs w:val="45"/>
        </w:rPr>
        <w:t>Dependency Inversion</w:t>
      </w:r>
      <w:r w:rsidR="005B204E" w:rsidRPr="00C3447A">
        <w:rPr>
          <w:rFonts w:ascii="Helvetica" w:hAnsi="Helvetica" w:cs="Helvetica"/>
          <w:b/>
          <w:bCs/>
          <w:color w:val="222635"/>
          <w:spacing w:val="-8"/>
          <w:sz w:val="45"/>
          <w:szCs w:val="45"/>
        </w:rPr>
        <w:t>-</w:t>
      </w:r>
      <w:r w:rsidR="005B204E" w:rsidRPr="00C3447A">
        <w:rPr>
          <w:rFonts w:ascii="Cambria" w:hAnsi="Cambria"/>
          <w:color w:val="222635"/>
          <w:sz w:val="29"/>
          <w:szCs w:val="29"/>
          <w:shd w:val="clear" w:color="auto" w:fill="FFFFFF"/>
        </w:rPr>
        <w:t xml:space="preserve"> </w:t>
      </w:r>
      <w:r w:rsidR="00C3447A">
        <w:rPr>
          <w:rFonts w:ascii="Arial" w:hAnsi="Arial" w:cs="Arial"/>
          <w:color w:val="222222"/>
          <w:shd w:val="clear" w:color="auto" w:fill="FFFFFF"/>
        </w:rPr>
        <w:t>is one of the last principles we are going to look at. The principle states that: High-level modules should not depend on low-level modules. Both should depend on abstractions.</w:t>
      </w:r>
      <w:r w:rsidR="00B30D29" w:rsidRPr="00B30D29">
        <w:rPr>
          <w:rFonts w:ascii="Cambria" w:hAnsi="Cambria"/>
          <w:color w:val="222635"/>
          <w:sz w:val="29"/>
          <w:szCs w:val="29"/>
        </w:rPr>
        <w:t xml:space="preserve"> </w:t>
      </w:r>
      <w:r w:rsidR="00B30D29">
        <w:rPr>
          <w:rFonts w:ascii="Cambria" w:hAnsi="Cambria"/>
          <w:color w:val="222635"/>
          <w:sz w:val="29"/>
          <w:szCs w:val="29"/>
        </w:rPr>
        <w:t>Abstractions should not depend on details. Details should depend on abstractions.</w:t>
      </w:r>
    </w:p>
    <w:p w:rsidR="00EF2AEB" w:rsidRPr="00123689" w:rsidRDefault="00123689" w:rsidP="00123689">
      <w:pPr>
        <w:shd w:val="clear" w:color="auto" w:fill="FFFFFF"/>
        <w:autoSpaceDE w:val="0"/>
        <w:autoSpaceDN w:val="0"/>
        <w:adjustRightInd w:val="0"/>
        <w:spacing w:before="300" w:after="75"/>
        <w:ind w:left="360"/>
        <w:outlineLvl w:val="1"/>
        <w:rPr>
          <w:rFonts w:ascii="Consolas" w:hAnsi="Consolas" w:cs="Consolas"/>
          <w:b/>
          <w:color w:val="000000"/>
          <w:sz w:val="36"/>
          <w:szCs w:val="36"/>
          <w:lang w:eastAsia="en-US"/>
        </w:rPr>
      </w:pPr>
      <w:r>
        <w:rPr>
          <w:rFonts w:ascii="Consolas" w:hAnsi="Consolas" w:cs="Consolas"/>
          <w:b/>
          <w:noProof/>
          <w:color w:val="000000"/>
          <w:sz w:val="36"/>
          <w:szCs w:val="36"/>
        </w:rPr>
        <w:lastRenderedPageBreak/>
        <w:drawing>
          <wp:inline distT="0" distB="0" distL="0" distR="0">
            <wp:extent cx="5029200" cy="31051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29200" cy="3105150"/>
                    </a:xfrm>
                    <a:prstGeom prst="rect">
                      <a:avLst/>
                    </a:prstGeom>
                    <a:noFill/>
                    <a:ln>
                      <a:noFill/>
                    </a:ln>
                  </pic:spPr>
                </pic:pic>
              </a:graphicData>
            </a:graphic>
          </wp:inline>
        </w:drawing>
      </w:r>
    </w:p>
    <w:p w:rsidR="00EF2AEB" w:rsidRDefault="00EF2AEB" w:rsidP="001E2974">
      <w:pPr>
        <w:autoSpaceDE w:val="0"/>
        <w:autoSpaceDN w:val="0"/>
        <w:adjustRightInd w:val="0"/>
        <w:rPr>
          <w:rFonts w:ascii="Consolas" w:eastAsiaTheme="minorHAnsi" w:hAnsi="Consolas" w:cs="Consolas"/>
          <w:b/>
          <w:color w:val="000000"/>
          <w:sz w:val="36"/>
          <w:szCs w:val="36"/>
          <w:lang w:eastAsia="en-US"/>
        </w:rPr>
      </w:pPr>
    </w:p>
    <w:p w:rsidR="00EF2AEB" w:rsidRDefault="00EF2AEB" w:rsidP="001E2974">
      <w:pPr>
        <w:autoSpaceDE w:val="0"/>
        <w:autoSpaceDN w:val="0"/>
        <w:adjustRightInd w:val="0"/>
        <w:rPr>
          <w:rFonts w:ascii="Consolas" w:eastAsiaTheme="minorHAnsi" w:hAnsi="Consolas" w:cs="Consolas"/>
          <w:b/>
          <w:color w:val="000000"/>
          <w:sz w:val="36"/>
          <w:szCs w:val="36"/>
          <w:lang w:eastAsia="en-US"/>
        </w:rPr>
      </w:pPr>
    </w:p>
    <w:p w:rsidR="00CE0B5E" w:rsidRDefault="006D5690" w:rsidP="001E2974">
      <w:pPr>
        <w:autoSpaceDE w:val="0"/>
        <w:autoSpaceDN w:val="0"/>
        <w:adjustRightInd w:val="0"/>
        <w:rPr>
          <w:rFonts w:ascii="Consolas" w:eastAsiaTheme="minorHAnsi" w:hAnsi="Consolas" w:cs="Consolas"/>
          <w:b/>
          <w:color w:val="000000"/>
          <w:sz w:val="36"/>
          <w:szCs w:val="36"/>
          <w:lang w:eastAsia="en-US"/>
        </w:rPr>
      </w:pPr>
      <w:r w:rsidRPr="006D5690">
        <w:rPr>
          <w:rFonts w:ascii="Consolas" w:eastAsiaTheme="minorHAnsi" w:hAnsi="Consolas" w:cs="Consolas"/>
          <w:b/>
          <w:color w:val="000000"/>
          <w:sz w:val="36"/>
          <w:szCs w:val="36"/>
          <w:lang w:eastAsia="en-US"/>
        </w:rPr>
        <w:t>how to mock static methods using mockito</w:t>
      </w:r>
    </w:p>
    <w:p w:rsidR="006D5690" w:rsidRDefault="006D5690" w:rsidP="001E2974">
      <w:pPr>
        <w:autoSpaceDE w:val="0"/>
        <w:autoSpaceDN w:val="0"/>
        <w:adjustRightInd w:val="0"/>
        <w:rPr>
          <w:rFonts w:ascii="Consolas" w:eastAsiaTheme="minorHAnsi" w:hAnsi="Consolas" w:cs="Consolas"/>
          <w:b/>
          <w:color w:val="000000"/>
          <w:sz w:val="36"/>
          <w:szCs w:val="36"/>
          <w:lang w:eastAsia="en-US"/>
        </w:rPr>
      </w:pPr>
    </w:p>
    <w:p w:rsidR="006D5690" w:rsidRPr="006D5690" w:rsidRDefault="006D5690" w:rsidP="006D5690">
      <w:pPr>
        <w:shd w:val="clear" w:color="auto" w:fill="FFFFFF"/>
        <w:rPr>
          <w:rFonts w:ascii="Arial" w:hAnsi="Arial" w:cs="Arial"/>
          <w:color w:val="222222"/>
        </w:rPr>
      </w:pPr>
      <w:r w:rsidRPr="006D5690">
        <w:rPr>
          <w:rFonts w:ascii="Arial" w:hAnsi="Arial" w:cs="Arial"/>
          <w:b/>
          <w:bCs/>
          <w:color w:val="222222"/>
        </w:rPr>
        <w:t>Mockito</w:t>
      </w:r>
      <w:r w:rsidRPr="006D5690">
        <w:rPr>
          <w:rFonts w:ascii="Arial" w:hAnsi="Arial" w:cs="Arial"/>
          <w:color w:val="222222"/>
        </w:rPr>
        <w:t> allows us to create </w:t>
      </w:r>
      <w:r w:rsidRPr="006D5690">
        <w:rPr>
          <w:rFonts w:ascii="Arial" w:hAnsi="Arial" w:cs="Arial"/>
          <w:b/>
          <w:bCs/>
          <w:color w:val="222222"/>
        </w:rPr>
        <w:t>mock</w:t>
      </w:r>
      <w:r w:rsidRPr="006D5690">
        <w:rPr>
          <w:rFonts w:ascii="Arial" w:hAnsi="Arial" w:cs="Arial"/>
          <w:color w:val="222222"/>
        </w:rPr>
        <w:t> objects. Since </w:t>
      </w:r>
      <w:r w:rsidRPr="006D5690">
        <w:rPr>
          <w:rFonts w:ascii="Arial" w:hAnsi="Arial" w:cs="Arial"/>
          <w:b/>
          <w:bCs/>
          <w:color w:val="222222"/>
        </w:rPr>
        <w:t>static method</w:t>
      </w:r>
      <w:r w:rsidRPr="006D5690">
        <w:rPr>
          <w:rFonts w:ascii="Arial" w:hAnsi="Arial" w:cs="Arial"/>
          <w:color w:val="222222"/>
        </w:rPr>
        <w:t> belongs to the class, there is no way in </w:t>
      </w:r>
      <w:r w:rsidRPr="006D5690">
        <w:rPr>
          <w:rFonts w:ascii="Arial" w:hAnsi="Arial" w:cs="Arial"/>
          <w:b/>
          <w:bCs/>
          <w:color w:val="222222"/>
        </w:rPr>
        <w:t>Mockito</w:t>
      </w:r>
      <w:r w:rsidRPr="006D5690">
        <w:rPr>
          <w:rFonts w:ascii="Arial" w:hAnsi="Arial" w:cs="Arial"/>
          <w:color w:val="222222"/>
        </w:rPr>
        <w:t> to </w:t>
      </w:r>
      <w:r w:rsidRPr="006D5690">
        <w:rPr>
          <w:rFonts w:ascii="Arial" w:hAnsi="Arial" w:cs="Arial"/>
          <w:b/>
          <w:bCs/>
          <w:color w:val="222222"/>
        </w:rPr>
        <w:t>mock static methods</w:t>
      </w:r>
      <w:r w:rsidRPr="006D5690">
        <w:rPr>
          <w:rFonts w:ascii="Arial" w:hAnsi="Arial" w:cs="Arial"/>
          <w:color w:val="222222"/>
        </w:rPr>
        <w:t>. However, we can use PowerMock along with </w:t>
      </w:r>
      <w:r w:rsidRPr="006D5690">
        <w:rPr>
          <w:rFonts w:ascii="Arial" w:hAnsi="Arial" w:cs="Arial"/>
          <w:b/>
          <w:bCs/>
          <w:color w:val="222222"/>
        </w:rPr>
        <w:t>Mockito</w:t>
      </w:r>
      <w:r w:rsidRPr="006D5690">
        <w:rPr>
          <w:rFonts w:ascii="Arial" w:hAnsi="Arial" w:cs="Arial"/>
          <w:color w:val="222222"/>
        </w:rPr>
        <w:t> framework to </w:t>
      </w:r>
      <w:r w:rsidRPr="006D5690">
        <w:rPr>
          <w:rFonts w:ascii="Arial" w:hAnsi="Arial" w:cs="Arial"/>
          <w:b/>
          <w:bCs/>
          <w:color w:val="222222"/>
        </w:rPr>
        <w:t>mock static methods</w:t>
      </w:r>
      <w:r w:rsidRPr="006D5690">
        <w:rPr>
          <w:rFonts w:ascii="Arial" w:hAnsi="Arial" w:cs="Arial"/>
          <w:color w:val="222222"/>
        </w:rPr>
        <w:t>.</w:t>
      </w:r>
    </w:p>
    <w:p w:rsidR="006D5690" w:rsidRPr="006D5690" w:rsidRDefault="006D5690" w:rsidP="001E2974">
      <w:pPr>
        <w:autoSpaceDE w:val="0"/>
        <w:autoSpaceDN w:val="0"/>
        <w:adjustRightInd w:val="0"/>
        <w:rPr>
          <w:rFonts w:ascii="Consolas" w:eastAsiaTheme="minorHAnsi" w:hAnsi="Consolas" w:cs="Consolas"/>
          <w:b/>
          <w:color w:val="000000"/>
          <w:sz w:val="36"/>
          <w:szCs w:val="36"/>
          <w:lang w:eastAsia="en-US"/>
        </w:rPr>
      </w:pPr>
    </w:p>
    <w:p w:rsidR="003C2E69" w:rsidRPr="00CB7179" w:rsidRDefault="003C2E69" w:rsidP="003C2E69">
      <w:pPr>
        <w:pStyle w:val="Heading1"/>
        <w:shd w:val="clear" w:color="auto" w:fill="FFFFFF"/>
        <w:spacing w:before="0" w:beforeAutospacing="0" w:after="0" w:afterAutospacing="0"/>
        <w:textAlignment w:val="baseline"/>
        <w:rPr>
          <w:rFonts w:ascii="Arial" w:hAnsi="Arial" w:cs="Arial"/>
          <w:color w:val="242729"/>
        </w:rPr>
      </w:pPr>
      <w:hyperlink r:id="rId10" w:history="1">
        <w:r w:rsidRPr="00CB7179">
          <w:rPr>
            <w:rStyle w:val="Hyperlink"/>
            <w:rFonts w:ascii="Arial" w:eastAsiaTheme="minorEastAsia" w:hAnsi="Arial" w:cs="Arial"/>
            <w:bCs w:val="0"/>
            <w:color w:val="242729"/>
            <w:bdr w:val="none" w:sz="0" w:space="0" w:color="auto" w:frame="1"/>
          </w:rPr>
          <w:t>How is Java platform-independent when it needs a JVM to run?</w:t>
        </w:r>
      </w:hyperlink>
    </w:p>
    <w:p w:rsidR="006D5690" w:rsidRDefault="006D5690" w:rsidP="001E2974">
      <w:pPr>
        <w:autoSpaceDE w:val="0"/>
        <w:autoSpaceDN w:val="0"/>
        <w:adjustRightInd w:val="0"/>
        <w:rPr>
          <w:rFonts w:ascii="Consolas" w:eastAsiaTheme="minorHAnsi" w:hAnsi="Consolas" w:cs="Consolas"/>
          <w:b/>
          <w:color w:val="000000"/>
          <w:sz w:val="44"/>
          <w:szCs w:val="44"/>
          <w:u w:val="single"/>
          <w:lang w:eastAsia="en-US"/>
        </w:rPr>
      </w:pPr>
    </w:p>
    <w:p w:rsidR="003C2E69" w:rsidRPr="003C2E69" w:rsidRDefault="003C2E69" w:rsidP="003C2E69">
      <w:pPr>
        <w:shd w:val="clear" w:color="auto" w:fill="FFFFFF"/>
        <w:spacing w:after="240"/>
        <w:textAlignment w:val="baseline"/>
        <w:rPr>
          <w:rFonts w:ascii="Arial" w:hAnsi="Arial" w:cs="Arial"/>
          <w:color w:val="242729"/>
          <w:sz w:val="23"/>
          <w:szCs w:val="23"/>
        </w:rPr>
      </w:pPr>
      <w:r w:rsidRPr="003C2E69">
        <w:rPr>
          <w:rFonts w:ascii="Arial" w:hAnsi="Arial" w:cs="Arial"/>
          <w:color w:val="242729"/>
          <w:sz w:val="23"/>
          <w:szCs w:val="23"/>
        </w:rPr>
        <w:t>This is because of the magic of Byte Code which is OS indepedent. When java compiler compiles any code then it generates the byte code not the machine native code(unlike C compiler). Now this byte code needs an interpreter to execute on a machine. This interpreter is JVM. So JVM reads that byte code(that is machine indepedent) amd execute it. Different JVM is designed for different OS and byte code is able to run on different OS.</w:t>
      </w:r>
    </w:p>
    <w:p w:rsidR="006D5690" w:rsidRDefault="006D5690" w:rsidP="001E2974">
      <w:pPr>
        <w:autoSpaceDE w:val="0"/>
        <w:autoSpaceDN w:val="0"/>
        <w:adjustRightInd w:val="0"/>
        <w:rPr>
          <w:rFonts w:ascii="Consolas" w:eastAsiaTheme="minorHAnsi" w:hAnsi="Consolas" w:cs="Consolas"/>
          <w:b/>
          <w:color w:val="000000"/>
          <w:sz w:val="44"/>
          <w:szCs w:val="44"/>
          <w:u w:val="single"/>
          <w:lang w:eastAsia="en-US"/>
        </w:rPr>
      </w:pPr>
    </w:p>
    <w:p w:rsidR="006D5690" w:rsidRDefault="006D5690" w:rsidP="001E2974">
      <w:pPr>
        <w:autoSpaceDE w:val="0"/>
        <w:autoSpaceDN w:val="0"/>
        <w:adjustRightInd w:val="0"/>
        <w:rPr>
          <w:rFonts w:ascii="Consolas" w:eastAsiaTheme="minorHAnsi" w:hAnsi="Consolas" w:cs="Consolas"/>
          <w:b/>
          <w:color w:val="000000"/>
          <w:sz w:val="44"/>
          <w:szCs w:val="44"/>
          <w:u w:val="single"/>
          <w:lang w:eastAsia="en-US"/>
        </w:rPr>
      </w:pPr>
    </w:p>
    <w:p w:rsidR="00CE0B5E" w:rsidRDefault="00CE0B5E" w:rsidP="001E2974">
      <w:pPr>
        <w:autoSpaceDE w:val="0"/>
        <w:autoSpaceDN w:val="0"/>
        <w:adjustRightInd w:val="0"/>
        <w:rPr>
          <w:rFonts w:ascii="Consolas" w:eastAsiaTheme="minorHAnsi" w:hAnsi="Consolas" w:cs="Consolas"/>
          <w:b/>
          <w:color w:val="000000"/>
          <w:sz w:val="44"/>
          <w:szCs w:val="44"/>
          <w:u w:val="single"/>
          <w:lang w:eastAsia="en-US"/>
        </w:rPr>
      </w:pPr>
      <w:r>
        <w:rPr>
          <w:rFonts w:ascii="Consolas" w:eastAsiaTheme="minorHAnsi" w:hAnsi="Consolas" w:cs="Consolas"/>
          <w:b/>
          <w:noProof/>
          <w:color w:val="000000"/>
          <w:sz w:val="44"/>
          <w:szCs w:val="44"/>
          <w:u w:val="single"/>
        </w:rPr>
        <w:lastRenderedPageBreak/>
        <w:drawing>
          <wp:inline distT="0" distB="0" distL="0" distR="0">
            <wp:extent cx="5238750" cy="24193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38750" cy="2419350"/>
                    </a:xfrm>
                    <a:prstGeom prst="rect">
                      <a:avLst/>
                    </a:prstGeom>
                    <a:noFill/>
                    <a:ln>
                      <a:noFill/>
                    </a:ln>
                  </pic:spPr>
                </pic:pic>
              </a:graphicData>
            </a:graphic>
          </wp:inline>
        </w:drawing>
      </w:r>
    </w:p>
    <w:p w:rsidR="00CE0B5E" w:rsidRDefault="00CE0B5E" w:rsidP="001E2974">
      <w:pPr>
        <w:autoSpaceDE w:val="0"/>
        <w:autoSpaceDN w:val="0"/>
        <w:adjustRightInd w:val="0"/>
        <w:rPr>
          <w:rFonts w:ascii="Consolas" w:eastAsiaTheme="minorHAnsi" w:hAnsi="Consolas" w:cs="Consolas"/>
          <w:b/>
          <w:color w:val="000000"/>
          <w:sz w:val="44"/>
          <w:szCs w:val="44"/>
          <w:u w:val="single"/>
          <w:lang w:eastAsia="en-US"/>
        </w:rPr>
      </w:pPr>
    </w:p>
    <w:p w:rsidR="00CE0B5E" w:rsidRDefault="00CE0B5E" w:rsidP="001E2974">
      <w:pPr>
        <w:autoSpaceDE w:val="0"/>
        <w:autoSpaceDN w:val="0"/>
        <w:adjustRightInd w:val="0"/>
        <w:rPr>
          <w:rFonts w:ascii="Consolas" w:eastAsiaTheme="minorHAnsi" w:hAnsi="Consolas" w:cs="Consolas"/>
          <w:b/>
          <w:color w:val="000000"/>
          <w:sz w:val="44"/>
          <w:szCs w:val="44"/>
          <w:u w:val="single"/>
          <w:lang w:eastAsia="en-US"/>
        </w:rPr>
      </w:pPr>
    </w:p>
    <w:p w:rsidR="00CE0B5E" w:rsidRDefault="00CE0B5E" w:rsidP="001E2974">
      <w:pPr>
        <w:autoSpaceDE w:val="0"/>
        <w:autoSpaceDN w:val="0"/>
        <w:adjustRightInd w:val="0"/>
        <w:rPr>
          <w:rFonts w:ascii="Consolas" w:eastAsiaTheme="minorHAnsi" w:hAnsi="Consolas" w:cs="Consolas"/>
          <w:b/>
          <w:color w:val="000000"/>
          <w:sz w:val="44"/>
          <w:szCs w:val="44"/>
          <w:u w:val="single"/>
          <w:lang w:eastAsia="en-US"/>
        </w:rPr>
      </w:pPr>
    </w:p>
    <w:p w:rsidR="00CE0B5E" w:rsidRDefault="00CE0B5E" w:rsidP="001E2974">
      <w:pPr>
        <w:autoSpaceDE w:val="0"/>
        <w:autoSpaceDN w:val="0"/>
        <w:adjustRightInd w:val="0"/>
        <w:rPr>
          <w:rFonts w:ascii="Consolas" w:eastAsiaTheme="minorHAnsi" w:hAnsi="Consolas" w:cs="Consolas"/>
          <w:b/>
          <w:color w:val="000000"/>
          <w:sz w:val="44"/>
          <w:szCs w:val="44"/>
          <w:u w:val="single"/>
          <w:lang w:eastAsia="en-US"/>
        </w:rPr>
      </w:pPr>
      <w:r>
        <w:rPr>
          <w:rFonts w:ascii="Consolas" w:eastAsiaTheme="minorHAnsi" w:hAnsi="Consolas" w:cs="Consolas"/>
          <w:b/>
          <w:noProof/>
          <w:color w:val="000000"/>
          <w:sz w:val="44"/>
          <w:szCs w:val="44"/>
          <w:u w:val="single"/>
        </w:rPr>
        <w:drawing>
          <wp:inline distT="0" distB="0" distL="0" distR="0">
            <wp:extent cx="5724525" cy="1943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1943100"/>
                    </a:xfrm>
                    <a:prstGeom prst="rect">
                      <a:avLst/>
                    </a:prstGeom>
                    <a:noFill/>
                    <a:ln>
                      <a:noFill/>
                    </a:ln>
                  </pic:spPr>
                </pic:pic>
              </a:graphicData>
            </a:graphic>
          </wp:inline>
        </w:drawing>
      </w:r>
    </w:p>
    <w:p w:rsidR="004161F4" w:rsidRDefault="004161F4" w:rsidP="001E2974">
      <w:pPr>
        <w:autoSpaceDE w:val="0"/>
        <w:autoSpaceDN w:val="0"/>
        <w:adjustRightInd w:val="0"/>
        <w:rPr>
          <w:rFonts w:ascii="Consolas" w:eastAsiaTheme="minorHAnsi" w:hAnsi="Consolas" w:cs="Consolas"/>
          <w:b/>
          <w:color w:val="000000"/>
          <w:sz w:val="44"/>
          <w:szCs w:val="44"/>
          <w:u w:val="single"/>
          <w:lang w:eastAsia="en-US"/>
        </w:rPr>
      </w:pPr>
    </w:p>
    <w:p w:rsidR="004161F4" w:rsidRDefault="004161F4" w:rsidP="001E2974">
      <w:pPr>
        <w:autoSpaceDE w:val="0"/>
        <w:autoSpaceDN w:val="0"/>
        <w:adjustRightInd w:val="0"/>
        <w:rPr>
          <w:rFonts w:ascii="Consolas" w:eastAsiaTheme="minorHAnsi" w:hAnsi="Consolas" w:cs="Consolas"/>
          <w:b/>
          <w:color w:val="000000"/>
          <w:sz w:val="44"/>
          <w:szCs w:val="44"/>
          <w:u w:val="single"/>
          <w:lang w:eastAsia="en-US"/>
        </w:rPr>
      </w:pPr>
      <w:r>
        <w:rPr>
          <w:rFonts w:ascii="Consolas" w:eastAsiaTheme="minorHAnsi" w:hAnsi="Consolas" w:cs="Consolas"/>
          <w:b/>
          <w:noProof/>
          <w:color w:val="000000"/>
          <w:sz w:val="44"/>
          <w:szCs w:val="44"/>
          <w:u w:val="single"/>
        </w:rPr>
        <w:lastRenderedPageBreak/>
        <w:drawing>
          <wp:inline distT="0" distB="0" distL="0" distR="0">
            <wp:extent cx="5724525" cy="2819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4525" cy="2819400"/>
                    </a:xfrm>
                    <a:prstGeom prst="rect">
                      <a:avLst/>
                    </a:prstGeom>
                    <a:noFill/>
                    <a:ln>
                      <a:noFill/>
                    </a:ln>
                  </pic:spPr>
                </pic:pic>
              </a:graphicData>
            </a:graphic>
          </wp:inline>
        </w:drawing>
      </w:r>
    </w:p>
    <w:p w:rsidR="004161F4" w:rsidRDefault="004161F4" w:rsidP="001E2974">
      <w:pPr>
        <w:autoSpaceDE w:val="0"/>
        <w:autoSpaceDN w:val="0"/>
        <w:adjustRightInd w:val="0"/>
        <w:rPr>
          <w:rFonts w:ascii="Consolas" w:eastAsiaTheme="minorHAnsi" w:hAnsi="Consolas" w:cs="Consolas"/>
          <w:b/>
          <w:color w:val="000000"/>
          <w:sz w:val="44"/>
          <w:szCs w:val="44"/>
          <w:u w:val="single"/>
          <w:lang w:eastAsia="en-US"/>
        </w:rPr>
      </w:pPr>
    </w:p>
    <w:p w:rsidR="004161F4" w:rsidRDefault="004161F4" w:rsidP="001E2974">
      <w:pPr>
        <w:autoSpaceDE w:val="0"/>
        <w:autoSpaceDN w:val="0"/>
        <w:adjustRightInd w:val="0"/>
        <w:rPr>
          <w:rFonts w:ascii="Consolas" w:eastAsiaTheme="minorHAnsi" w:hAnsi="Consolas" w:cs="Consolas"/>
          <w:b/>
          <w:color w:val="000000"/>
          <w:sz w:val="44"/>
          <w:szCs w:val="44"/>
          <w:u w:val="single"/>
          <w:lang w:eastAsia="en-US"/>
        </w:rPr>
      </w:pPr>
      <w:r>
        <w:rPr>
          <w:rFonts w:ascii="Consolas" w:eastAsiaTheme="minorHAnsi" w:hAnsi="Consolas" w:cs="Consolas"/>
          <w:b/>
          <w:noProof/>
          <w:color w:val="000000"/>
          <w:sz w:val="44"/>
          <w:szCs w:val="44"/>
          <w:u w:val="single"/>
        </w:rPr>
        <w:drawing>
          <wp:inline distT="0" distB="0" distL="0" distR="0">
            <wp:extent cx="5724525" cy="762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762000"/>
                    </a:xfrm>
                    <a:prstGeom prst="rect">
                      <a:avLst/>
                    </a:prstGeom>
                    <a:noFill/>
                    <a:ln>
                      <a:noFill/>
                    </a:ln>
                  </pic:spPr>
                </pic:pic>
              </a:graphicData>
            </a:graphic>
          </wp:inline>
        </w:drawing>
      </w:r>
    </w:p>
    <w:p w:rsidR="004161F4" w:rsidRDefault="004161F4" w:rsidP="001E2974">
      <w:pPr>
        <w:autoSpaceDE w:val="0"/>
        <w:autoSpaceDN w:val="0"/>
        <w:adjustRightInd w:val="0"/>
        <w:rPr>
          <w:rFonts w:ascii="Consolas" w:eastAsiaTheme="minorHAnsi" w:hAnsi="Consolas" w:cs="Consolas"/>
          <w:b/>
          <w:color w:val="000000"/>
          <w:sz w:val="44"/>
          <w:szCs w:val="44"/>
          <w:u w:val="single"/>
          <w:lang w:eastAsia="en-US"/>
        </w:rPr>
      </w:pPr>
    </w:p>
    <w:p w:rsidR="003C2E69" w:rsidRDefault="003C2E69" w:rsidP="001E2974">
      <w:pPr>
        <w:autoSpaceDE w:val="0"/>
        <w:autoSpaceDN w:val="0"/>
        <w:adjustRightInd w:val="0"/>
        <w:rPr>
          <w:rFonts w:ascii="Consolas" w:eastAsiaTheme="minorHAnsi" w:hAnsi="Consolas" w:cs="Consolas"/>
          <w:b/>
          <w:color w:val="000000"/>
          <w:sz w:val="44"/>
          <w:szCs w:val="44"/>
          <w:u w:val="single"/>
          <w:lang w:eastAsia="en-US"/>
        </w:rPr>
      </w:pPr>
    </w:p>
    <w:p w:rsidR="003C2E69" w:rsidRDefault="003C2E69" w:rsidP="001E2974">
      <w:pPr>
        <w:autoSpaceDE w:val="0"/>
        <w:autoSpaceDN w:val="0"/>
        <w:adjustRightInd w:val="0"/>
        <w:rPr>
          <w:rFonts w:ascii="Consolas" w:eastAsiaTheme="minorHAnsi" w:hAnsi="Consolas" w:cs="Consolas"/>
          <w:b/>
          <w:color w:val="000000"/>
          <w:sz w:val="44"/>
          <w:szCs w:val="44"/>
          <w:u w:val="single"/>
          <w:lang w:eastAsia="en-US"/>
        </w:rPr>
      </w:pPr>
    </w:p>
    <w:p w:rsidR="003C2E69" w:rsidRDefault="003C2E69" w:rsidP="001E2974">
      <w:pPr>
        <w:autoSpaceDE w:val="0"/>
        <w:autoSpaceDN w:val="0"/>
        <w:adjustRightInd w:val="0"/>
        <w:rPr>
          <w:rFonts w:ascii="Consolas" w:eastAsiaTheme="minorHAnsi" w:hAnsi="Consolas" w:cs="Consolas"/>
          <w:b/>
          <w:color w:val="000000"/>
          <w:sz w:val="44"/>
          <w:szCs w:val="44"/>
          <w:u w:val="single"/>
          <w:lang w:eastAsia="en-US"/>
        </w:rPr>
      </w:pPr>
    </w:p>
    <w:p w:rsidR="00913E75" w:rsidRPr="003C2E69" w:rsidRDefault="00913E75" w:rsidP="00913E75">
      <w:pPr>
        <w:autoSpaceDE w:val="0"/>
        <w:autoSpaceDN w:val="0"/>
        <w:adjustRightInd w:val="0"/>
        <w:rPr>
          <w:rFonts w:ascii="Consolas" w:eastAsiaTheme="minorHAnsi" w:hAnsi="Consolas" w:cs="Consolas"/>
          <w:b/>
          <w:color w:val="000000"/>
          <w:lang w:eastAsia="en-US"/>
        </w:rPr>
      </w:pPr>
      <w:r w:rsidRPr="003C2E69">
        <w:rPr>
          <w:rFonts w:ascii="Consolas" w:eastAsiaTheme="minorHAnsi" w:hAnsi="Consolas" w:cs="Consolas"/>
          <w:b/>
          <w:color w:val="000000"/>
          <w:lang w:eastAsia="en-US"/>
        </w:rPr>
        <w:t>if parent class dont have default constructor and parametrized constoruct is defined then child class construtor must be parametrized and it need to call parent class parameterized consrutor explicitely</w:t>
      </w:r>
    </w:p>
    <w:p w:rsidR="00913E75" w:rsidRPr="00913E75" w:rsidRDefault="00913E75" w:rsidP="00913E75">
      <w:pPr>
        <w:autoSpaceDE w:val="0"/>
        <w:autoSpaceDN w:val="0"/>
        <w:adjustRightInd w:val="0"/>
        <w:rPr>
          <w:rFonts w:ascii="Consolas" w:eastAsiaTheme="minorHAnsi" w:hAnsi="Consolas" w:cs="Consolas"/>
          <w:b/>
          <w:color w:val="000000"/>
          <w:sz w:val="44"/>
          <w:szCs w:val="44"/>
          <w:u w:val="single"/>
          <w:lang w:eastAsia="en-US"/>
        </w:rPr>
      </w:pPr>
    </w:p>
    <w:p w:rsidR="00913E75" w:rsidRPr="003C2E69" w:rsidRDefault="00913E75" w:rsidP="00913E75">
      <w:pPr>
        <w:autoSpaceDE w:val="0"/>
        <w:autoSpaceDN w:val="0"/>
        <w:adjustRightInd w:val="0"/>
        <w:rPr>
          <w:rFonts w:ascii="Consolas" w:eastAsiaTheme="minorHAnsi" w:hAnsi="Consolas" w:cs="Consolas"/>
          <w:b/>
          <w:color w:val="000000"/>
          <w:sz w:val="44"/>
          <w:szCs w:val="44"/>
          <w:lang w:eastAsia="en-US"/>
        </w:rPr>
      </w:pPr>
    </w:p>
    <w:p w:rsidR="00913E75" w:rsidRPr="003C2E69" w:rsidRDefault="00913E75" w:rsidP="00913E75">
      <w:pPr>
        <w:autoSpaceDE w:val="0"/>
        <w:autoSpaceDN w:val="0"/>
        <w:adjustRightInd w:val="0"/>
        <w:rPr>
          <w:rFonts w:ascii="Consolas" w:eastAsiaTheme="minorHAnsi" w:hAnsi="Consolas" w:cs="Consolas"/>
          <w:b/>
          <w:color w:val="000000"/>
          <w:sz w:val="18"/>
          <w:szCs w:val="18"/>
          <w:lang w:eastAsia="en-US"/>
        </w:rPr>
      </w:pPr>
      <w:r w:rsidRPr="003C2E69">
        <w:rPr>
          <w:rFonts w:ascii="Consolas" w:eastAsiaTheme="minorHAnsi" w:hAnsi="Consolas" w:cs="Consolas"/>
          <w:b/>
          <w:color w:val="000000"/>
          <w:sz w:val="18"/>
          <w:szCs w:val="18"/>
          <w:lang w:eastAsia="en-US"/>
        </w:rPr>
        <w:t>if parent class have both default constructor and parametrized constoruct</w:t>
      </w:r>
      <w:r w:rsidR="005D087D" w:rsidRPr="003C2E69">
        <w:rPr>
          <w:rFonts w:ascii="Consolas" w:eastAsiaTheme="minorHAnsi" w:hAnsi="Consolas" w:cs="Consolas"/>
          <w:b/>
          <w:color w:val="000000"/>
          <w:sz w:val="18"/>
          <w:szCs w:val="18"/>
          <w:lang w:eastAsia="en-US"/>
        </w:rPr>
        <w:t>or</w:t>
      </w:r>
      <w:r w:rsidRPr="003C2E69">
        <w:rPr>
          <w:rFonts w:ascii="Consolas" w:eastAsiaTheme="minorHAnsi" w:hAnsi="Consolas" w:cs="Consolas"/>
          <w:b/>
          <w:color w:val="000000"/>
          <w:sz w:val="18"/>
          <w:szCs w:val="18"/>
          <w:lang w:eastAsia="en-US"/>
        </w:rPr>
        <w:t xml:space="preserve">  is defined then child class construtor need not to be parametrized, things wll run normal way</w:t>
      </w:r>
    </w:p>
    <w:p w:rsidR="00913E75" w:rsidRDefault="00913E75" w:rsidP="001E2974">
      <w:pPr>
        <w:autoSpaceDE w:val="0"/>
        <w:autoSpaceDN w:val="0"/>
        <w:adjustRightInd w:val="0"/>
        <w:rPr>
          <w:rFonts w:ascii="Consolas" w:eastAsiaTheme="minorHAnsi" w:hAnsi="Consolas" w:cs="Consolas"/>
          <w:b/>
          <w:color w:val="000000"/>
          <w:sz w:val="44"/>
          <w:szCs w:val="44"/>
          <w:u w:val="single"/>
          <w:lang w:eastAsia="en-US"/>
        </w:rPr>
      </w:pPr>
    </w:p>
    <w:p w:rsidR="004F25B3" w:rsidRDefault="004F25B3" w:rsidP="004F25B3">
      <w:pPr>
        <w:shd w:val="clear" w:color="auto" w:fill="FFFFFF"/>
        <w:spacing w:before="100" w:beforeAutospacing="1" w:after="100" w:afterAutospacing="1" w:line="312" w:lineRule="atLeast"/>
        <w:outlineLvl w:val="1"/>
        <w:rPr>
          <w:rFonts w:ascii="Helvetica" w:hAnsi="Helvetica"/>
          <w:color w:val="610B38"/>
          <w:sz w:val="38"/>
          <w:szCs w:val="38"/>
        </w:rPr>
      </w:pPr>
    </w:p>
    <w:p w:rsidR="00CB7179" w:rsidRDefault="00CB7179" w:rsidP="004F25B3">
      <w:pPr>
        <w:shd w:val="clear" w:color="auto" w:fill="FFFFFF"/>
        <w:spacing w:before="100" w:beforeAutospacing="1" w:after="100" w:afterAutospacing="1" w:line="312" w:lineRule="atLeast"/>
        <w:outlineLvl w:val="1"/>
        <w:rPr>
          <w:rFonts w:ascii="Helvetica" w:hAnsi="Helvetica"/>
          <w:color w:val="610B38"/>
          <w:sz w:val="38"/>
          <w:szCs w:val="38"/>
        </w:rPr>
      </w:pPr>
    </w:p>
    <w:p w:rsidR="004F25B3" w:rsidRPr="004F25B3" w:rsidRDefault="004F25B3" w:rsidP="004F25B3">
      <w:pPr>
        <w:shd w:val="clear" w:color="auto" w:fill="FFFFFF"/>
        <w:spacing w:before="100" w:beforeAutospacing="1" w:after="100" w:afterAutospacing="1" w:line="312" w:lineRule="atLeast"/>
        <w:outlineLvl w:val="1"/>
        <w:rPr>
          <w:rFonts w:ascii="Helvetica" w:hAnsi="Helvetica"/>
          <w:color w:val="610B38"/>
          <w:sz w:val="38"/>
          <w:szCs w:val="38"/>
        </w:rPr>
      </w:pPr>
      <w:r w:rsidRPr="004F25B3">
        <w:rPr>
          <w:rFonts w:ascii="Helvetica" w:hAnsi="Helvetica"/>
          <w:color w:val="610B38"/>
          <w:sz w:val="38"/>
          <w:szCs w:val="38"/>
        </w:rPr>
        <w:lastRenderedPageBreak/>
        <w:t>Multiprocessing</w:t>
      </w:r>
    </w:p>
    <w:p w:rsidR="004F25B3" w:rsidRDefault="004F25B3" w:rsidP="0056670D">
      <w:pPr>
        <w:numPr>
          <w:ilvl w:val="0"/>
          <w:numId w:val="63"/>
        </w:numPr>
        <w:shd w:val="clear" w:color="auto" w:fill="FFFFFF"/>
        <w:spacing w:before="60" w:after="100" w:afterAutospacing="1" w:line="315" w:lineRule="atLeast"/>
        <w:rPr>
          <w:rFonts w:ascii="Verdana" w:hAnsi="Verdana"/>
          <w:color w:val="000000"/>
          <w:sz w:val="20"/>
          <w:szCs w:val="20"/>
        </w:rPr>
      </w:pPr>
      <w:r w:rsidRPr="004F25B3">
        <w:rPr>
          <w:rFonts w:ascii="Verdana" w:hAnsi="Verdana"/>
          <w:color w:val="000000"/>
          <w:sz w:val="20"/>
          <w:szCs w:val="20"/>
        </w:rPr>
        <w:t>When one system is connected to more than one processor which collectively work for the completion of the task, it is called as multiprocessing systems.</w:t>
      </w:r>
    </w:p>
    <w:p w:rsidR="005F3A43" w:rsidRPr="004F25B3" w:rsidRDefault="005F3A43" w:rsidP="005F3A43">
      <w:pPr>
        <w:shd w:val="clear" w:color="auto" w:fill="FFFFFF"/>
        <w:spacing w:before="60" w:after="100" w:afterAutospacing="1" w:line="315" w:lineRule="atLeast"/>
        <w:ind w:left="720"/>
        <w:rPr>
          <w:rFonts w:ascii="Verdana" w:hAnsi="Verdana"/>
          <w:color w:val="000000"/>
          <w:sz w:val="20"/>
          <w:szCs w:val="20"/>
        </w:rPr>
      </w:pPr>
      <w:r>
        <w:rPr>
          <w:rFonts w:ascii="Verdana" w:hAnsi="Verdana"/>
          <w:color w:val="000000"/>
          <w:sz w:val="20"/>
          <w:szCs w:val="20"/>
        </w:rPr>
        <w:t>Like chrome open multiple tabs</w:t>
      </w:r>
    </w:p>
    <w:p w:rsidR="004F25B3" w:rsidRDefault="004F25B3" w:rsidP="001E2974">
      <w:pPr>
        <w:autoSpaceDE w:val="0"/>
        <w:autoSpaceDN w:val="0"/>
        <w:adjustRightInd w:val="0"/>
        <w:rPr>
          <w:rFonts w:ascii="Consolas" w:eastAsiaTheme="minorHAnsi" w:hAnsi="Consolas" w:cs="Consolas"/>
          <w:b/>
          <w:color w:val="000000"/>
          <w:sz w:val="44"/>
          <w:szCs w:val="44"/>
          <w:u w:val="single"/>
          <w:lang w:eastAsia="en-US"/>
        </w:rPr>
      </w:pPr>
      <w:r>
        <w:fldChar w:fldCharType="begin"/>
      </w:r>
      <w:r>
        <w:instrText xml:space="preserve"> INCLUDEPICTURE "https://www.javatpoint.com/blog/images/multiprocessing.png" \* MERGEFORMATINET </w:instrText>
      </w:r>
      <w:r>
        <w:fldChar w:fldCharType="separate"/>
      </w:r>
      <w:r w:rsidR="00FC1657">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Multiprocessing" style="width:24pt;height:24pt"/>
        </w:pict>
      </w:r>
      <w:r>
        <w:fldChar w:fldCharType="end"/>
      </w:r>
    </w:p>
    <w:p w:rsidR="004F25B3" w:rsidRPr="004F25B3" w:rsidRDefault="004F25B3" w:rsidP="004F25B3">
      <w:pPr>
        <w:shd w:val="clear" w:color="auto" w:fill="FFFFFF"/>
        <w:spacing w:before="100" w:beforeAutospacing="1" w:after="100" w:afterAutospacing="1" w:line="312" w:lineRule="atLeast"/>
        <w:outlineLvl w:val="1"/>
        <w:rPr>
          <w:rFonts w:ascii="Helvetica" w:hAnsi="Helvetica"/>
          <w:color w:val="610B38"/>
          <w:sz w:val="38"/>
          <w:szCs w:val="38"/>
        </w:rPr>
      </w:pPr>
      <w:r w:rsidRPr="004F25B3">
        <w:rPr>
          <w:rFonts w:ascii="Helvetica" w:hAnsi="Helvetica"/>
          <w:color w:val="610B38"/>
          <w:sz w:val="38"/>
          <w:szCs w:val="38"/>
        </w:rPr>
        <w:t>Multithreading</w:t>
      </w:r>
    </w:p>
    <w:p w:rsidR="004F25B3" w:rsidRPr="004F25B3" w:rsidRDefault="004F25B3" w:rsidP="0056670D">
      <w:pPr>
        <w:numPr>
          <w:ilvl w:val="0"/>
          <w:numId w:val="64"/>
        </w:numPr>
        <w:shd w:val="clear" w:color="auto" w:fill="FFFFFF"/>
        <w:spacing w:before="60" w:after="100" w:afterAutospacing="1" w:line="315" w:lineRule="atLeast"/>
        <w:rPr>
          <w:rFonts w:ascii="Verdana" w:hAnsi="Verdana"/>
          <w:color w:val="000000"/>
          <w:sz w:val="20"/>
          <w:szCs w:val="20"/>
        </w:rPr>
      </w:pPr>
      <w:r w:rsidRPr="004F25B3">
        <w:rPr>
          <w:rFonts w:ascii="Verdana" w:hAnsi="Verdana"/>
          <w:color w:val="000000"/>
          <w:sz w:val="20"/>
          <w:szCs w:val="20"/>
        </w:rPr>
        <w:t>"Multithreading is a conceptual programming paradigm where a process is divided into a number of sub-processes called as threads. Each thread is independent and has its own path of execution with enabled inter thread communication."</w:t>
      </w:r>
    </w:p>
    <w:p w:rsidR="004F25B3" w:rsidRDefault="004F25B3" w:rsidP="0056670D">
      <w:pPr>
        <w:numPr>
          <w:ilvl w:val="0"/>
          <w:numId w:val="64"/>
        </w:numPr>
        <w:shd w:val="clear" w:color="auto" w:fill="FFFFFF"/>
        <w:spacing w:before="60" w:after="100" w:afterAutospacing="1" w:line="315" w:lineRule="atLeast"/>
        <w:rPr>
          <w:rFonts w:ascii="Verdana" w:hAnsi="Verdana"/>
          <w:color w:val="000000"/>
          <w:sz w:val="20"/>
          <w:szCs w:val="20"/>
        </w:rPr>
      </w:pPr>
      <w:r w:rsidRPr="004F25B3">
        <w:rPr>
          <w:rFonts w:ascii="Verdana" w:hAnsi="Verdana"/>
          <w:color w:val="000000"/>
          <w:sz w:val="20"/>
          <w:szCs w:val="20"/>
        </w:rPr>
        <w:t>"Thread is the path followed while executing a program. Each thread has its own program counter, stack and register."</w:t>
      </w:r>
    </w:p>
    <w:p w:rsidR="00857B47" w:rsidRDefault="00857B47" w:rsidP="00857B47">
      <w:p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Like Excel sheet it insert update at same time</w:t>
      </w:r>
    </w:p>
    <w:p w:rsidR="00D702D8" w:rsidRDefault="00D702D8" w:rsidP="00857B47">
      <w:pPr>
        <w:shd w:val="clear" w:color="auto" w:fill="FFFFFF"/>
        <w:spacing w:before="60" w:after="100" w:afterAutospacing="1" w:line="315" w:lineRule="atLeast"/>
        <w:rPr>
          <w:rFonts w:ascii="Verdana" w:hAnsi="Verdana"/>
          <w:color w:val="000000"/>
          <w:sz w:val="20"/>
          <w:szCs w:val="20"/>
        </w:rPr>
      </w:pPr>
    </w:p>
    <w:p w:rsidR="00593D09" w:rsidRPr="004F25B3" w:rsidRDefault="00593D09" w:rsidP="00593D09">
      <w:pPr>
        <w:shd w:val="clear" w:color="auto" w:fill="FFFFFF"/>
        <w:spacing w:before="100" w:beforeAutospacing="1" w:after="100" w:afterAutospacing="1" w:line="312" w:lineRule="atLeast"/>
        <w:outlineLvl w:val="1"/>
        <w:rPr>
          <w:rFonts w:ascii="Helvetica" w:hAnsi="Helvetica"/>
          <w:color w:val="610B38"/>
          <w:sz w:val="38"/>
          <w:szCs w:val="38"/>
        </w:rPr>
      </w:pPr>
      <w:r w:rsidRPr="00593D09">
        <w:rPr>
          <w:rFonts w:ascii="Helvetica" w:hAnsi="Helvetica"/>
          <w:color w:val="610B38"/>
          <w:sz w:val="38"/>
          <w:szCs w:val="38"/>
        </w:rPr>
        <w:t>Multiprocessing</w:t>
      </w:r>
      <w:r>
        <w:rPr>
          <w:rFonts w:ascii="Helvetica" w:hAnsi="Helvetica"/>
          <w:color w:val="610B38"/>
          <w:sz w:val="38"/>
          <w:szCs w:val="38"/>
        </w:rPr>
        <w:t xml:space="preserve"> vs </w:t>
      </w:r>
      <w:r w:rsidRPr="004F25B3">
        <w:rPr>
          <w:rFonts w:ascii="Helvetica" w:hAnsi="Helvetica"/>
          <w:color w:val="610B38"/>
          <w:sz w:val="38"/>
          <w:szCs w:val="38"/>
        </w:rPr>
        <w:t>Multithreading</w:t>
      </w:r>
    </w:p>
    <w:p w:rsidR="004F25B3" w:rsidRDefault="004F25B3" w:rsidP="004F25B3">
      <w:pPr>
        <w:ind w:left="720" w:right="480"/>
        <w:rPr>
          <w:rFonts w:ascii="Georgia" w:hAnsi="Georgia"/>
          <w:color w:val="333333"/>
        </w:rPr>
      </w:pPr>
      <w:r>
        <w:rPr>
          <w:rFonts w:ascii="Georgia" w:hAnsi="Georgia"/>
          <w:color w:val="333333"/>
        </w:rPr>
        <w:t>Creating a process can </w:t>
      </w:r>
      <w:r>
        <w:rPr>
          <w:rFonts w:ascii="Georgia" w:hAnsi="Georgia"/>
          <w:b/>
          <w:bCs/>
          <w:color w:val="333333"/>
        </w:rPr>
        <w:t>consume time</w:t>
      </w:r>
      <w:r>
        <w:rPr>
          <w:rFonts w:ascii="Georgia" w:hAnsi="Georgia"/>
          <w:color w:val="333333"/>
        </w:rPr>
        <w:t> and </w:t>
      </w:r>
      <w:r>
        <w:rPr>
          <w:rFonts w:ascii="Georgia" w:hAnsi="Georgia"/>
          <w:b/>
          <w:bCs/>
          <w:color w:val="333333"/>
        </w:rPr>
        <w:t>even exhaust</w:t>
      </w:r>
      <w:r>
        <w:rPr>
          <w:rFonts w:ascii="Georgia" w:hAnsi="Georgia"/>
          <w:color w:val="333333"/>
        </w:rPr>
        <w:t> the system resources. However creating threads is </w:t>
      </w:r>
      <w:r>
        <w:rPr>
          <w:rFonts w:ascii="Georgia" w:hAnsi="Georgia"/>
          <w:b/>
          <w:bCs/>
          <w:color w:val="333333"/>
        </w:rPr>
        <w:t>economical</w:t>
      </w:r>
      <w:r>
        <w:rPr>
          <w:rFonts w:ascii="Georgia" w:hAnsi="Georgia"/>
          <w:color w:val="333333"/>
        </w:rPr>
        <w:t> as threads belonging to the same process share the belongings /resources of that process.</w:t>
      </w:r>
    </w:p>
    <w:p w:rsidR="00D702D8" w:rsidRDefault="00D702D8" w:rsidP="003E4DBC">
      <w:pPr>
        <w:ind w:left="720" w:right="480"/>
        <w:jc w:val="right"/>
        <w:rPr>
          <w:rFonts w:ascii="Georgia" w:hAnsi="Georgia"/>
          <w:color w:val="333333"/>
        </w:rPr>
      </w:pPr>
    </w:p>
    <w:p w:rsidR="00D702D8" w:rsidRPr="00D702D8" w:rsidRDefault="00D702D8" w:rsidP="0056670D">
      <w:pPr>
        <w:numPr>
          <w:ilvl w:val="0"/>
          <w:numId w:val="65"/>
        </w:numPr>
        <w:shd w:val="clear" w:color="auto" w:fill="FFFFFF"/>
        <w:ind w:left="540"/>
        <w:textAlignment w:val="baseline"/>
        <w:rPr>
          <w:rFonts w:ascii="Arial" w:hAnsi="Arial" w:cs="Arial"/>
        </w:rPr>
      </w:pPr>
      <w:r w:rsidRPr="00D702D8">
        <w:rPr>
          <w:rFonts w:ascii="Arial" w:hAnsi="Arial" w:cs="Arial"/>
        </w:rPr>
        <w:t>Benefits of Multi threading include increased responsiveness. Since there are multiple threads in a program, so if one thread is taking too long to execute or if it gets blocked, the rest of the threads keep executing without any problem. Thus the whole program remains responsive to the user by means of remaining threads.</w:t>
      </w:r>
    </w:p>
    <w:p w:rsidR="004F25B3" w:rsidRPr="004F25B3" w:rsidRDefault="004F25B3" w:rsidP="004F25B3">
      <w:pPr>
        <w:shd w:val="clear" w:color="auto" w:fill="FFFFFF"/>
        <w:spacing w:before="60" w:after="100" w:afterAutospacing="1" w:line="315" w:lineRule="atLeast"/>
        <w:rPr>
          <w:rFonts w:ascii="Verdana" w:hAnsi="Verdana"/>
          <w:color w:val="000000"/>
          <w:sz w:val="20"/>
          <w:szCs w:val="20"/>
        </w:rPr>
      </w:pPr>
    </w:p>
    <w:p w:rsidR="004F25B3" w:rsidRDefault="004F25B3" w:rsidP="001E2974">
      <w:pPr>
        <w:autoSpaceDE w:val="0"/>
        <w:autoSpaceDN w:val="0"/>
        <w:adjustRightInd w:val="0"/>
        <w:rPr>
          <w:rFonts w:ascii="Consolas" w:eastAsiaTheme="minorHAnsi" w:hAnsi="Consolas" w:cs="Consolas"/>
          <w:b/>
          <w:color w:val="000000"/>
          <w:sz w:val="44"/>
          <w:szCs w:val="44"/>
          <w:u w:val="single"/>
          <w:lang w:eastAsia="en-US"/>
        </w:rPr>
      </w:pPr>
    </w:p>
    <w:p w:rsidR="00913E75" w:rsidRDefault="00913E75" w:rsidP="001E2974">
      <w:pPr>
        <w:autoSpaceDE w:val="0"/>
        <w:autoSpaceDN w:val="0"/>
        <w:adjustRightInd w:val="0"/>
        <w:rPr>
          <w:rFonts w:ascii="Consolas" w:eastAsiaTheme="minorHAnsi" w:hAnsi="Consolas" w:cs="Consolas"/>
          <w:b/>
          <w:color w:val="000000"/>
          <w:sz w:val="44"/>
          <w:szCs w:val="44"/>
          <w:u w:val="single"/>
          <w:lang w:eastAsia="en-US"/>
        </w:rPr>
      </w:pPr>
    </w:p>
    <w:p w:rsidR="00E20848" w:rsidRPr="00E20848" w:rsidRDefault="0053444A" w:rsidP="00E20848">
      <w:pPr>
        <w:pStyle w:val="NormalWeb"/>
        <w:shd w:val="clear" w:color="auto" w:fill="FFFFFF"/>
        <w:rPr>
          <w:rFonts w:ascii="Helvetica" w:hAnsi="Helvetica" w:cs="Helvetica"/>
          <w:color w:val="555555"/>
          <w:sz w:val="27"/>
          <w:szCs w:val="27"/>
        </w:rPr>
      </w:pPr>
      <w:r>
        <w:rPr>
          <w:rFonts w:ascii="Consolas" w:eastAsiaTheme="minorHAnsi" w:hAnsi="Consolas" w:cs="Consolas"/>
          <w:b/>
          <w:color w:val="000000"/>
          <w:sz w:val="44"/>
          <w:szCs w:val="44"/>
          <w:u w:val="single"/>
          <w:lang w:eastAsia="en-US"/>
        </w:rPr>
        <w:t>OAUTH</w:t>
      </w:r>
      <w:r w:rsidR="00E20848">
        <w:rPr>
          <w:rFonts w:ascii="Consolas" w:eastAsiaTheme="minorHAnsi" w:hAnsi="Consolas" w:cs="Consolas"/>
          <w:b/>
          <w:color w:val="000000"/>
          <w:sz w:val="44"/>
          <w:szCs w:val="44"/>
          <w:u w:val="single"/>
          <w:lang w:eastAsia="en-US"/>
        </w:rPr>
        <w:t xml:space="preserve">-  </w:t>
      </w:r>
      <w:r w:rsidR="00E20848" w:rsidRPr="00E20848">
        <w:rPr>
          <w:rFonts w:ascii="Helvetica" w:hAnsi="Helvetica" w:cs="Helvetica"/>
          <w:color w:val="555555"/>
          <w:sz w:val="27"/>
          <w:szCs w:val="27"/>
        </w:rPr>
        <w:t xml:space="preserve">OAuth is an open-standard authorization protocol or framework that provides applications the ability for “secure designated access.” For example, you can tell Facebook that it’s OK for ESPN.com to access your profile or post updates to your timeline without having to give </w:t>
      </w:r>
      <w:r w:rsidR="00E20848" w:rsidRPr="00E20848">
        <w:rPr>
          <w:rFonts w:ascii="Helvetica" w:hAnsi="Helvetica" w:cs="Helvetica"/>
          <w:color w:val="555555"/>
          <w:sz w:val="27"/>
          <w:szCs w:val="27"/>
        </w:rPr>
        <w:lastRenderedPageBreak/>
        <w:t>ESPN your Facebook password. This minimizes risk in a major way: In the event ESPN suffers a breach, your Facebook password remains safe.</w:t>
      </w:r>
    </w:p>
    <w:p w:rsidR="00E20848" w:rsidRPr="00E20848" w:rsidRDefault="00E20848" w:rsidP="00E20848">
      <w:pPr>
        <w:shd w:val="clear" w:color="auto" w:fill="FFFFFF"/>
        <w:spacing w:before="100" w:beforeAutospacing="1" w:after="100" w:afterAutospacing="1"/>
        <w:rPr>
          <w:rFonts w:ascii="Helvetica" w:hAnsi="Helvetica" w:cs="Helvetica"/>
          <w:color w:val="555555"/>
          <w:sz w:val="27"/>
          <w:szCs w:val="27"/>
        </w:rPr>
      </w:pPr>
      <w:r w:rsidRPr="00E20848">
        <w:rPr>
          <w:rFonts w:ascii="Helvetica" w:hAnsi="Helvetica" w:cs="Helvetica"/>
          <w:color w:val="555555"/>
          <w:sz w:val="27"/>
          <w:szCs w:val="27"/>
        </w:rPr>
        <w:t>OAuth doesn’t share password data but instead uses authorization tokens to prove an identity between consumers and service providers. OAuth is an authentication protocol that allows you to approve one application interacting with another on your behalf without giving away your password.</w:t>
      </w:r>
    </w:p>
    <w:p w:rsidR="0053444A" w:rsidRDefault="0053444A" w:rsidP="001E2974">
      <w:pPr>
        <w:autoSpaceDE w:val="0"/>
        <w:autoSpaceDN w:val="0"/>
        <w:adjustRightInd w:val="0"/>
        <w:rPr>
          <w:rFonts w:ascii="Consolas" w:eastAsiaTheme="minorHAnsi" w:hAnsi="Consolas" w:cs="Consolas"/>
          <w:b/>
          <w:color w:val="000000"/>
          <w:sz w:val="44"/>
          <w:szCs w:val="44"/>
          <w:u w:val="single"/>
          <w:lang w:eastAsia="en-US"/>
        </w:rPr>
      </w:pPr>
    </w:p>
    <w:p w:rsidR="004161F4" w:rsidRDefault="004161F4" w:rsidP="001E2974">
      <w:pPr>
        <w:autoSpaceDE w:val="0"/>
        <w:autoSpaceDN w:val="0"/>
        <w:adjustRightInd w:val="0"/>
        <w:rPr>
          <w:rFonts w:ascii="Consolas" w:eastAsiaTheme="minorHAnsi" w:hAnsi="Consolas" w:cs="Consolas"/>
          <w:b/>
          <w:color w:val="000000"/>
          <w:sz w:val="44"/>
          <w:szCs w:val="44"/>
          <w:u w:val="single"/>
          <w:lang w:eastAsia="en-US"/>
        </w:rPr>
      </w:pPr>
    </w:p>
    <w:p w:rsidR="004161F4" w:rsidRDefault="004161F4" w:rsidP="001E2974">
      <w:pPr>
        <w:autoSpaceDE w:val="0"/>
        <w:autoSpaceDN w:val="0"/>
        <w:adjustRightInd w:val="0"/>
        <w:rPr>
          <w:rFonts w:ascii="Consolas" w:eastAsiaTheme="minorHAnsi" w:hAnsi="Consolas" w:cs="Consolas"/>
          <w:b/>
          <w:color w:val="000000"/>
          <w:sz w:val="44"/>
          <w:szCs w:val="44"/>
          <w:u w:val="single"/>
          <w:lang w:eastAsia="en-US"/>
        </w:rPr>
      </w:pPr>
    </w:p>
    <w:p w:rsidR="0053444A" w:rsidRDefault="0053444A" w:rsidP="001E2974">
      <w:pPr>
        <w:autoSpaceDE w:val="0"/>
        <w:autoSpaceDN w:val="0"/>
        <w:adjustRightInd w:val="0"/>
        <w:rPr>
          <w:rFonts w:ascii="Consolas" w:eastAsiaTheme="minorHAnsi" w:hAnsi="Consolas" w:cs="Consolas"/>
          <w:b/>
          <w:color w:val="000000"/>
          <w:sz w:val="44"/>
          <w:szCs w:val="44"/>
          <w:u w:val="single"/>
          <w:lang w:eastAsia="en-US"/>
        </w:rPr>
      </w:pPr>
      <w:r>
        <w:rPr>
          <w:noProof/>
        </w:rPr>
        <w:drawing>
          <wp:inline distT="0" distB="0" distL="0" distR="0" wp14:anchorId="2EF35DB8" wp14:editId="6019CC2F">
            <wp:extent cx="5731510" cy="32226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53444A" w:rsidRDefault="0053444A" w:rsidP="001E2974">
      <w:pPr>
        <w:autoSpaceDE w:val="0"/>
        <w:autoSpaceDN w:val="0"/>
        <w:adjustRightInd w:val="0"/>
        <w:rPr>
          <w:rFonts w:ascii="Consolas" w:eastAsiaTheme="minorHAnsi" w:hAnsi="Consolas" w:cs="Consolas"/>
          <w:b/>
          <w:color w:val="000000"/>
          <w:sz w:val="44"/>
          <w:szCs w:val="44"/>
          <w:u w:val="single"/>
          <w:lang w:eastAsia="en-US"/>
        </w:rPr>
      </w:pPr>
    </w:p>
    <w:p w:rsidR="001E2974" w:rsidRDefault="001E2974" w:rsidP="001E2974">
      <w:pPr>
        <w:autoSpaceDE w:val="0"/>
        <w:autoSpaceDN w:val="0"/>
        <w:adjustRightInd w:val="0"/>
        <w:rPr>
          <w:rFonts w:ascii="Consolas" w:eastAsiaTheme="minorHAnsi" w:hAnsi="Consolas" w:cs="Consolas"/>
          <w:color w:val="000000"/>
          <w:sz w:val="44"/>
          <w:szCs w:val="44"/>
          <w:lang w:eastAsia="en-US"/>
        </w:rPr>
      </w:pPr>
      <w:r w:rsidRPr="001E2974">
        <w:rPr>
          <w:rFonts w:ascii="Consolas" w:eastAsiaTheme="minorHAnsi" w:hAnsi="Consolas" w:cs="Consolas"/>
          <w:b/>
          <w:color w:val="000000"/>
          <w:sz w:val="44"/>
          <w:szCs w:val="44"/>
          <w:u w:val="single"/>
          <w:lang w:eastAsia="en-US"/>
        </w:rPr>
        <w:t>Anonymous Class</w:t>
      </w:r>
      <w:r>
        <w:rPr>
          <w:rFonts w:ascii="Consolas" w:eastAsiaTheme="minorHAnsi" w:hAnsi="Consolas" w:cs="Consolas"/>
          <w:b/>
          <w:color w:val="000000"/>
          <w:sz w:val="44"/>
          <w:szCs w:val="44"/>
          <w:u w:val="single"/>
          <w:lang w:eastAsia="en-US"/>
        </w:rPr>
        <w:t>-</w:t>
      </w:r>
      <w:r>
        <w:rPr>
          <w:rFonts w:ascii="Consolas" w:eastAsiaTheme="minorHAnsi" w:hAnsi="Consolas" w:cs="Consolas"/>
          <w:color w:val="000000"/>
          <w:sz w:val="44"/>
          <w:szCs w:val="44"/>
          <w:lang w:eastAsia="en-US"/>
        </w:rPr>
        <w:t xml:space="preserve"> without name and return type class</w:t>
      </w:r>
    </w:p>
    <w:p w:rsidR="003639F4" w:rsidRDefault="003639F4" w:rsidP="003639F4">
      <w:pPr>
        <w:pStyle w:val="NormalWeb"/>
        <w:shd w:val="clear" w:color="auto" w:fill="FFFFFF"/>
        <w:rPr>
          <w:rFonts w:ascii="Verdana" w:hAnsi="Verdana"/>
          <w:color w:val="000000"/>
          <w:sz w:val="20"/>
          <w:szCs w:val="20"/>
        </w:rPr>
      </w:pPr>
      <w:r>
        <w:rPr>
          <w:rFonts w:ascii="Verdana" w:hAnsi="Verdana"/>
          <w:color w:val="000000"/>
          <w:sz w:val="20"/>
          <w:szCs w:val="20"/>
        </w:rPr>
        <w:t>A class that have no name is known as anonymous inner class in java. It should be used if you have to override method of class or interface. Java Anonymous inner class can be created by two ways:</w:t>
      </w:r>
    </w:p>
    <w:p w:rsidR="003639F4" w:rsidRDefault="003639F4" w:rsidP="003639F4">
      <w:pPr>
        <w:numPr>
          <w:ilvl w:val="0"/>
          <w:numId w:val="61"/>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Class (may be abstract or concrete).</w:t>
      </w:r>
    </w:p>
    <w:p w:rsidR="003639F4" w:rsidRDefault="003639F4" w:rsidP="003639F4">
      <w:pPr>
        <w:numPr>
          <w:ilvl w:val="0"/>
          <w:numId w:val="61"/>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Interface</w:t>
      </w:r>
    </w:p>
    <w:p w:rsidR="001E2974" w:rsidRDefault="001E2974" w:rsidP="001E2974">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ab/>
      </w:r>
      <w:r>
        <w:rPr>
          <w:rFonts w:ascii="Consolas" w:eastAsiaTheme="minorHAnsi" w:hAnsi="Consolas" w:cs="Consolas"/>
          <w:color w:val="3F7F5F"/>
          <w:lang w:eastAsia="en-US"/>
        </w:rPr>
        <w:t xml:space="preserve">// anonymous inner class is generated with taste$1 class so 3 class </w:t>
      </w:r>
      <w:r>
        <w:rPr>
          <w:rFonts w:ascii="Consolas" w:eastAsiaTheme="minorHAnsi" w:hAnsi="Consolas" w:cs="Consolas"/>
          <w:color w:val="3F7F5F"/>
          <w:u w:val="single"/>
          <w:lang w:eastAsia="en-US"/>
        </w:rPr>
        <w:t>genareted</w:t>
      </w:r>
      <w:r>
        <w:rPr>
          <w:rFonts w:ascii="Consolas" w:eastAsiaTheme="minorHAnsi" w:hAnsi="Consolas" w:cs="Consolas"/>
          <w:color w:val="3F7F5F"/>
          <w:lang w:eastAsia="en-US"/>
        </w:rPr>
        <w:t xml:space="preserve"> 1.TasteOfDish 2.AnonymouseClass 3.AnonymouseClass$</w:t>
      </w:r>
    </w:p>
    <w:p w:rsidR="001E2974" w:rsidRDefault="001E2974" w:rsidP="001E2974">
      <w:pPr>
        <w:autoSpaceDE w:val="0"/>
        <w:autoSpaceDN w:val="0"/>
        <w:adjustRightInd w:val="0"/>
        <w:rPr>
          <w:rFonts w:ascii="Consolas" w:eastAsiaTheme="minorHAnsi" w:hAnsi="Consolas" w:cs="Consolas"/>
          <w:lang w:eastAsia="en-US"/>
        </w:rPr>
      </w:pPr>
      <w:r>
        <w:rPr>
          <w:rFonts w:ascii="Consolas" w:eastAsiaTheme="minorHAnsi" w:hAnsi="Consolas" w:cs="Consolas"/>
          <w:b/>
          <w:bCs/>
          <w:color w:val="7F0055"/>
          <w:lang w:eastAsia="en-US"/>
        </w:rPr>
        <w:lastRenderedPageBreak/>
        <w:t>public</w:t>
      </w:r>
      <w:r>
        <w:rPr>
          <w:rFonts w:ascii="Consolas" w:eastAsiaTheme="minorHAnsi" w:hAnsi="Consolas" w:cs="Consolas"/>
          <w:color w:val="000000"/>
          <w:lang w:eastAsia="en-US"/>
        </w:rPr>
        <w:t xml:space="preserve"> </w:t>
      </w:r>
      <w:r>
        <w:rPr>
          <w:rFonts w:ascii="Consolas" w:eastAsiaTheme="minorHAnsi" w:hAnsi="Consolas" w:cs="Consolas"/>
          <w:b/>
          <w:bCs/>
          <w:color w:val="7F0055"/>
          <w:lang w:eastAsia="en-US"/>
        </w:rPr>
        <w:t>static</w:t>
      </w:r>
      <w:r>
        <w:rPr>
          <w:rFonts w:ascii="Consolas" w:eastAsiaTheme="minorHAnsi" w:hAnsi="Consolas" w:cs="Consolas"/>
          <w:color w:val="000000"/>
          <w:lang w:eastAsia="en-US"/>
        </w:rPr>
        <w:t xml:space="preserve"> </w:t>
      </w:r>
      <w:r>
        <w:rPr>
          <w:rFonts w:ascii="Consolas" w:eastAsiaTheme="minorHAnsi" w:hAnsi="Consolas" w:cs="Consolas"/>
          <w:b/>
          <w:bCs/>
          <w:color w:val="7F0055"/>
          <w:lang w:eastAsia="en-US"/>
        </w:rPr>
        <w:t>void</w:t>
      </w:r>
      <w:r>
        <w:rPr>
          <w:rFonts w:ascii="Consolas" w:eastAsiaTheme="minorHAnsi" w:hAnsi="Consolas" w:cs="Consolas"/>
          <w:color w:val="000000"/>
          <w:lang w:eastAsia="en-US"/>
        </w:rPr>
        <w:t xml:space="preserve"> main(String[] </w:t>
      </w:r>
      <w:r>
        <w:rPr>
          <w:rFonts w:ascii="Consolas" w:eastAsiaTheme="minorHAnsi" w:hAnsi="Consolas" w:cs="Consolas"/>
          <w:color w:val="6A3E3E"/>
          <w:lang w:eastAsia="en-US"/>
        </w:rPr>
        <w:t>args</w:t>
      </w:r>
      <w:r>
        <w:rPr>
          <w:rFonts w:ascii="Consolas" w:eastAsiaTheme="minorHAnsi" w:hAnsi="Consolas" w:cs="Consolas"/>
          <w:color w:val="000000"/>
          <w:lang w:eastAsia="en-US"/>
        </w:rPr>
        <w:t>) {</w:t>
      </w:r>
    </w:p>
    <w:p w:rsidR="001E2974" w:rsidRDefault="001E2974" w:rsidP="001E2974">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ab/>
      </w:r>
    </w:p>
    <w:p w:rsidR="001E2974" w:rsidRDefault="001E2974" w:rsidP="001E2974">
      <w:pPr>
        <w:autoSpaceDE w:val="0"/>
        <w:autoSpaceDN w:val="0"/>
        <w:adjustRightInd w:val="0"/>
        <w:rPr>
          <w:rFonts w:ascii="Consolas" w:eastAsiaTheme="minorHAnsi" w:hAnsi="Consolas" w:cs="Consolas"/>
          <w:lang w:eastAsia="en-US"/>
        </w:rPr>
      </w:pPr>
      <w:r>
        <w:rPr>
          <w:rFonts w:ascii="Consolas" w:eastAsiaTheme="minorHAnsi" w:hAnsi="Consolas" w:cs="Consolas"/>
          <w:color w:val="3F7F5F"/>
          <w:lang w:eastAsia="en-US"/>
        </w:rPr>
        <w:t xml:space="preserve">// anonymous inner class is generated with taste$1 class so 3 class </w:t>
      </w:r>
      <w:r>
        <w:rPr>
          <w:rFonts w:ascii="Consolas" w:eastAsiaTheme="minorHAnsi" w:hAnsi="Consolas" w:cs="Consolas"/>
          <w:color w:val="3F7F5F"/>
          <w:u w:val="single"/>
          <w:lang w:eastAsia="en-US"/>
        </w:rPr>
        <w:t>genareted</w:t>
      </w:r>
      <w:r>
        <w:rPr>
          <w:rFonts w:ascii="Consolas" w:eastAsiaTheme="minorHAnsi" w:hAnsi="Consolas" w:cs="Consolas"/>
          <w:color w:val="3F7F5F"/>
          <w:lang w:eastAsia="en-US"/>
        </w:rPr>
        <w:t xml:space="preserve"> 1.TasteOfDish 2.AnonymouseClass 3.AnonymouseClass$</w:t>
      </w:r>
    </w:p>
    <w:p w:rsidR="001E2974" w:rsidRDefault="001E2974" w:rsidP="001E2974">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ab/>
      </w:r>
      <w:r>
        <w:rPr>
          <w:rFonts w:ascii="Consolas" w:eastAsiaTheme="minorHAnsi" w:hAnsi="Consolas" w:cs="Consolas"/>
          <w:color w:val="000000"/>
          <w:lang w:eastAsia="en-US"/>
        </w:rPr>
        <w:tab/>
        <w:t xml:space="preserve">TasteOfDish </w:t>
      </w:r>
      <w:r>
        <w:rPr>
          <w:rFonts w:ascii="Consolas" w:eastAsiaTheme="minorHAnsi" w:hAnsi="Consolas" w:cs="Consolas"/>
          <w:color w:val="6A3E3E"/>
          <w:lang w:eastAsia="en-US"/>
        </w:rPr>
        <w:t>obj</w:t>
      </w:r>
      <w:r>
        <w:rPr>
          <w:rFonts w:ascii="Consolas" w:eastAsiaTheme="minorHAnsi" w:hAnsi="Consolas" w:cs="Consolas"/>
          <w:color w:val="000000"/>
          <w:lang w:eastAsia="en-US"/>
        </w:rPr>
        <w:t>=</w:t>
      </w:r>
      <w:r>
        <w:rPr>
          <w:rFonts w:ascii="Consolas" w:eastAsiaTheme="minorHAnsi" w:hAnsi="Consolas" w:cs="Consolas"/>
          <w:b/>
          <w:bCs/>
          <w:color w:val="7F0055"/>
          <w:lang w:eastAsia="en-US"/>
        </w:rPr>
        <w:t>new</w:t>
      </w:r>
      <w:r>
        <w:rPr>
          <w:rFonts w:ascii="Consolas" w:eastAsiaTheme="minorHAnsi" w:hAnsi="Consolas" w:cs="Consolas"/>
          <w:color w:val="000000"/>
          <w:lang w:eastAsia="en-US"/>
        </w:rPr>
        <w:t xml:space="preserve"> TasteOfDish()</w:t>
      </w:r>
    </w:p>
    <w:p w:rsidR="001E2974" w:rsidRDefault="001E2974" w:rsidP="001E2974">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ab/>
      </w:r>
      <w:r>
        <w:rPr>
          <w:rFonts w:ascii="Consolas" w:eastAsiaTheme="minorHAnsi" w:hAnsi="Consolas" w:cs="Consolas"/>
          <w:color w:val="000000"/>
          <w:lang w:eastAsia="en-US"/>
        </w:rPr>
        <w:tab/>
        <w:t>{</w:t>
      </w:r>
      <w:r>
        <w:rPr>
          <w:rFonts w:ascii="Consolas" w:eastAsiaTheme="minorHAnsi" w:hAnsi="Consolas" w:cs="Consolas"/>
          <w:color w:val="000000"/>
          <w:lang w:eastAsia="en-US"/>
        </w:rPr>
        <w:tab/>
      </w:r>
      <w:r>
        <w:rPr>
          <w:rFonts w:ascii="Consolas" w:eastAsiaTheme="minorHAnsi" w:hAnsi="Consolas" w:cs="Consolas"/>
          <w:b/>
          <w:bCs/>
          <w:color w:val="7F0055"/>
          <w:lang w:eastAsia="en-US"/>
        </w:rPr>
        <w:t>public</w:t>
      </w:r>
      <w:r>
        <w:rPr>
          <w:rFonts w:ascii="Consolas" w:eastAsiaTheme="minorHAnsi" w:hAnsi="Consolas" w:cs="Consolas"/>
          <w:color w:val="000000"/>
          <w:lang w:eastAsia="en-US"/>
        </w:rPr>
        <w:t xml:space="preserve"> </w:t>
      </w:r>
      <w:r>
        <w:rPr>
          <w:rFonts w:ascii="Consolas" w:eastAsiaTheme="minorHAnsi" w:hAnsi="Consolas" w:cs="Consolas"/>
          <w:b/>
          <w:bCs/>
          <w:color w:val="7F0055"/>
          <w:lang w:eastAsia="en-US"/>
        </w:rPr>
        <w:t>void</w:t>
      </w:r>
      <w:r>
        <w:rPr>
          <w:rFonts w:ascii="Consolas" w:eastAsiaTheme="minorHAnsi" w:hAnsi="Consolas" w:cs="Consolas"/>
          <w:color w:val="000000"/>
          <w:lang w:eastAsia="en-US"/>
        </w:rPr>
        <w:t xml:space="preserve"> taste()</w:t>
      </w:r>
    </w:p>
    <w:p w:rsidR="001E2974" w:rsidRDefault="001E2974" w:rsidP="001E2974">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ab/>
      </w:r>
      <w:r>
        <w:rPr>
          <w:rFonts w:ascii="Consolas" w:eastAsiaTheme="minorHAnsi" w:hAnsi="Consolas" w:cs="Consolas"/>
          <w:color w:val="000000"/>
          <w:lang w:eastAsia="en-US"/>
        </w:rPr>
        <w:tab/>
      </w:r>
      <w:r>
        <w:rPr>
          <w:rFonts w:ascii="Consolas" w:eastAsiaTheme="minorHAnsi" w:hAnsi="Consolas" w:cs="Consolas"/>
          <w:color w:val="000000"/>
          <w:lang w:eastAsia="en-US"/>
        </w:rPr>
        <w:tab/>
        <w:t>{</w:t>
      </w:r>
    </w:p>
    <w:p w:rsidR="001E2974" w:rsidRDefault="001E2974" w:rsidP="001E2974">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ab/>
      </w:r>
      <w:r>
        <w:rPr>
          <w:rFonts w:ascii="Consolas" w:eastAsiaTheme="minorHAnsi" w:hAnsi="Consolas" w:cs="Consolas"/>
          <w:color w:val="000000"/>
          <w:lang w:eastAsia="en-US"/>
        </w:rPr>
        <w:tab/>
      </w:r>
      <w:r>
        <w:rPr>
          <w:rFonts w:ascii="Consolas" w:eastAsiaTheme="minorHAnsi" w:hAnsi="Consolas" w:cs="Consolas"/>
          <w:color w:val="000000"/>
          <w:lang w:eastAsia="en-US"/>
        </w:rPr>
        <w:tab/>
      </w:r>
      <w:r>
        <w:rPr>
          <w:rFonts w:ascii="Consolas" w:eastAsiaTheme="minorHAnsi" w:hAnsi="Consolas" w:cs="Consolas"/>
          <w:color w:val="000000"/>
          <w:lang w:eastAsia="en-US"/>
        </w:rPr>
        <w:tab/>
        <w:t>System.</w:t>
      </w:r>
      <w:r>
        <w:rPr>
          <w:rFonts w:ascii="Consolas" w:eastAsiaTheme="minorHAnsi" w:hAnsi="Consolas" w:cs="Consolas"/>
          <w:b/>
          <w:bCs/>
          <w:i/>
          <w:iCs/>
          <w:color w:val="0000C0"/>
          <w:lang w:eastAsia="en-US"/>
        </w:rPr>
        <w:t>out</w:t>
      </w:r>
      <w:r>
        <w:rPr>
          <w:rFonts w:ascii="Consolas" w:eastAsiaTheme="minorHAnsi" w:hAnsi="Consolas" w:cs="Consolas"/>
          <w:color w:val="000000"/>
          <w:lang w:eastAsia="en-US"/>
        </w:rPr>
        <w:t>.println(</w:t>
      </w:r>
      <w:r>
        <w:rPr>
          <w:rFonts w:ascii="Consolas" w:eastAsiaTheme="minorHAnsi" w:hAnsi="Consolas" w:cs="Consolas"/>
          <w:color w:val="2A00FF"/>
          <w:lang w:eastAsia="en-US"/>
        </w:rPr>
        <w:t>"sweet"</w:t>
      </w:r>
      <w:r>
        <w:rPr>
          <w:rFonts w:ascii="Consolas" w:eastAsiaTheme="minorHAnsi" w:hAnsi="Consolas" w:cs="Consolas"/>
          <w:color w:val="000000"/>
          <w:lang w:eastAsia="en-US"/>
        </w:rPr>
        <w:t>);</w:t>
      </w:r>
    </w:p>
    <w:p w:rsidR="001E2974" w:rsidRDefault="00C629FD" w:rsidP="001E2974">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ab/>
      </w:r>
      <w:r>
        <w:rPr>
          <w:rFonts w:ascii="Consolas" w:eastAsiaTheme="minorHAnsi" w:hAnsi="Consolas" w:cs="Consolas"/>
          <w:color w:val="000000"/>
          <w:lang w:eastAsia="en-US"/>
        </w:rPr>
        <w:tab/>
      </w:r>
      <w:r>
        <w:rPr>
          <w:rFonts w:ascii="Consolas" w:eastAsiaTheme="minorHAnsi" w:hAnsi="Consolas" w:cs="Consolas"/>
          <w:color w:val="000000"/>
          <w:lang w:eastAsia="en-US"/>
        </w:rPr>
        <w:tab/>
      </w:r>
      <w:r w:rsidR="001E2974">
        <w:rPr>
          <w:rFonts w:ascii="Consolas" w:eastAsiaTheme="minorHAnsi" w:hAnsi="Consolas" w:cs="Consolas"/>
          <w:color w:val="000000"/>
          <w:lang w:eastAsia="en-US"/>
        </w:rPr>
        <w:t>}};</w:t>
      </w:r>
    </w:p>
    <w:p w:rsidR="001E2974" w:rsidRDefault="001E2974" w:rsidP="001E2974">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ab/>
      </w:r>
      <w:r>
        <w:rPr>
          <w:rFonts w:ascii="Consolas" w:eastAsiaTheme="minorHAnsi" w:hAnsi="Consolas" w:cs="Consolas"/>
          <w:color w:val="000000"/>
          <w:lang w:eastAsia="en-US"/>
        </w:rPr>
        <w:tab/>
      </w:r>
      <w:r>
        <w:rPr>
          <w:rFonts w:ascii="Consolas" w:eastAsiaTheme="minorHAnsi" w:hAnsi="Consolas" w:cs="Consolas"/>
          <w:color w:val="6A3E3E"/>
          <w:lang w:eastAsia="en-US"/>
        </w:rPr>
        <w:t>obj</w:t>
      </w:r>
      <w:r>
        <w:rPr>
          <w:rFonts w:ascii="Consolas" w:eastAsiaTheme="minorHAnsi" w:hAnsi="Consolas" w:cs="Consolas"/>
          <w:color w:val="000000"/>
          <w:lang w:eastAsia="en-US"/>
        </w:rPr>
        <w:t>.taste();</w:t>
      </w:r>
    </w:p>
    <w:p w:rsidR="001E2974" w:rsidRDefault="001E2974" w:rsidP="001E2974">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ab/>
      </w:r>
      <w:r>
        <w:rPr>
          <w:rFonts w:ascii="Consolas" w:eastAsiaTheme="minorHAnsi" w:hAnsi="Consolas" w:cs="Consolas"/>
          <w:color w:val="000000"/>
          <w:lang w:eastAsia="en-US"/>
        </w:rPr>
        <w:tab/>
        <w:t xml:space="preserve">TasteOfDish </w:t>
      </w:r>
      <w:r>
        <w:rPr>
          <w:rFonts w:ascii="Consolas" w:eastAsiaTheme="minorHAnsi" w:hAnsi="Consolas" w:cs="Consolas"/>
          <w:color w:val="6A3E3E"/>
          <w:lang w:eastAsia="en-US"/>
        </w:rPr>
        <w:t>obj1</w:t>
      </w:r>
      <w:r>
        <w:rPr>
          <w:rFonts w:ascii="Consolas" w:eastAsiaTheme="minorHAnsi" w:hAnsi="Consolas" w:cs="Consolas"/>
          <w:color w:val="000000"/>
          <w:lang w:eastAsia="en-US"/>
        </w:rPr>
        <w:t>=</w:t>
      </w:r>
      <w:r>
        <w:rPr>
          <w:rFonts w:ascii="Consolas" w:eastAsiaTheme="minorHAnsi" w:hAnsi="Consolas" w:cs="Consolas"/>
          <w:b/>
          <w:bCs/>
          <w:color w:val="7F0055"/>
          <w:lang w:eastAsia="en-US"/>
        </w:rPr>
        <w:t>new</w:t>
      </w:r>
      <w:r>
        <w:rPr>
          <w:rFonts w:ascii="Consolas" w:eastAsiaTheme="minorHAnsi" w:hAnsi="Consolas" w:cs="Consolas"/>
          <w:color w:val="000000"/>
          <w:lang w:eastAsia="en-US"/>
        </w:rPr>
        <w:t xml:space="preserve"> TasteOfDish();</w:t>
      </w:r>
    </w:p>
    <w:p w:rsidR="001E2974" w:rsidRDefault="001E2974" w:rsidP="001E2974">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ab/>
      </w:r>
      <w:r>
        <w:rPr>
          <w:rFonts w:ascii="Consolas" w:eastAsiaTheme="minorHAnsi" w:hAnsi="Consolas" w:cs="Consolas"/>
          <w:color w:val="000000"/>
          <w:lang w:eastAsia="en-US"/>
        </w:rPr>
        <w:tab/>
      </w:r>
      <w:r>
        <w:rPr>
          <w:rFonts w:ascii="Consolas" w:eastAsiaTheme="minorHAnsi" w:hAnsi="Consolas" w:cs="Consolas"/>
          <w:color w:val="6A3E3E"/>
          <w:lang w:eastAsia="en-US"/>
        </w:rPr>
        <w:t>obj1</w:t>
      </w:r>
      <w:r w:rsidR="00C629FD">
        <w:rPr>
          <w:rFonts w:ascii="Consolas" w:eastAsiaTheme="minorHAnsi" w:hAnsi="Consolas" w:cs="Consolas"/>
          <w:color w:val="000000"/>
          <w:lang w:eastAsia="en-US"/>
        </w:rPr>
        <w:t>.taste();</w:t>
      </w:r>
    </w:p>
    <w:p w:rsidR="001E2974" w:rsidRDefault="001E2974" w:rsidP="001E2974">
      <w:pPr>
        <w:autoSpaceDE w:val="0"/>
        <w:autoSpaceDN w:val="0"/>
        <w:adjustRightInd w:val="0"/>
        <w:rPr>
          <w:rFonts w:ascii="Consolas" w:eastAsiaTheme="minorHAnsi" w:hAnsi="Consolas" w:cs="Consolas"/>
          <w:lang w:eastAsia="en-US"/>
        </w:rPr>
      </w:pPr>
      <w:r>
        <w:rPr>
          <w:rFonts w:ascii="Consolas" w:eastAsiaTheme="minorHAnsi" w:hAnsi="Consolas" w:cs="Consolas"/>
          <w:b/>
          <w:bCs/>
          <w:color w:val="7F0055"/>
          <w:lang w:eastAsia="en-US"/>
        </w:rPr>
        <w:t>class</w:t>
      </w:r>
      <w:r>
        <w:rPr>
          <w:rFonts w:ascii="Consolas" w:eastAsiaTheme="minorHAnsi" w:hAnsi="Consolas" w:cs="Consolas"/>
          <w:color w:val="000000"/>
          <w:lang w:eastAsia="en-US"/>
        </w:rPr>
        <w:t xml:space="preserve"> TasteOfDish</w:t>
      </w:r>
    </w:p>
    <w:p w:rsidR="001E2974" w:rsidRDefault="001E2974" w:rsidP="001E2974">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w:t>
      </w:r>
      <w:r>
        <w:rPr>
          <w:rFonts w:ascii="Consolas" w:eastAsiaTheme="minorHAnsi" w:hAnsi="Consolas" w:cs="Consolas"/>
          <w:b/>
          <w:bCs/>
          <w:color w:val="7F0055"/>
          <w:lang w:eastAsia="en-US"/>
        </w:rPr>
        <w:t>public</w:t>
      </w:r>
      <w:r>
        <w:rPr>
          <w:rFonts w:ascii="Consolas" w:eastAsiaTheme="minorHAnsi" w:hAnsi="Consolas" w:cs="Consolas"/>
          <w:color w:val="000000"/>
          <w:lang w:eastAsia="en-US"/>
        </w:rPr>
        <w:t xml:space="preserve"> </w:t>
      </w:r>
      <w:r>
        <w:rPr>
          <w:rFonts w:ascii="Consolas" w:eastAsiaTheme="minorHAnsi" w:hAnsi="Consolas" w:cs="Consolas"/>
          <w:b/>
          <w:bCs/>
          <w:color w:val="7F0055"/>
          <w:lang w:eastAsia="en-US"/>
        </w:rPr>
        <w:t>void</w:t>
      </w:r>
      <w:r>
        <w:rPr>
          <w:rFonts w:ascii="Consolas" w:eastAsiaTheme="minorHAnsi" w:hAnsi="Consolas" w:cs="Consolas"/>
          <w:color w:val="000000"/>
          <w:lang w:eastAsia="en-US"/>
        </w:rPr>
        <w:t xml:space="preserve"> taste()</w:t>
      </w:r>
    </w:p>
    <w:p w:rsidR="001E2974" w:rsidRDefault="001E2974" w:rsidP="001E2974">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ab/>
        <w:t>{System.</w:t>
      </w:r>
      <w:r>
        <w:rPr>
          <w:rFonts w:ascii="Consolas" w:eastAsiaTheme="minorHAnsi" w:hAnsi="Consolas" w:cs="Consolas"/>
          <w:b/>
          <w:bCs/>
          <w:i/>
          <w:iCs/>
          <w:color w:val="0000C0"/>
          <w:lang w:eastAsia="en-US"/>
        </w:rPr>
        <w:t>out</w:t>
      </w:r>
      <w:r>
        <w:rPr>
          <w:rFonts w:ascii="Consolas" w:eastAsiaTheme="minorHAnsi" w:hAnsi="Consolas" w:cs="Consolas"/>
          <w:color w:val="000000"/>
          <w:lang w:eastAsia="en-US"/>
        </w:rPr>
        <w:t>.println(</w:t>
      </w:r>
      <w:r>
        <w:rPr>
          <w:rFonts w:ascii="Consolas" w:eastAsiaTheme="minorHAnsi" w:hAnsi="Consolas" w:cs="Consolas"/>
          <w:color w:val="2A00FF"/>
          <w:lang w:eastAsia="en-US"/>
        </w:rPr>
        <w:t>"salty"</w:t>
      </w:r>
      <w:r>
        <w:rPr>
          <w:rFonts w:ascii="Consolas" w:eastAsiaTheme="minorHAnsi" w:hAnsi="Consolas" w:cs="Consolas"/>
          <w:color w:val="000000"/>
          <w:lang w:eastAsia="en-US"/>
        </w:rPr>
        <w:t>);</w:t>
      </w:r>
      <w:r>
        <w:rPr>
          <w:rFonts w:ascii="Consolas" w:eastAsiaTheme="minorHAnsi" w:hAnsi="Consolas" w:cs="Consolas"/>
          <w:color w:val="000000"/>
          <w:lang w:eastAsia="en-US"/>
        </w:rPr>
        <w:tab/>
      </w:r>
      <w:r>
        <w:rPr>
          <w:rFonts w:ascii="Consolas" w:eastAsiaTheme="minorHAnsi" w:hAnsi="Consolas" w:cs="Consolas"/>
          <w:color w:val="000000"/>
          <w:lang w:eastAsia="en-US"/>
        </w:rPr>
        <w:tab/>
      </w:r>
    </w:p>
    <w:p w:rsidR="001E2974" w:rsidRDefault="001E2974" w:rsidP="001E2974">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ab/>
        <w:t>}</w:t>
      </w:r>
    </w:p>
    <w:p w:rsidR="001E2974" w:rsidRPr="001E2974" w:rsidRDefault="001E2974" w:rsidP="001E2974">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w:t>
      </w:r>
    </w:p>
    <w:p w:rsidR="007E6477" w:rsidRDefault="007E6477" w:rsidP="00642C92">
      <w:pPr>
        <w:pStyle w:val="NormalWeb"/>
        <w:shd w:val="clear" w:color="auto" w:fill="FFFFFF"/>
        <w:spacing w:before="0" w:after="0"/>
        <w:jc w:val="both"/>
        <w:textAlignment w:val="baseline"/>
        <w:rPr>
          <w:rFonts w:ascii="Consolas" w:eastAsiaTheme="minorHAnsi" w:hAnsi="Consolas" w:cs="Consolas"/>
          <w:b/>
          <w:color w:val="000000"/>
          <w:u w:val="single"/>
          <w:lang w:eastAsia="en-US"/>
        </w:rPr>
      </w:pPr>
      <w:r>
        <w:rPr>
          <w:rFonts w:ascii="Consolas" w:eastAsiaTheme="minorHAnsi" w:hAnsi="Consolas" w:cs="Consolas"/>
          <w:b/>
          <w:noProof/>
          <w:color w:val="000000"/>
          <w:u w:val="single"/>
        </w:rPr>
        <w:drawing>
          <wp:inline distT="0" distB="0" distL="0" distR="0">
            <wp:extent cx="5760720" cy="46634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663440"/>
                    </a:xfrm>
                    <a:prstGeom prst="rect">
                      <a:avLst/>
                    </a:prstGeom>
                    <a:noFill/>
                    <a:ln>
                      <a:noFill/>
                    </a:ln>
                  </pic:spPr>
                </pic:pic>
              </a:graphicData>
            </a:graphic>
          </wp:inline>
        </w:drawing>
      </w:r>
    </w:p>
    <w:p w:rsidR="00CC472F" w:rsidRDefault="00CC472F" w:rsidP="00CC472F">
      <w:pPr>
        <w:autoSpaceDE w:val="0"/>
        <w:autoSpaceDN w:val="0"/>
        <w:adjustRightInd w:val="0"/>
        <w:rPr>
          <w:rFonts w:ascii="Consolas" w:eastAsiaTheme="minorHAnsi" w:hAnsi="Consolas" w:cs="Consolas"/>
          <w:lang w:eastAsia="en-US"/>
        </w:rPr>
      </w:pPr>
      <w:r>
        <w:rPr>
          <w:rFonts w:ascii="Consolas" w:eastAsiaTheme="minorHAnsi" w:hAnsi="Consolas" w:cs="Consolas"/>
          <w:color w:val="3F7F5F"/>
          <w:lang w:eastAsia="en-US"/>
        </w:rPr>
        <w:t>//System.out.println("</w:t>
      </w:r>
      <w:r>
        <w:rPr>
          <w:rFonts w:ascii="Consolas" w:eastAsiaTheme="minorHAnsi" w:hAnsi="Consolas" w:cs="Consolas"/>
          <w:color w:val="3F7F5F"/>
          <w:u w:val="single"/>
          <w:lang w:eastAsia="en-US"/>
        </w:rPr>
        <w:t>ada</w:t>
      </w:r>
      <w:r>
        <w:rPr>
          <w:rFonts w:ascii="Consolas" w:eastAsiaTheme="minorHAnsi" w:hAnsi="Consolas" w:cs="Consolas"/>
          <w:color w:val="3F7F5F"/>
          <w:lang w:eastAsia="en-US"/>
        </w:rPr>
        <w:t>");</w:t>
      </w:r>
    </w:p>
    <w:p w:rsidR="00CC472F" w:rsidRDefault="00CC472F" w:rsidP="00CC472F">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ab/>
      </w:r>
      <w:r>
        <w:rPr>
          <w:rFonts w:ascii="Consolas" w:eastAsiaTheme="minorHAnsi" w:hAnsi="Consolas" w:cs="Consolas"/>
          <w:color w:val="000000"/>
          <w:lang w:eastAsia="en-US"/>
        </w:rPr>
        <w:tab/>
      </w:r>
      <w:r>
        <w:rPr>
          <w:rFonts w:ascii="Consolas" w:eastAsiaTheme="minorHAnsi" w:hAnsi="Consolas" w:cs="Consolas"/>
          <w:color w:val="000000"/>
          <w:lang w:eastAsia="en-US"/>
        </w:rPr>
        <w:tab/>
      </w:r>
      <w:r>
        <w:rPr>
          <w:rFonts w:ascii="Consolas" w:eastAsiaTheme="minorHAnsi" w:hAnsi="Consolas" w:cs="Consolas"/>
          <w:color w:val="000000"/>
          <w:lang w:eastAsia="en-US"/>
        </w:rPr>
        <w:tab/>
        <w:t xml:space="preserve">String </w:t>
      </w:r>
      <w:r>
        <w:rPr>
          <w:rFonts w:ascii="Consolas" w:eastAsiaTheme="minorHAnsi" w:hAnsi="Consolas" w:cs="Consolas"/>
          <w:color w:val="6A3E3E"/>
          <w:lang w:eastAsia="en-US"/>
        </w:rPr>
        <w:t>k</w:t>
      </w:r>
      <w:r>
        <w:rPr>
          <w:rFonts w:ascii="Consolas" w:eastAsiaTheme="minorHAnsi" w:hAnsi="Consolas" w:cs="Consolas"/>
          <w:color w:val="000000"/>
          <w:lang w:eastAsia="en-US"/>
        </w:rPr>
        <w:t>=</w:t>
      </w:r>
      <w:r>
        <w:rPr>
          <w:rFonts w:ascii="Consolas" w:eastAsiaTheme="minorHAnsi" w:hAnsi="Consolas" w:cs="Consolas"/>
          <w:b/>
          <w:bCs/>
          <w:color w:val="7F0055"/>
          <w:lang w:eastAsia="en-US"/>
        </w:rPr>
        <w:t>null</w:t>
      </w:r>
      <w:r>
        <w:rPr>
          <w:rFonts w:ascii="Consolas" w:eastAsiaTheme="minorHAnsi" w:hAnsi="Consolas" w:cs="Consolas"/>
          <w:color w:val="000000"/>
          <w:lang w:eastAsia="en-US"/>
        </w:rPr>
        <w:t>;</w:t>
      </w:r>
    </w:p>
    <w:p w:rsidR="00CC472F" w:rsidRDefault="00CC472F" w:rsidP="00CC472F">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ab/>
      </w:r>
      <w:r>
        <w:rPr>
          <w:rFonts w:ascii="Consolas" w:eastAsiaTheme="minorHAnsi" w:hAnsi="Consolas" w:cs="Consolas"/>
          <w:color w:val="000000"/>
          <w:lang w:eastAsia="en-US"/>
        </w:rPr>
        <w:tab/>
      </w:r>
      <w:r>
        <w:rPr>
          <w:rFonts w:ascii="Consolas" w:eastAsiaTheme="minorHAnsi" w:hAnsi="Consolas" w:cs="Consolas"/>
          <w:color w:val="000000"/>
          <w:lang w:eastAsia="en-US"/>
        </w:rPr>
        <w:tab/>
      </w:r>
      <w:r>
        <w:rPr>
          <w:rFonts w:ascii="Consolas" w:eastAsiaTheme="minorHAnsi" w:hAnsi="Consolas" w:cs="Consolas"/>
          <w:color w:val="000000"/>
          <w:lang w:eastAsia="en-US"/>
        </w:rPr>
        <w:tab/>
      </w:r>
      <w:r w:rsidR="00F62800">
        <w:rPr>
          <w:rFonts w:ascii="Consolas" w:eastAsiaTheme="minorHAnsi" w:hAnsi="Consolas" w:cs="Consolas"/>
          <w:color w:val="3F7F5F"/>
          <w:lang w:eastAsia="en-US"/>
        </w:rPr>
        <w:t xml:space="preserve"> String k1=null;</w:t>
      </w:r>
    </w:p>
    <w:p w:rsidR="00CC472F" w:rsidRDefault="00CC472F" w:rsidP="00CC472F">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lastRenderedPageBreak/>
        <w:tab/>
      </w:r>
      <w:r>
        <w:rPr>
          <w:rFonts w:ascii="Consolas" w:eastAsiaTheme="minorHAnsi" w:hAnsi="Consolas" w:cs="Consolas"/>
          <w:color w:val="000000"/>
          <w:lang w:eastAsia="en-US"/>
        </w:rPr>
        <w:tab/>
      </w:r>
      <w:r>
        <w:rPr>
          <w:rFonts w:ascii="Consolas" w:eastAsiaTheme="minorHAnsi" w:hAnsi="Consolas" w:cs="Consolas"/>
          <w:color w:val="000000"/>
          <w:lang w:eastAsia="en-US"/>
        </w:rPr>
        <w:tab/>
      </w:r>
      <w:r>
        <w:rPr>
          <w:rFonts w:ascii="Consolas" w:eastAsiaTheme="minorHAnsi" w:hAnsi="Consolas" w:cs="Consolas"/>
          <w:color w:val="000000"/>
          <w:lang w:eastAsia="en-US"/>
        </w:rPr>
        <w:tab/>
        <w:t>System.</w:t>
      </w:r>
      <w:r>
        <w:rPr>
          <w:rFonts w:ascii="Consolas" w:eastAsiaTheme="minorHAnsi" w:hAnsi="Consolas" w:cs="Consolas"/>
          <w:b/>
          <w:bCs/>
          <w:i/>
          <w:iCs/>
          <w:color w:val="0000C0"/>
          <w:lang w:eastAsia="en-US"/>
        </w:rPr>
        <w:t>out</w:t>
      </w:r>
      <w:r>
        <w:rPr>
          <w:rFonts w:ascii="Consolas" w:eastAsiaTheme="minorHAnsi" w:hAnsi="Consolas" w:cs="Consolas"/>
          <w:color w:val="000000"/>
          <w:lang w:eastAsia="en-US"/>
        </w:rPr>
        <w:t>.println(</w:t>
      </w:r>
      <w:r>
        <w:rPr>
          <w:rFonts w:ascii="Consolas" w:eastAsiaTheme="minorHAnsi" w:hAnsi="Consolas" w:cs="Consolas"/>
          <w:color w:val="6A3E3E"/>
          <w:lang w:eastAsia="en-US"/>
        </w:rPr>
        <w:t>k</w:t>
      </w:r>
      <w:r>
        <w:rPr>
          <w:rFonts w:ascii="Consolas" w:eastAsiaTheme="minorHAnsi" w:hAnsi="Consolas" w:cs="Consolas"/>
          <w:color w:val="000000"/>
          <w:lang w:eastAsia="en-US"/>
        </w:rPr>
        <w:t xml:space="preserve">) </w:t>
      </w:r>
      <w:r w:rsidRPr="00CC472F">
        <w:rPr>
          <w:rFonts w:ascii="Consolas" w:eastAsiaTheme="minorHAnsi" w:hAnsi="Consolas" w:cs="Consolas"/>
          <w:color w:val="000000"/>
          <w:lang w:eastAsia="en-US"/>
        </w:rPr>
        <w:sym w:font="Wingdings" w:char="F0E0"/>
      </w:r>
      <w:r>
        <w:rPr>
          <w:rFonts w:ascii="Consolas" w:eastAsiaTheme="minorHAnsi" w:hAnsi="Consolas" w:cs="Consolas"/>
          <w:color w:val="000000"/>
          <w:lang w:eastAsia="en-US"/>
        </w:rPr>
        <w:t>o/p null</w:t>
      </w:r>
    </w:p>
    <w:p w:rsidR="00CC472F" w:rsidRDefault="00CC472F" w:rsidP="00CC472F">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ab/>
      </w:r>
      <w:r>
        <w:rPr>
          <w:rFonts w:ascii="Consolas" w:eastAsiaTheme="minorHAnsi" w:hAnsi="Consolas" w:cs="Consolas"/>
          <w:color w:val="000000"/>
          <w:lang w:eastAsia="en-US"/>
        </w:rPr>
        <w:tab/>
      </w:r>
      <w:r>
        <w:rPr>
          <w:rFonts w:ascii="Consolas" w:eastAsiaTheme="minorHAnsi" w:hAnsi="Consolas" w:cs="Consolas"/>
          <w:color w:val="000000"/>
          <w:lang w:eastAsia="en-US"/>
        </w:rPr>
        <w:tab/>
      </w:r>
      <w:r>
        <w:rPr>
          <w:rFonts w:ascii="Consolas" w:eastAsiaTheme="minorHAnsi" w:hAnsi="Consolas" w:cs="Consolas"/>
          <w:color w:val="000000"/>
          <w:lang w:eastAsia="en-US"/>
        </w:rPr>
        <w:tab/>
      </w:r>
      <w:r>
        <w:rPr>
          <w:rFonts w:ascii="Consolas" w:eastAsiaTheme="minorHAnsi" w:hAnsi="Consolas" w:cs="Consolas"/>
          <w:color w:val="3F7F5F"/>
          <w:lang w:eastAsia="en-US"/>
        </w:rPr>
        <w:t>String k3 =k+k1;</w:t>
      </w:r>
    </w:p>
    <w:p w:rsidR="00CC472F" w:rsidRDefault="00CC472F" w:rsidP="00CC472F">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ab/>
      </w:r>
      <w:r>
        <w:rPr>
          <w:rFonts w:ascii="Consolas" w:eastAsiaTheme="minorHAnsi" w:hAnsi="Consolas" w:cs="Consolas"/>
          <w:color w:val="000000"/>
          <w:lang w:eastAsia="en-US"/>
        </w:rPr>
        <w:tab/>
      </w:r>
      <w:r>
        <w:rPr>
          <w:rFonts w:ascii="Consolas" w:eastAsiaTheme="minorHAnsi" w:hAnsi="Consolas" w:cs="Consolas"/>
          <w:color w:val="000000"/>
          <w:lang w:eastAsia="en-US"/>
        </w:rPr>
        <w:tab/>
      </w:r>
      <w:r>
        <w:rPr>
          <w:rFonts w:ascii="Consolas" w:eastAsiaTheme="minorHAnsi" w:hAnsi="Consolas" w:cs="Consolas"/>
          <w:color w:val="000000"/>
          <w:lang w:eastAsia="en-US"/>
        </w:rPr>
        <w:tab/>
      </w:r>
      <w:r w:rsidR="00F62800">
        <w:rPr>
          <w:rFonts w:ascii="Consolas" w:eastAsiaTheme="minorHAnsi" w:hAnsi="Consolas" w:cs="Consolas"/>
          <w:color w:val="3F7F5F"/>
          <w:lang w:eastAsia="en-US"/>
        </w:rPr>
        <w:t>System.out.println(k3)//</w:t>
      </w:r>
      <w:r w:rsidR="0065409D">
        <w:rPr>
          <w:rFonts w:ascii="Consolas" w:eastAsiaTheme="minorHAnsi" w:hAnsi="Consolas" w:cs="Consolas"/>
          <w:color w:val="3F7F5F"/>
          <w:lang w:eastAsia="en-US"/>
        </w:rPr>
        <w:t xml:space="preserve"> o/p</w:t>
      </w:r>
      <w:r w:rsidR="00F62800">
        <w:rPr>
          <w:rFonts w:ascii="Consolas" w:eastAsiaTheme="minorHAnsi" w:hAnsi="Consolas" w:cs="Consolas"/>
          <w:color w:val="3F7F5F"/>
          <w:lang w:eastAsia="en-US"/>
        </w:rPr>
        <w:t xml:space="preserve"> nullnull</w:t>
      </w:r>
    </w:p>
    <w:p w:rsidR="0065409D" w:rsidRDefault="00CC472F" w:rsidP="00CC472F">
      <w:pPr>
        <w:autoSpaceDE w:val="0"/>
        <w:autoSpaceDN w:val="0"/>
        <w:adjustRightInd w:val="0"/>
        <w:rPr>
          <w:rFonts w:ascii="Consolas" w:eastAsiaTheme="minorHAnsi" w:hAnsi="Consolas" w:cs="Consolas"/>
          <w:color w:val="3F7F5F"/>
          <w:lang w:eastAsia="en-US"/>
        </w:rPr>
      </w:pPr>
      <w:r>
        <w:rPr>
          <w:rFonts w:ascii="Consolas" w:eastAsiaTheme="minorHAnsi" w:hAnsi="Consolas" w:cs="Consolas"/>
          <w:color w:val="000000"/>
          <w:lang w:eastAsia="en-US"/>
        </w:rPr>
        <w:tab/>
      </w:r>
      <w:r>
        <w:rPr>
          <w:rFonts w:ascii="Consolas" w:eastAsiaTheme="minorHAnsi" w:hAnsi="Consolas" w:cs="Consolas"/>
          <w:color w:val="000000"/>
          <w:lang w:eastAsia="en-US"/>
        </w:rPr>
        <w:tab/>
      </w:r>
      <w:r>
        <w:rPr>
          <w:rFonts w:ascii="Consolas" w:eastAsiaTheme="minorHAnsi" w:hAnsi="Consolas" w:cs="Consolas"/>
          <w:color w:val="000000"/>
          <w:lang w:eastAsia="en-US"/>
        </w:rPr>
        <w:tab/>
      </w:r>
      <w:r>
        <w:rPr>
          <w:rFonts w:ascii="Consolas" w:eastAsiaTheme="minorHAnsi" w:hAnsi="Consolas" w:cs="Consolas"/>
          <w:color w:val="000000"/>
          <w:lang w:eastAsia="en-US"/>
        </w:rPr>
        <w:tab/>
      </w:r>
    </w:p>
    <w:p w:rsidR="00CC472F" w:rsidRDefault="00CC472F" w:rsidP="00CC472F">
      <w:pPr>
        <w:autoSpaceDE w:val="0"/>
        <w:autoSpaceDN w:val="0"/>
        <w:adjustRightInd w:val="0"/>
        <w:rPr>
          <w:rFonts w:ascii="Consolas" w:eastAsiaTheme="minorHAnsi" w:hAnsi="Consolas" w:cs="Consolas"/>
          <w:lang w:eastAsia="en-US"/>
        </w:rPr>
      </w:pPr>
      <w:r>
        <w:rPr>
          <w:rFonts w:ascii="Consolas" w:eastAsiaTheme="minorHAnsi" w:hAnsi="Consolas" w:cs="Consolas"/>
          <w:color w:val="3F7F5F"/>
          <w:lang w:eastAsia="en-US"/>
        </w:rPr>
        <w:t>System.out.println(k.concat("Ram"));</w:t>
      </w:r>
      <w:r w:rsidR="0065409D">
        <w:rPr>
          <w:rFonts w:ascii="Consolas" w:eastAsiaTheme="minorHAnsi" w:hAnsi="Consolas" w:cs="Consolas"/>
          <w:color w:val="3F7F5F"/>
          <w:lang w:eastAsia="en-US"/>
        </w:rPr>
        <w:t xml:space="preserve"> nullnullRam</w:t>
      </w:r>
    </w:p>
    <w:p w:rsidR="00CC472F" w:rsidRDefault="00CC472F" w:rsidP="00CC472F">
      <w:pPr>
        <w:pStyle w:val="NormalWeb"/>
        <w:shd w:val="clear" w:color="auto" w:fill="FFFFFF"/>
        <w:spacing w:before="0" w:after="0"/>
        <w:jc w:val="both"/>
        <w:textAlignment w:val="baseline"/>
        <w:rPr>
          <w:rFonts w:ascii="Consolas" w:eastAsiaTheme="minorHAnsi" w:hAnsi="Consolas" w:cs="Consolas"/>
          <w:b/>
          <w:color w:val="000000"/>
          <w:u w:val="single"/>
          <w:lang w:eastAsia="en-US"/>
        </w:rPr>
      </w:pPr>
      <w:r>
        <w:rPr>
          <w:rFonts w:ascii="Consolas" w:eastAsiaTheme="minorHAnsi" w:hAnsi="Consolas" w:cs="Consolas"/>
          <w:color w:val="000000"/>
          <w:lang w:eastAsia="en-US"/>
        </w:rPr>
        <w:tab/>
      </w:r>
      <w:r>
        <w:rPr>
          <w:rFonts w:ascii="Consolas" w:eastAsiaTheme="minorHAnsi" w:hAnsi="Consolas" w:cs="Consolas"/>
          <w:color w:val="000000"/>
          <w:lang w:eastAsia="en-US"/>
        </w:rPr>
        <w:tab/>
      </w:r>
      <w:r>
        <w:rPr>
          <w:rFonts w:ascii="Consolas" w:eastAsiaTheme="minorHAnsi" w:hAnsi="Consolas" w:cs="Consolas"/>
          <w:color w:val="000000"/>
          <w:lang w:eastAsia="en-US"/>
        </w:rPr>
        <w:tab/>
      </w:r>
      <w:r>
        <w:rPr>
          <w:rFonts w:ascii="Consolas" w:eastAsiaTheme="minorHAnsi" w:hAnsi="Consolas" w:cs="Consolas"/>
          <w:color w:val="000000"/>
          <w:lang w:eastAsia="en-US"/>
        </w:rPr>
        <w:tab/>
        <w:t xml:space="preserve"> System.</w:t>
      </w:r>
      <w:r>
        <w:rPr>
          <w:rFonts w:ascii="Consolas" w:eastAsiaTheme="minorHAnsi" w:hAnsi="Consolas" w:cs="Consolas"/>
          <w:b/>
          <w:bCs/>
          <w:i/>
          <w:iCs/>
          <w:color w:val="0000C0"/>
          <w:lang w:eastAsia="en-US"/>
        </w:rPr>
        <w:t>out</w:t>
      </w:r>
      <w:r>
        <w:rPr>
          <w:rFonts w:ascii="Consolas" w:eastAsiaTheme="minorHAnsi" w:hAnsi="Consolas" w:cs="Consolas"/>
          <w:color w:val="000000"/>
          <w:lang w:eastAsia="en-US"/>
        </w:rPr>
        <w:t>.</w:t>
      </w:r>
      <w:r>
        <w:rPr>
          <w:rFonts w:ascii="Consolas" w:eastAsiaTheme="minorHAnsi" w:hAnsi="Consolas" w:cs="Consolas"/>
          <w:color w:val="000000"/>
          <w:highlight w:val="lightGray"/>
          <w:u w:val="single"/>
          <w:lang w:eastAsia="en-US"/>
        </w:rPr>
        <w:t>print</w:t>
      </w:r>
      <w:r>
        <w:rPr>
          <w:rFonts w:ascii="Consolas" w:eastAsiaTheme="minorHAnsi" w:hAnsi="Consolas" w:cs="Consolas"/>
          <w:color w:val="000000"/>
          <w:lang w:eastAsia="en-US"/>
        </w:rPr>
        <w:t>(</w:t>
      </w:r>
      <w:r>
        <w:rPr>
          <w:rFonts w:ascii="Consolas" w:eastAsiaTheme="minorHAnsi" w:hAnsi="Consolas" w:cs="Consolas"/>
          <w:b/>
          <w:bCs/>
          <w:color w:val="7F0055"/>
          <w:lang w:eastAsia="en-US"/>
        </w:rPr>
        <w:t>null</w:t>
      </w:r>
      <w:r>
        <w:rPr>
          <w:rFonts w:ascii="Consolas" w:eastAsiaTheme="minorHAnsi" w:hAnsi="Consolas" w:cs="Consolas"/>
          <w:color w:val="000000"/>
          <w:lang w:eastAsia="en-US"/>
        </w:rPr>
        <w:t>);</w:t>
      </w:r>
      <w:r w:rsidR="0065409D">
        <w:rPr>
          <w:rFonts w:ascii="Consolas" w:eastAsiaTheme="minorHAnsi" w:hAnsi="Consolas" w:cs="Consolas"/>
          <w:color w:val="000000"/>
          <w:lang w:eastAsia="en-US"/>
        </w:rPr>
        <w:t xml:space="preserve"> Compiletime Error</w:t>
      </w:r>
    </w:p>
    <w:p w:rsidR="00CC472F" w:rsidRDefault="00CC472F" w:rsidP="00642C92">
      <w:pPr>
        <w:pStyle w:val="NormalWeb"/>
        <w:shd w:val="clear" w:color="auto" w:fill="FFFFFF"/>
        <w:spacing w:before="0" w:after="0"/>
        <w:jc w:val="both"/>
        <w:textAlignment w:val="baseline"/>
        <w:rPr>
          <w:rFonts w:ascii="Consolas" w:eastAsiaTheme="minorHAnsi" w:hAnsi="Consolas" w:cs="Consolas"/>
          <w:b/>
          <w:color w:val="000000"/>
          <w:u w:val="single"/>
          <w:lang w:eastAsia="en-US"/>
        </w:rPr>
      </w:pPr>
    </w:p>
    <w:p w:rsidR="00CC472F" w:rsidRDefault="00CC472F" w:rsidP="00642C92">
      <w:pPr>
        <w:pStyle w:val="NormalWeb"/>
        <w:shd w:val="clear" w:color="auto" w:fill="FFFFFF"/>
        <w:spacing w:before="0" w:after="0"/>
        <w:jc w:val="both"/>
        <w:textAlignment w:val="baseline"/>
        <w:rPr>
          <w:rFonts w:ascii="Consolas" w:eastAsiaTheme="minorHAnsi" w:hAnsi="Consolas" w:cs="Consolas"/>
          <w:b/>
          <w:color w:val="000000"/>
          <w:u w:val="single"/>
          <w:lang w:eastAsia="en-US"/>
        </w:rPr>
      </w:pPr>
    </w:p>
    <w:p w:rsidR="00DF4107" w:rsidRDefault="00DF4107" w:rsidP="00642C92">
      <w:pPr>
        <w:pStyle w:val="NormalWeb"/>
        <w:shd w:val="clear" w:color="auto" w:fill="FFFFFF"/>
        <w:spacing w:before="0" w:after="0"/>
        <w:jc w:val="both"/>
        <w:textAlignment w:val="baseline"/>
        <w:rPr>
          <w:rFonts w:ascii="Consolas" w:eastAsiaTheme="minorHAnsi" w:hAnsi="Consolas" w:cs="Consolas"/>
          <w:b/>
          <w:color w:val="000000"/>
          <w:u w:val="single"/>
          <w:lang w:eastAsia="en-US"/>
        </w:rPr>
      </w:pPr>
      <w:r>
        <w:rPr>
          <w:rFonts w:ascii="Consolas" w:eastAsiaTheme="minorHAnsi" w:hAnsi="Consolas" w:cs="Consolas"/>
          <w:b/>
          <w:color w:val="000000"/>
          <w:u w:val="single"/>
          <w:lang w:eastAsia="en-US"/>
        </w:rPr>
        <w:t>Java 8</w:t>
      </w:r>
    </w:p>
    <w:p w:rsidR="00DF4107" w:rsidRPr="009B6E35" w:rsidRDefault="00DF4107" w:rsidP="00DF410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Theme="minorHAnsi" w:hAnsiTheme="minorHAnsi" w:cstheme="minorHAnsi"/>
          <w:b/>
          <w:color w:val="222222"/>
        </w:rPr>
      </w:pPr>
      <w:r w:rsidRPr="009B6E35">
        <w:rPr>
          <w:rFonts w:asciiTheme="minorHAnsi" w:hAnsiTheme="minorHAnsi" w:cstheme="minorHAnsi"/>
          <w:b/>
          <w:color w:val="222222"/>
        </w:rPr>
        <w:t>Predefined Functional Interfaces</w:t>
      </w:r>
    </w:p>
    <w:p w:rsidR="00DF4107" w:rsidRPr="003B79C0" w:rsidRDefault="00DF4107" w:rsidP="00DF410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Theme="minorHAnsi" w:hAnsiTheme="minorHAnsi" w:cstheme="minorHAnsi"/>
          <w:color w:val="222222"/>
        </w:rPr>
      </w:pPr>
    </w:p>
    <w:tbl>
      <w:tblPr>
        <w:tblW w:w="0" w:type="auto"/>
        <w:tblInd w:w="135" w:type="dxa"/>
        <w:tblBorders>
          <w:top w:val="single" w:sz="2" w:space="0" w:color="AAD5FF"/>
          <w:left w:val="single" w:sz="6" w:space="0" w:color="AAD5FF"/>
          <w:bottom w:val="single" w:sz="6" w:space="0" w:color="AAD5FF"/>
          <w:right w:val="single" w:sz="2" w:space="0" w:color="AAD5FF"/>
        </w:tblBorders>
        <w:shd w:val="clear" w:color="auto" w:fill="FFFFFF"/>
        <w:tblCellMar>
          <w:top w:w="15" w:type="dxa"/>
          <w:left w:w="15" w:type="dxa"/>
          <w:bottom w:w="15" w:type="dxa"/>
          <w:right w:w="15" w:type="dxa"/>
        </w:tblCellMar>
        <w:tblLook w:val="04A0" w:firstRow="1" w:lastRow="0" w:firstColumn="1" w:lastColumn="0" w:noHBand="0" w:noVBand="1"/>
      </w:tblPr>
      <w:tblGrid>
        <w:gridCol w:w="8815"/>
      </w:tblGrid>
      <w:tr w:rsidR="00EF6E68" w:rsidRPr="00EF6E68" w:rsidTr="00EF6E68">
        <w:tc>
          <w:tcPr>
            <w:tcW w:w="0" w:type="auto"/>
            <w:tcBorders>
              <w:top w:val="single" w:sz="6" w:space="0" w:color="AAD5FF"/>
              <w:left w:val="single" w:sz="2" w:space="0" w:color="AAD5FF"/>
              <w:bottom w:val="single" w:sz="2" w:space="0" w:color="AAD5FF"/>
              <w:right w:val="single" w:sz="6" w:space="0" w:color="AAD5FF"/>
            </w:tcBorders>
            <w:shd w:val="clear" w:color="auto" w:fill="FFFFFF"/>
            <w:tcMar>
              <w:top w:w="60" w:type="dxa"/>
              <w:left w:w="60" w:type="dxa"/>
              <w:bottom w:w="60" w:type="dxa"/>
              <w:right w:w="60" w:type="dxa"/>
            </w:tcMar>
            <w:hideMark/>
          </w:tcPr>
          <w:p w:rsidR="00EF6E68" w:rsidRDefault="00DF4107" w:rsidP="00EF6E68">
            <w:pPr>
              <w:spacing w:line="360" w:lineRule="atLeast"/>
              <w:rPr>
                <w:rFonts w:asciiTheme="minorHAnsi" w:hAnsiTheme="minorHAnsi" w:cstheme="minorHAnsi"/>
                <w:color w:val="222222"/>
              </w:rPr>
            </w:pPr>
            <w:r w:rsidRPr="00675412">
              <w:rPr>
                <w:rFonts w:asciiTheme="minorHAnsi" w:hAnsiTheme="minorHAnsi" w:cstheme="minorHAnsi"/>
                <w:b/>
                <w:color w:val="222222"/>
              </w:rPr>
              <w:t>Predicate</w:t>
            </w:r>
            <w:r w:rsidRPr="003B79C0">
              <w:rPr>
                <w:rFonts w:asciiTheme="minorHAnsi" w:hAnsiTheme="minorHAnsi" w:cstheme="minorHAnsi"/>
                <w:color w:val="222222"/>
              </w:rPr>
              <w:t xml:space="preserve"> </w:t>
            </w:r>
            <w:r w:rsidR="00EF6E68" w:rsidRPr="00EF6E68">
              <w:rPr>
                <w:rFonts w:asciiTheme="minorHAnsi" w:hAnsiTheme="minorHAnsi" w:cstheme="minorHAnsi"/>
                <w:color w:val="222222"/>
              </w:rPr>
              <w:t>Represents a predicate (boolean-valued function) of one argument.</w:t>
            </w:r>
          </w:p>
          <w:p w:rsidR="00AC42FF" w:rsidRPr="00EF6E68" w:rsidRDefault="00AC42FF" w:rsidP="00AC42FF">
            <w:pPr>
              <w:pStyle w:val="NormalWeb"/>
              <w:shd w:val="clear" w:color="auto" w:fill="FFFFFF"/>
              <w:spacing w:before="0" w:after="0"/>
              <w:jc w:val="both"/>
              <w:textAlignment w:val="baseline"/>
              <w:rPr>
                <w:rFonts w:ascii="Consolas" w:eastAsiaTheme="minorHAnsi" w:hAnsi="Consolas" w:cs="Consolas"/>
                <w:b/>
                <w:color w:val="000000"/>
                <w:u w:val="single"/>
                <w:lang w:eastAsia="en-US"/>
              </w:rPr>
            </w:pPr>
            <w:r>
              <w:rPr>
                <w:rFonts w:ascii="Consolas" w:eastAsiaTheme="minorHAnsi" w:hAnsi="Consolas" w:cs="Consolas"/>
                <w:color w:val="000000"/>
                <w:lang w:eastAsia="en-US"/>
              </w:rPr>
              <w:tab/>
            </w:r>
            <w:r>
              <w:rPr>
                <w:rFonts w:ascii="Consolas" w:eastAsiaTheme="minorHAnsi" w:hAnsi="Consolas" w:cs="Consolas"/>
                <w:color w:val="000000"/>
                <w:lang w:eastAsia="en-US"/>
              </w:rPr>
              <w:tab/>
              <w:t xml:space="preserve">Predicate&lt;Integer&gt; </w:t>
            </w:r>
            <w:r>
              <w:rPr>
                <w:rFonts w:ascii="Consolas" w:eastAsiaTheme="minorHAnsi" w:hAnsi="Consolas" w:cs="Consolas"/>
                <w:color w:val="6A3E3E"/>
                <w:lang w:eastAsia="en-US"/>
              </w:rPr>
              <w:t>p1</w:t>
            </w:r>
            <w:r>
              <w:rPr>
                <w:rFonts w:ascii="Consolas" w:eastAsiaTheme="minorHAnsi" w:hAnsi="Consolas" w:cs="Consolas"/>
                <w:color w:val="000000"/>
                <w:lang w:eastAsia="en-US"/>
              </w:rPr>
              <w:t xml:space="preserve">= </w:t>
            </w:r>
            <w:r>
              <w:rPr>
                <w:rFonts w:ascii="Consolas" w:eastAsiaTheme="minorHAnsi" w:hAnsi="Consolas" w:cs="Consolas"/>
                <w:color w:val="6A3E3E"/>
                <w:lang w:eastAsia="en-US"/>
              </w:rPr>
              <w:t>i</w:t>
            </w:r>
            <w:r>
              <w:rPr>
                <w:rFonts w:ascii="Consolas" w:eastAsiaTheme="minorHAnsi" w:hAnsi="Consolas" w:cs="Consolas"/>
                <w:color w:val="000000"/>
                <w:lang w:eastAsia="en-US"/>
              </w:rPr>
              <w:t>-&gt;</w:t>
            </w:r>
            <w:r>
              <w:rPr>
                <w:rFonts w:ascii="Consolas" w:eastAsiaTheme="minorHAnsi" w:hAnsi="Consolas" w:cs="Consolas"/>
                <w:color w:val="6A3E3E"/>
                <w:lang w:eastAsia="en-US"/>
              </w:rPr>
              <w:t>i</w:t>
            </w:r>
            <w:r>
              <w:rPr>
                <w:rFonts w:ascii="Consolas" w:eastAsiaTheme="minorHAnsi" w:hAnsi="Consolas" w:cs="Consolas"/>
                <w:color w:val="000000"/>
                <w:lang w:eastAsia="en-US"/>
              </w:rPr>
              <w:t>%2==0;</w:t>
            </w:r>
          </w:p>
        </w:tc>
      </w:tr>
      <w:tr w:rsidR="00EF6E68" w:rsidRPr="00EF6E68" w:rsidTr="00EF6E68">
        <w:tc>
          <w:tcPr>
            <w:tcW w:w="0" w:type="auto"/>
            <w:tcBorders>
              <w:top w:val="single" w:sz="6" w:space="0" w:color="AAD5FF"/>
              <w:left w:val="single" w:sz="2" w:space="0" w:color="AAD5FF"/>
              <w:bottom w:val="single" w:sz="2" w:space="0" w:color="AAD5FF"/>
              <w:right w:val="single" w:sz="6" w:space="0" w:color="AAD5FF"/>
            </w:tcBorders>
            <w:shd w:val="clear" w:color="auto" w:fill="FFFFFF"/>
            <w:tcMar>
              <w:top w:w="60" w:type="dxa"/>
              <w:left w:w="60" w:type="dxa"/>
              <w:bottom w:w="60" w:type="dxa"/>
              <w:right w:w="60" w:type="dxa"/>
            </w:tcMar>
            <w:hideMark/>
          </w:tcPr>
          <w:p w:rsidR="00EF6E68" w:rsidRPr="00EF6E68" w:rsidRDefault="00EF6E68" w:rsidP="00EF6E68">
            <w:pPr>
              <w:spacing w:line="360" w:lineRule="atLeast"/>
              <w:rPr>
                <w:rFonts w:asciiTheme="minorHAnsi" w:hAnsiTheme="minorHAnsi" w:cstheme="minorHAnsi"/>
                <w:b/>
                <w:color w:val="222222"/>
              </w:rPr>
            </w:pPr>
          </w:p>
        </w:tc>
      </w:tr>
      <w:tr w:rsidR="00EF6E68" w:rsidRPr="00EF6E68" w:rsidTr="00EF6E68">
        <w:tc>
          <w:tcPr>
            <w:tcW w:w="0" w:type="auto"/>
            <w:tcBorders>
              <w:top w:val="single" w:sz="6" w:space="0" w:color="AAD5FF"/>
              <w:left w:val="single" w:sz="2" w:space="0" w:color="AAD5FF"/>
              <w:bottom w:val="single" w:sz="2" w:space="0" w:color="AAD5FF"/>
              <w:right w:val="single" w:sz="6" w:space="0" w:color="AAD5FF"/>
            </w:tcBorders>
            <w:shd w:val="clear" w:color="auto" w:fill="FFFFFF"/>
            <w:tcMar>
              <w:top w:w="60" w:type="dxa"/>
              <w:left w:w="60" w:type="dxa"/>
              <w:bottom w:w="60" w:type="dxa"/>
              <w:right w:w="60" w:type="dxa"/>
            </w:tcMar>
            <w:hideMark/>
          </w:tcPr>
          <w:p w:rsidR="00EF6E68" w:rsidRPr="00EF6E68" w:rsidRDefault="00DF4107" w:rsidP="00EF6E68">
            <w:pPr>
              <w:spacing w:line="360" w:lineRule="atLeast"/>
              <w:rPr>
                <w:rFonts w:ascii="Verdana" w:hAnsi="Verdana"/>
                <w:color w:val="000000"/>
                <w:sz w:val="21"/>
                <w:szCs w:val="21"/>
              </w:rPr>
            </w:pPr>
            <w:r w:rsidRPr="00675412">
              <w:rPr>
                <w:rFonts w:asciiTheme="minorHAnsi" w:hAnsiTheme="minorHAnsi" w:cstheme="minorHAnsi"/>
                <w:b/>
                <w:color w:val="222222"/>
              </w:rPr>
              <w:t>Function</w:t>
            </w:r>
            <w:r w:rsidR="00EF6E68">
              <w:rPr>
                <w:rFonts w:asciiTheme="minorHAnsi" w:hAnsiTheme="minorHAnsi" w:cstheme="minorHAnsi"/>
                <w:color w:val="222222"/>
              </w:rPr>
              <w:t xml:space="preserve">   </w:t>
            </w:r>
            <w:r w:rsidR="00EF6E68" w:rsidRPr="00EF6E68">
              <w:rPr>
                <w:rFonts w:ascii="Verdana" w:hAnsi="Verdana"/>
                <w:color w:val="000000"/>
                <w:sz w:val="21"/>
                <w:szCs w:val="21"/>
              </w:rPr>
              <w:t>Represents a function that accepts one argument and produces a result.</w:t>
            </w:r>
          </w:p>
        </w:tc>
      </w:tr>
      <w:tr w:rsidR="00EF6E68" w:rsidRPr="00EF6E68" w:rsidTr="00EF6E68">
        <w:tc>
          <w:tcPr>
            <w:tcW w:w="0" w:type="auto"/>
            <w:shd w:val="clear" w:color="auto" w:fill="EEEEEE"/>
            <w:vAlign w:val="center"/>
            <w:hideMark/>
          </w:tcPr>
          <w:p w:rsidR="00EF6E68" w:rsidRPr="00EF6E68" w:rsidRDefault="00EF6E68" w:rsidP="00EF6E68">
            <w:pPr>
              <w:spacing w:line="360" w:lineRule="atLeast"/>
              <w:rPr>
                <w:rFonts w:ascii="Verdana" w:hAnsi="Verdana"/>
                <w:color w:val="000000"/>
                <w:sz w:val="21"/>
                <w:szCs w:val="21"/>
              </w:rPr>
            </w:pPr>
          </w:p>
        </w:tc>
      </w:tr>
    </w:tbl>
    <w:p w:rsidR="00DF4107" w:rsidRPr="003B79C0" w:rsidRDefault="007A212C" w:rsidP="00DF410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Theme="minorHAnsi" w:hAnsiTheme="minorHAnsi" w:cstheme="minorHAnsi"/>
          <w:color w:val="222222"/>
        </w:rPr>
      </w:pPr>
      <w:r w:rsidRPr="003B79C0">
        <w:rPr>
          <w:rFonts w:asciiTheme="minorHAnsi" w:hAnsiTheme="minorHAnsi" w:cstheme="minorHAnsi"/>
          <w:color w:val="222222"/>
        </w:rPr>
        <w:t xml:space="preserve"> </w:t>
      </w:r>
    </w:p>
    <w:tbl>
      <w:tblPr>
        <w:tblW w:w="0" w:type="auto"/>
        <w:tblInd w:w="45" w:type="dxa"/>
        <w:tblBorders>
          <w:top w:val="single" w:sz="2" w:space="0" w:color="AAD5FF"/>
          <w:left w:val="single" w:sz="6" w:space="0" w:color="AAD5FF"/>
          <w:bottom w:val="single" w:sz="6" w:space="0" w:color="AAD5FF"/>
          <w:right w:val="single" w:sz="2" w:space="0" w:color="AAD5FF"/>
        </w:tblBorders>
        <w:shd w:val="clear" w:color="auto" w:fill="FFFFFF"/>
        <w:tblCellMar>
          <w:top w:w="15" w:type="dxa"/>
          <w:left w:w="15" w:type="dxa"/>
          <w:bottom w:w="15" w:type="dxa"/>
          <w:right w:w="15" w:type="dxa"/>
        </w:tblCellMar>
        <w:tblLook w:val="04A0" w:firstRow="1" w:lastRow="0" w:firstColumn="1" w:lastColumn="0" w:noHBand="0" w:noVBand="1"/>
      </w:tblPr>
      <w:tblGrid>
        <w:gridCol w:w="9011"/>
      </w:tblGrid>
      <w:tr w:rsidR="00EF6E68" w:rsidRPr="00EF6E68" w:rsidTr="00EF6E68">
        <w:tc>
          <w:tcPr>
            <w:tcW w:w="0" w:type="auto"/>
            <w:tcBorders>
              <w:top w:val="single" w:sz="6" w:space="0" w:color="AAD5FF"/>
              <w:left w:val="single" w:sz="2" w:space="0" w:color="AAD5FF"/>
              <w:bottom w:val="single" w:sz="2" w:space="0" w:color="AAD5FF"/>
              <w:right w:val="single" w:sz="6" w:space="0" w:color="AAD5FF"/>
            </w:tcBorders>
            <w:shd w:val="clear" w:color="auto" w:fill="EEEEEE"/>
            <w:tcMar>
              <w:top w:w="60" w:type="dxa"/>
              <w:left w:w="60" w:type="dxa"/>
              <w:bottom w:w="60" w:type="dxa"/>
              <w:right w:w="60" w:type="dxa"/>
            </w:tcMar>
            <w:hideMark/>
          </w:tcPr>
          <w:p w:rsidR="00EF6E68" w:rsidRPr="00EF6E68" w:rsidRDefault="00DF4107" w:rsidP="00EF6E68">
            <w:pPr>
              <w:spacing w:line="360" w:lineRule="atLeast"/>
              <w:rPr>
                <w:rFonts w:ascii="Verdana" w:hAnsi="Verdana"/>
                <w:color w:val="000000"/>
                <w:sz w:val="21"/>
                <w:szCs w:val="21"/>
              </w:rPr>
            </w:pPr>
            <w:r w:rsidRPr="00675412">
              <w:rPr>
                <w:rFonts w:asciiTheme="minorHAnsi" w:hAnsiTheme="minorHAnsi" w:cstheme="minorHAnsi"/>
                <w:b/>
                <w:color w:val="222222"/>
              </w:rPr>
              <w:t>Consumer</w:t>
            </w:r>
            <w:r w:rsidRPr="003B79C0">
              <w:rPr>
                <w:rFonts w:asciiTheme="minorHAnsi" w:hAnsiTheme="minorHAnsi" w:cstheme="minorHAnsi"/>
                <w:color w:val="222222"/>
              </w:rPr>
              <w:t xml:space="preserve"> </w:t>
            </w:r>
            <w:r w:rsidR="00EF6E68" w:rsidRPr="00EF6E68">
              <w:rPr>
                <w:rFonts w:ascii="Verdana" w:hAnsi="Verdana"/>
                <w:color w:val="000000"/>
                <w:sz w:val="21"/>
                <w:szCs w:val="21"/>
              </w:rPr>
              <w:t>Represents an operation that accepts a single input argument and returns no result.</w:t>
            </w:r>
          </w:p>
        </w:tc>
      </w:tr>
      <w:tr w:rsidR="00EF6E68" w:rsidRPr="00EF6E68" w:rsidTr="00EF6E68">
        <w:tc>
          <w:tcPr>
            <w:tcW w:w="0" w:type="auto"/>
            <w:shd w:val="clear" w:color="auto" w:fill="FFFFFF"/>
            <w:vAlign w:val="center"/>
            <w:hideMark/>
          </w:tcPr>
          <w:p w:rsidR="00EF6E68" w:rsidRPr="00EF6E68" w:rsidRDefault="00EF6E68" w:rsidP="00EF6E68">
            <w:pPr>
              <w:spacing w:line="360" w:lineRule="atLeast"/>
              <w:rPr>
                <w:rFonts w:ascii="Verdana" w:hAnsi="Verdana"/>
                <w:color w:val="000000"/>
                <w:sz w:val="21"/>
                <w:szCs w:val="21"/>
              </w:rPr>
            </w:pPr>
          </w:p>
        </w:tc>
      </w:tr>
    </w:tbl>
    <w:p w:rsidR="00EF6E68" w:rsidRPr="00EF6E68" w:rsidRDefault="00EE6FFD" w:rsidP="00EF6E68">
      <w:pPr>
        <w:spacing w:line="360" w:lineRule="atLeast"/>
        <w:rPr>
          <w:rFonts w:ascii="Verdana" w:hAnsi="Verdana"/>
          <w:color w:val="000000"/>
          <w:sz w:val="21"/>
          <w:szCs w:val="21"/>
        </w:rPr>
      </w:pPr>
      <w:r w:rsidRPr="00675412">
        <w:rPr>
          <w:rFonts w:asciiTheme="minorHAnsi" w:hAnsiTheme="minorHAnsi" w:cstheme="minorHAnsi"/>
          <w:b/>
          <w:color w:val="222222"/>
        </w:rPr>
        <w:t>Supplier</w:t>
      </w:r>
      <w:r w:rsidRPr="003B79C0">
        <w:rPr>
          <w:rFonts w:asciiTheme="minorHAnsi" w:hAnsiTheme="minorHAnsi" w:cstheme="minorHAnsi"/>
          <w:color w:val="222222"/>
        </w:rPr>
        <w:t xml:space="preserve"> </w:t>
      </w:r>
      <w:r w:rsidR="00EF6E68" w:rsidRPr="00EF6E68">
        <w:rPr>
          <w:rFonts w:ascii="Verdana" w:hAnsi="Verdana"/>
          <w:color w:val="000000"/>
          <w:sz w:val="21"/>
          <w:szCs w:val="21"/>
        </w:rPr>
        <w:t>Represents a supplier of results.</w:t>
      </w:r>
    </w:p>
    <w:p w:rsidR="00DF4107" w:rsidRPr="003B79C0" w:rsidRDefault="00DF4107" w:rsidP="00DF410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Theme="minorHAnsi" w:hAnsiTheme="minorHAnsi" w:cstheme="minorHAnsi"/>
          <w:color w:val="222222"/>
        </w:rPr>
      </w:pPr>
    </w:p>
    <w:p w:rsidR="00DF4107" w:rsidRPr="00AC42FF" w:rsidRDefault="00FE566C" w:rsidP="00DF410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Theme="minorHAnsi" w:hAnsiTheme="minorHAnsi" w:cstheme="minorHAnsi"/>
          <w:b/>
          <w:color w:val="222222"/>
        </w:rPr>
      </w:pPr>
      <w:r w:rsidRPr="00AC42FF">
        <w:rPr>
          <w:rFonts w:asciiTheme="minorHAnsi" w:hAnsiTheme="minorHAnsi" w:cstheme="minorHAnsi"/>
          <w:b/>
          <w:color w:val="222222"/>
        </w:rPr>
        <w:t>Two</w:t>
      </w:r>
      <w:r w:rsidR="00DF4107" w:rsidRPr="00AC42FF">
        <w:rPr>
          <w:rFonts w:asciiTheme="minorHAnsi" w:hAnsiTheme="minorHAnsi" w:cstheme="minorHAnsi"/>
          <w:b/>
          <w:color w:val="222222"/>
        </w:rPr>
        <w:t xml:space="preserve"> Argument Predefined </w:t>
      </w:r>
      <w:r w:rsidRPr="00AC42FF">
        <w:rPr>
          <w:rFonts w:asciiTheme="minorHAnsi" w:hAnsiTheme="minorHAnsi" w:cstheme="minorHAnsi"/>
          <w:b/>
          <w:color w:val="222222"/>
        </w:rPr>
        <w:t>Functional</w:t>
      </w:r>
      <w:r w:rsidR="00DF4107" w:rsidRPr="00AC42FF">
        <w:rPr>
          <w:rFonts w:asciiTheme="minorHAnsi" w:hAnsiTheme="minorHAnsi" w:cstheme="minorHAnsi"/>
          <w:b/>
          <w:color w:val="222222"/>
        </w:rPr>
        <w:t xml:space="preserve"> Interfaces</w:t>
      </w:r>
    </w:p>
    <w:p w:rsidR="00DF4107" w:rsidRPr="003B79C0" w:rsidRDefault="00DF4107" w:rsidP="00DF410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Theme="minorHAnsi" w:hAnsiTheme="minorHAnsi" w:cstheme="minorHAnsi"/>
          <w:color w:val="222222"/>
        </w:rPr>
      </w:pPr>
      <w:r w:rsidRPr="003B79C0">
        <w:rPr>
          <w:rFonts w:asciiTheme="minorHAnsi" w:hAnsiTheme="minorHAnsi" w:cstheme="minorHAnsi"/>
          <w:color w:val="222222"/>
        </w:rPr>
        <w:t>BiPredicate</w:t>
      </w:r>
    </w:p>
    <w:p w:rsidR="00DF4107" w:rsidRPr="003B79C0" w:rsidRDefault="00DF4107" w:rsidP="00DF410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Theme="minorHAnsi" w:hAnsiTheme="minorHAnsi" w:cstheme="minorHAnsi"/>
          <w:color w:val="222222"/>
        </w:rPr>
      </w:pPr>
      <w:r w:rsidRPr="003B79C0">
        <w:rPr>
          <w:rFonts w:asciiTheme="minorHAnsi" w:hAnsiTheme="minorHAnsi" w:cstheme="minorHAnsi"/>
          <w:color w:val="222222"/>
        </w:rPr>
        <w:t>BiFunction</w:t>
      </w:r>
    </w:p>
    <w:p w:rsidR="00DF4107" w:rsidRPr="003B79C0" w:rsidRDefault="00DF4107" w:rsidP="00DF410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Theme="minorHAnsi" w:hAnsiTheme="minorHAnsi" w:cstheme="minorHAnsi"/>
          <w:color w:val="222222"/>
        </w:rPr>
      </w:pPr>
      <w:r w:rsidRPr="003B79C0">
        <w:rPr>
          <w:rFonts w:asciiTheme="minorHAnsi" w:hAnsiTheme="minorHAnsi" w:cstheme="minorHAnsi"/>
          <w:color w:val="222222"/>
        </w:rPr>
        <w:t>BiConsumer</w:t>
      </w:r>
    </w:p>
    <w:p w:rsidR="00DF4107" w:rsidRPr="003B79C0" w:rsidRDefault="00DF4107" w:rsidP="00DF410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Theme="minorHAnsi" w:hAnsiTheme="minorHAnsi" w:cstheme="minorHAnsi"/>
          <w:color w:val="222222"/>
        </w:rPr>
      </w:pPr>
    </w:p>
    <w:p w:rsidR="00DF4107" w:rsidRPr="00AC42FF" w:rsidRDefault="00DF4107" w:rsidP="00DF410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Theme="minorHAnsi" w:hAnsiTheme="minorHAnsi" w:cstheme="minorHAnsi"/>
          <w:b/>
          <w:color w:val="222222"/>
        </w:rPr>
      </w:pPr>
      <w:r w:rsidRPr="00AC42FF">
        <w:rPr>
          <w:rFonts w:asciiTheme="minorHAnsi" w:hAnsiTheme="minorHAnsi" w:cstheme="minorHAnsi"/>
          <w:b/>
          <w:color w:val="222222"/>
        </w:rPr>
        <w:t>Primitive Function Interface</w:t>
      </w:r>
    </w:p>
    <w:p w:rsidR="00DF4107" w:rsidRPr="003B79C0" w:rsidRDefault="00DF4107" w:rsidP="00DF410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Theme="minorHAnsi" w:hAnsiTheme="minorHAnsi" w:cstheme="minorHAnsi"/>
          <w:color w:val="222222"/>
        </w:rPr>
      </w:pPr>
    </w:p>
    <w:p w:rsidR="00DF4107" w:rsidRPr="003B79C0" w:rsidRDefault="00DF4107" w:rsidP="00DF410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Theme="minorHAnsi" w:hAnsiTheme="minorHAnsi" w:cstheme="minorHAnsi"/>
          <w:color w:val="222222"/>
        </w:rPr>
      </w:pPr>
      <w:r w:rsidRPr="003B79C0">
        <w:rPr>
          <w:rFonts w:asciiTheme="minorHAnsi" w:hAnsiTheme="minorHAnsi" w:cstheme="minorHAnsi"/>
          <w:color w:val="222222"/>
        </w:rPr>
        <w:t xml:space="preserve">IntPredicate </w:t>
      </w:r>
    </w:p>
    <w:p w:rsidR="00DF4107" w:rsidRPr="003B79C0" w:rsidRDefault="00DF4107" w:rsidP="00DF410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Theme="minorHAnsi" w:hAnsiTheme="minorHAnsi" w:cstheme="minorHAnsi"/>
          <w:color w:val="222222"/>
        </w:rPr>
      </w:pPr>
      <w:r w:rsidRPr="003B79C0">
        <w:rPr>
          <w:rFonts w:asciiTheme="minorHAnsi" w:hAnsiTheme="minorHAnsi" w:cstheme="minorHAnsi"/>
          <w:color w:val="222222"/>
        </w:rPr>
        <w:t xml:space="preserve">IntFunction  </w:t>
      </w:r>
    </w:p>
    <w:p w:rsidR="00DF4107" w:rsidRPr="003B79C0" w:rsidRDefault="00DF4107" w:rsidP="00DF410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Theme="minorHAnsi" w:hAnsiTheme="minorHAnsi" w:cstheme="minorHAnsi"/>
          <w:color w:val="222222"/>
        </w:rPr>
      </w:pPr>
      <w:r w:rsidRPr="003B79C0">
        <w:rPr>
          <w:rFonts w:asciiTheme="minorHAnsi" w:hAnsiTheme="minorHAnsi" w:cstheme="minorHAnsi"/>
          <w:color w:val="222222"/>
        </w:rPr>
        <w:t>IntConsumer</w:t>
      </w:r>
    </w:p>
    <w:p w:rsidR="00DF4107" w:rsidRPr="003B79C0" w:rsidRDefault="00DF4107" w:rsidP="00DF410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Theme="minorHAnsi" w:hAnsiTheme="minorHAnsi" w:cstheme="minorHAnsi"/>
          <w:color w:val="222222"/>
        </w:rPr>
      </w:pPr>
    </w:p>
    <w:p w:rsidR="00DF4107" w:rsidRPr="003B79C0" w:rsidRDefault="00DF4107" w:rsidP="00DF410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Theme="minorHAnsi" w:hAnsiTheme="minorHAnsi" w:cstheme="minorHAnsi"/>
          <w:color w:val="222222"/>
        </w:rPr>
      </w:pPr>
    </w:p>
    <w:p w:rsidR="00DF4107" w:rsidRPr="003B79C0" w:rsidRDefault="00DF4107" w:rsidP="00DF410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Theme="minorHAnsi" w:hAnsiTheme="minorHAnsi" w:cstheme="minorHAnsi"/>
          <w:color w:val="222222"/>
        </w:rPr>
      </w:pPr>
    </w:p>
    <w:p w:rsidR="00BE67E5" w:rsidRPr="0094016A" w:rsidRDefault="00AC42FF" w:rsidP="00BE67E5">
      <w:pPr>
        <w:rPr>
          <w:rFonts w:asciiTheme="minorHAnsi" w:hAnsiTheme="minorHAnsi" w:cs="Arial"/>
          <w:color w:val="222222"/>
        </w:rPr>
      </w:pPr>
      <w:r>
        <w:rPr>
          <w:rFonts w:asciiTheme="minorHAnsi" w:hAnsiTheme="minorHAnsi" w:cs="Arial"/>
          <w:color w:val="222222"/>
        </w:rPr>
        <w:t>1.</w:t>
      </w:r>
      <w:r w:rsidR="00BE67E5">
        <w:rPr>
          <w:rFonts w:asciiTheme="minorHAnsi" w:hAnsiTheme="minorHAnsi" w:cs="Arial"/>
          <w:color w:val="222222"/>
        </w:rPr>
        <w:t>Functional Programming</w:t>
      </w:r>
    </w:p>
    <w:p w:rsidR="00BE67E5" w:rsidRDefault="00AC42FF" w:rsidP="00BE67E5">
      <w:pPr>
        <w:pStyle w:val="NormalWeb"/>
        <w:spacing w:before="144" w:beforeAutospacing="0" w:after="288" w:afterAutospacing="0"/>
        <w:textAlignment w:val="baseline"/>
        <w:rPr>
          <w:rFonts w:asciiTheme="minorHAnsi" w:hAnsiTheme="minorHAnsi" w:cstheme="minorHAnsi"/>
          <w:color w:val="222222"/>
        </w:rPr>
      </w:pPr>
      <w:r>
        <w:rPr>
          <w:rFonts w:asciiTheme="minorHAnsi" w:hAnsiTheme="minorHAnsi" w:cstheme="minorHAnsi"/>
          <w:color w:val="222222"/>
        </w:rPr>
        <w:t>2.</w:t>
      </w:r>
      <w:r w:rsidR="00BE67E5" w:rsidRPr="005B19EE">
        <w:rPr>
          <w:rFonts w:asciiTheme="minorHAnsi" w:hAnsiTheme="minorHAnsi" w:cstheme="minorHAnsi"/>
          <w:color w:val="222222"/>
        </w:rPr>
        <w:t>Introduction of Optional</w:t>
      </w:r>
      <w:r w:rsidR="00BE67E5" w:rsidRPr="005B19EE">
        <w:rPr>
          <w:rFonts w:asciiTheme="minorHAnsi" w:hAnsiTheme="minorHAnsi" w:cstheme="minorHAnsi"/>
          <w:color w:val="222222"/>
        </w:rPr>
        <w:br/>
      </w:r>
      <w:r>
        <w:rPr>
          <w:rFonts w:asciiTheme="minorHAnsi" w:hAnsiTheme="minorHAnsi" w:cstheme="minorHAnsi"/>
          <w:color w:val="222222"/>
        </w:rPr>
        <w:t>3.</w:t>
      </w:r>
      <w:r w:rsidR="00BE67E5" w:rsidRPr="005B19EE">
        <w:rPr>
          <w:rFonts w:asciiTheme="minorHAnsi" w:hAnsiTheme="minorHAnsi" w:cstheme="minorHAnsi"/>
          <w:color w:val="222222"/>
        </w:rPr>
        <w:t> Defender Methods</w:t>
      </w:r>
      <w:r w:rsidR="00BE67E5" w:rsidRPr="005B19EE">
        <w:rPr>
          <w:rFonts w:asciiTheme="minorHAnsi" w:hAnsiTheme="minorHAnsi" w:cstheme="minorHAnsi"/>
          <w:color w:val="222222"/>
        </w:rPr>
        <w:br/>
        <w:t> </w:t>
      </w:r>
      <w:r>
        <w:rPr>
          <w:rFonts w:asciiTheme="minorHAnsi" w:hAnsiTheme="minorHAnsi" w:cstheme="minorHAnsi"/>
          <w:color w:val="222222"/>
        </w:rPr>
        <w:t>4.</w:t>
      </w:r>
      <w:r w:rsidR="00BE67E5" w:rsidRPr="005B19EE">
        <w:rPr>
          <w:rFonts w:asciiTheme="minorHAnsi" w:hAnsiTheme="minorHAnsi" w:cstheme="minorHAnsi"/>
          <w:color w:val="222222"/>
        </w:rPr>
        <w:t>Lambda Expressions</w:t>
      </w:r>
    </w:p>
    <w:p w:rsidR="00BE67E5" w:rsidRDefault="003E14D4" w:rsidP="00BE67E5">
      <w:pPr>
        <w:pStyle w:val="NormalWeb"/>
        <w:spacing w:before="144" w:beforeAutospacing="0" w:after="288" w:afterAutospacing="0"/>
        <w:textAlignment w:val="baseline"/>
        <w:rPr>
          <w:rFonts w:asciiTheme="minorHAnsi" w:hAnsiTheme="minorHAnsi" w:cstheme="minorHAnsi"/>
          <w:color w:val="222222"/>
        </w:rPr>
      </w:pPr>
      <w:r>
        <w:rPr>
          <w:rFonts w:asciiTheme="minorHAnsi" w:hAnsiTheme="minorHAnsi" w:cstheme="minorHAnsi"/>
          <w:color w:val="222222"/>
        </w:rPr>
        <w:lastRenderedPageBreak/>
        <w:t>5.</w:t>
      </w:r>
      <w:r w:rsidR="00BE67E5">
        <w:rPr>
          <w:rFonts w:asciiTheme="minorHAnsi" w:hAnsiTheme="minorHAnsi" w:cstheme="minorHAnsi"/>
          <w:color w:val="222222"/>
        </w:rPr>
        <w:t>Stream Api foreach loop</w:t>
      </w:r>
    </w:p>
    <w:p w:rsidR="00BE67E5" w:rsidRPr="00CA2122" w:rsidRDefault="00FC1657" w:rsidP="00CF57D1">
      <w:pPr>
        <w:shd w:val="clear" w:color="auto" w:fill="FFFFFF"/>
        <w:spacing w:before="100" w:beforeAutospacing="1" w:after="100" w:afterAutospacing="1"/>
        <w:ind w:left="600"/>
        <w:rPr>
          <w:rStyle w:val="Hyperlink"/>
          <w:rFonts w:ascii="Arial" w:hAnsi="Arial" w:cs="Arial"/>
          <w:color w:val="000000"/>
          <w:u w:val="none"/>
        </w:rPr>
      </w:pPr>
      <w:hyperlink r:id="rId17" w:anchor="iterable-forEach" w:history="1">
        <w:r w:rsidR="00BE67E5">
          <w:rPr>
            <w:rStyle w:val="Hyperlink"/>
            <w:rFonts w:ascii="Arial" w:eastAsiaTheme="minorEastAsia" w:hAnsi="Arial" w:cs="Arial"/>
            <w:color w:val="FF0000"/>
          </w:rPr>
          <w:t>forEach() method in Iterable interface</w:t>
        </w:r>
      </w:hyperlink>
    </w:p>
    <w:p w:rsidR="00CA2122" w:rsidRDefault="00CA2122" w:rsidP="00CF57D1">
      <w:pPr>
        <w:shd w:val="clear" w:color="auto" w:fill="FFFFFF"/>
        <w:spacing w:line="315" w:lineRule="atLeast"/>
        <w:ind w:left="72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eastAsiaTheme="minorEastAsi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eastAsiaTheme="minorEastAsi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eastAsiaTheme="minorEastAsia" w:hAnsi="Verdana"/>
          <w:b/>
          <w:bCs/>
          <w:color w:val="006699"/>
          <w:sz w:val="20"/>
          <w:szCs w:val="20"/>
          <w:bdr w:val="none" w:sz="0" w:space="0" w:color="auto" w:frame="1"/>
        </w:rPr>
        <w:t>void</w:t>
      </w:r>
      <w:r>
        <w:rPr>
          <w:rFonts w:ascii="Verdana" w:hAnsi="Verdana"/>
          <w:color w:val="000000"/>
          <w:sz w:val="20"/>
          <w:szCs w:val="20"/>
          <w:bdr w:val="none" w:sz="0" w:space="0" w:color="auto" w:frame="1"/>
        </w:rPr>
        <w:t> main(String[] args) {  </w:t>
      </w:r>
    </w:p>
    <w:p w:rsidR="00CA2122" w:rsidRDefault="00CA2122" w:rsidP="00CF57D1">
      <w:pPr>
        <w:shd w:val="clear" w:color="auto" w:fill="FFFFFF"/>
        <w:spacing w:line="315" w:lineRule="atLeast"/>
        <w:ind w:left="720"/>
        <w:rPr>
          <w:rFonts w:ascii="Verdana" w:hAnsi="Verdana"/>
          <w:color w:val="000000"/>
          <w:sz w:val="20"/>
          <w:szCs w:val="20"/>
        </w:rPr>
      </w:pPr>
      <w:r>
        <w:rPr>
          <w:rFonts w:ascii="Verdana" w:hAnsi="Verdana"/>
          <w:color w:val="000000"/>
          <w:sz w:val="20"/>
          <w:szCs w:val="20"/>
          <w:bdr w:val="none" w:sz="0" w:space="0" w:color="auto" w:frame="1"/>
        </w:rPr>
        <w:t>        List&lt;String&gt; gamesList = </w:t>
      </w:r>
      <w:r>
        <w:rPr>
          <w:rStyle w:val="keyword"/>
          <w:rFonts w:ascii="Verdana" w:eastAsiaTheme="minorEastAsia" w:hAnsi="Verdana"/>
          <w:b/>
          <w:bCs/>
          <w:color w:val="006699"/>
          <w:sz w:val="20"/>
          <w:szCs w:val="20"/>
          <w:bdr w:val="none" w:sz="0" w:space="0" w:color="auto" w:frame="1"/>
        </w:rPr>
        <w:t>new</w:t>
      </w:r>
      <w:r>
        <w:rPr>
          <w:rFonts w:ascii="Verdana" w:hAnsi="Verdana"/>
          <w:color w:val="000000"/>
          <w:sz w:val="20"/>
          <w:szCs w:val="20"/>
          <w:bdr w:val="none" w:sz="0" w:space="0" w:color="auto" w:frame="1"/>
        </w:rPr>
        <w:t> ArrayList&lt;String&gt;();  </w:t>
      </w:r>
    </w:p>
    <w:p w:rsidR="00CA2122" w:rsidRDefault="00CA2122" w:rsidP="00CF57D1">
      <w:pPr>
        <w:shd w:val="clear" w:color="auto" w:fill="FFFFFF"/>
        <w:spacing w:line="315" w:lineRule="atLeast"/>
        <w:ind w:left="720"/>
        <w:rPr>
          <w:rFonts w:ascii="Verdana" w:hAnsi="Verdana"/>
          <w:color w:val="000000"/>
          <w:sz w:val="20"/>
          <w:szCs w:val="20"/>
        </w:rPr>
      </w:pPr>
      <w:r>
        <w:rPr>
          <w:rFonts w:ascii="Verdana" w:hAnsi="Verdana"/>
          <w:color w:val="000000"/>
          <w:sz w:val="20"/>
          <w:szCs w:val="20"/>
          <w:bdr w:val="none" w:sz="0" w:space="0" w:color="auto" w:frame="1"/>
        </w:rPr>
        <w:t>        gamesList.add(</w:t>
      </w:r>
      <w:r>
        <w:rPr>
          <w:rStyle w:val="string"/>
          <w:rFonts w:ascii="Verdana" w:eastAsiaTheme="minorEastAsia" w:hAnsi="Verdana"/>
          <w:color w:val="0000FF"/>
          <w:sz w:val="20"/>
          <w:szCs w:val="20"/>
          <w:bdr w:val="none" w:sz="0" w:space="0" w:color="auto" w:frame="1"/>
        </w:rPr>
        <w:t>"Football"</w:t>
      </w:r>
      <w:r>
        <w:rPr>
          <w:rFonts w:ascii="Verdana" w:hAnsi="Verdana"/>
          <w:color w:val="000000"/>
          <w:sz w:val="20"/>
          <w:szCs w:val="20"/>
          <w:bdr w:val="none" w:sz="0" w:space="0" w:color="auto" w:frame="1"/>
        </w:rPr>
        <w:t>);  </w:t>
      </w:r>
    </w:p>
    <w:p w:rsidR="00CA2122" w:rsidRDefault="00CA2122" w:rsidP="00CF57D1">
      <w:pPr>
        <w:shd w:val="clear" w:color="auto" w:fill="FFFFFF"/>
        <w:spacing w:line="315" w:lineRule="atLeast"/>
        <w:ind w:left="720"/>
        <w:rPr>
          <w:rFonts w:ascii="Verdana" w:hAnsi="Verdana"/>
          <w:color w:val="000000"/>
          <w:sz w:val="20"/>
          <w:szCs w:val="20"/>
        </w:rPr>
      </w:pPr>
      <w:r>
        <w:rPr>
          <w:rFonts w:ascii="Verdana" w:hAnsi="Verdana"/>
          <w:color w:val="000000"/>
          <w:sz w:val="20"/>
          <w:szCs w:val="20"/>
          <w:bdr w:val="none" w:sz="0" w:space="0" w:color="auto" w:frame="1"/>
        </w:rPr>
        <w:t>        gamesList.add(</w:t>
      </w:r>
      <w:r>
        <w:rPr>
          <w:rStyle w:val="string"/>
          <w:rFonts w:ascii="Verdana" w:eastAsiaTheme="minorEastAsia" w:hAnsi="Verdana"/>
          <w:color w:val="0000FF"/>
          <w:sz w:val="20"/>
          <w:szCs w:val="20"/>
          <w:bdr w:val="none" w:sz="0" w:space="0" w:color="auto" w:frame="1"/>
        </w:rPr>
        <w:t>"Cricket"</w:t>
      </w:r>
      <w:r>
        <w:rPr>
          <w:rFonts w:ascii="Verdana" w:hAnsi="Verdana"/>
          <w:color w:val="000000"/>
          <w:sz w:val="20"/>
          <w:szCs w:val="20"/>
          <w:bdr w:val="none" w:sz="0" w:space="0" w:color="auto" w:frame="1"/>
        </w:rPr>
        <w:t>);  </w:t>
      </w:r>
    </w:p>
    <w:p w:rsidR="00CA2122" w:rsidRDefault="00CA2122" w:rsidP="00CF57D1">
      <w:pPr>
        <w:shd w:val="clear" w:color="auto" w:fill="FFFFFF"/>
        <w:spacing w:line="315" w:lineRule="atLeast"/>
        <w:ind w:left="360"/>
        <w:rPr>
          <w:rFonts w:ascii="Verdana" w:hAnsi="Verdana"/>
          <w:color w:val="000000"/>
          <w:sz w:val="20"/>
          <w:szCs w:val="20"/>
        </w:rPr>
      </w:pPr>
      <w:r>
        <w:rPr>
          <w:rFonts w:ascii="Verdana" w:hAnsi="Verdana"/>
          <w:color w:val="000000"/>
          <w:sz w:val="20"/>
          <w:szCs w:val="20"/>
          <w:bdr w:val="none" w:sz="0" w:space="0" w:color="auto" w:frame="1"/>
        </w:rPr>
        <w:t>        gamesList.add(</w:t>
      </w:r>
      <w:r>
        <w:rPr>
          <w:rStyle w:val="string"/>
          <w:rFonts w:ascii="Verdana" w:eastAsiaTheme="minorEastAsia" w:hAnsi="Verdana"/>
          <w:color w:val="0000FF"/>
          <w:sz w:val="20"/>
          <w:szCs w:val="20"/>
          <w:bdr w:val="none" w:sz="0" w:space="0" w:color="auto" w:frame="1"/>
        </w:rPr>
        <w:t>"Chess"</w:t>
      </w:r>
      <w:r>
        <w:rPr>
          <w:rFonts w:ascii="Verdana" w:hAnsi="Verdana"/>
          <w:color w:val="000000"/>
          <w:sz w:val="20"/>
          <w:szCs w:val="20"/>
          <w:bdr w:val="none" w:sz="0" w:space="0" w:color="auto" w:frame="1"/>
        </w:rPr>
        <w:t>);  </w:t>
      </w:r>
    </w:p>
    <w:p w:rsidR="00CA2122" w:rsidRDefault="00CA2122" w:rsidP="00CF57D1">
      <w:pPr>
        <w:shd w:val="clear" w:color="auto" w:fill="FFFFFF"/>
        <w:spacing w:line="315" w:lineRule="atLeast"/>
        <w:ind w:left="720"/>
        <w:rPr>
          <w:rFonts w:ascii="Verdana" w:hAnsi="Verdana"/>
          <w:color w:val="000000"/>
          <w:sz w:val="20"/>
          <w:szCs w:val="20"/>
        </w:rPr>
      </w:pPr>
      <w:r>
        <w:rPr>
          <w:rFonts w:ascii="Verdana" w:hAnsi="Verdana"/>
          <w:color w:val="000000"/>
          <w:sz w:val="20"/>
          <w:szCs w:val="20"/>
          <w:bdr w:val="none" w:sz="0" w:space="0" w:color="auto" w:frame="1"/>
        </w:rPr>
        <w:t>        gamesList.add(</w:t>
      </w:r>
      <w:r>
        <w:rPr>
          <w:rStyle w:val="string"/>
          <w:rFonts w:ascii="Verdana" w:eastAsiaTheme="minorEastAsia" w:hAnsi="Verdana"/>
          <w:color w:val="0000FF"/>
          <w:sz w:val="20"/>
          <w:szCs w:val="20"/>
          <w:bdr w:val="none" w:sz="0" w:space="0" w:color="auto" w:frame="1"/>
        </w:rPr>
        <w:t>"Hocky"</w:t>
      </w:r>
      <w:r>
        <w:rPr>
          <w:rFonts w:ascii="Verdana" w:hAnsi="Verdana"/>
          <w:color w:val="000000"/>
          <w:sz w:val="20"/>
          <w:szCs w:val="20"/>
          <w:bdr w:val="none" w:sz="0" w:space="0" w:color="auto" w:frame="1"/>
        </w:rPr>
        <w:t>);  </w:t>
      </w:r>
    </w:p>
    <w:p w:rsidR="00CA2122" w:rsidRDefault="00CA2122" w:rsidP="00CF57D1">
      <w:pPr>
        <w:shd w:val="clear" w:color="auto" w:fill="FFFFFF"/>
        <w:spacing w:line="315" w:lineRule="atLeast"/>
        <w:ind w:left="720"/>
        <w:rPr>
          <w:rFonts w:ascii="Verdana" w:hAnsi="Verdana"/>
          <w:color w:val="000000"/>
          <w:sz w:val="20"/>
          <w:szCs w:val="20"/>
        </w:rPr>
      </w:pPr>
      <w:r>
        <w:rPr>
          <w:rFonts w:ascii="Verdana" w:hAnsi="Verdana"/>
          <w:color w:val="000000"/>
          <w:sz w:val="20"/>
          <w:szCs w:val="20"/>
          <w:bdr w:val="none" w:sz="0" w:space="0" w:color="auto" w:frame="1"/>
        </w:rPr>
        <w:t>        System.out.println(</w:t>
      </w:r>
      <w:r>
        <w:rPr>
          <w:rStyle w:val="string"/>
          <w:rFonts w:ascii="Verdana" w:eastAsiaTheme="minorEastAsia" w:hAnsi="Verdana"/>
          <w:color w:val="0000FF"/>
          <w:sz w:val="20"/>
          <w:szCs w:val="20"/>
          <w:bdr w:val="none" w:sz="0" w:space="0" w:color="auto" w:frame="1"/>
        </w:rPr>
        <w:t>"------------Iterating by passing method reference---------------"</w:t>
      </w:r>
      <w:r>
        <w:rPr>
          <w:rFonts w:ascii="Verdana" w:hAnsi="Verdana"/>
          <w:color w:val="000000"/>
          <w:sz w:val="20"/>
          <w:szCs w:val="20"/>
          <w:bdr w:val="none" w:sz="0" w:space="0" w:color="auto" w:frame="1"/>
        </w:rPr>
        <w:t>);  </w:t>
      </w:r>
    </w:p>
    <w:p w:rsidR="00CA2122" w:rsidRDefault="00CA2122" w:rsidP="00CF57D1">
      <w:pPr>
        <w:shd w:val="clear" w:color="auto" w:fill="FFFFFF"/>
        <w:spacing w:line="315" w:lineRule="atLeast"/>
        <w:rPr>
          <w:rFonts w:ascii="Verdana" w:hAnsi="Verdana"/>
          <w:color w:val="000000"/>
          <w:sz w:val="20"/>
          <w:szCs w:val="20"/>
        </w:rPr>
      </w:pPr>
      <w:r>
        <w:rPr>
          <w:rFonts w:ascii="Verdana" w:hAnsi="Verdana"/>
          <w:color w:val="000000"/>
          <w:sz w:val="20"/>
          <w:szCs w:val="20"/>
          <w:bdr w:val="none" w:sz="0" w:space="0" w:color="auto" w:frame="1"/>
        </w:rPr>
        <w:t>        gamesList.forEach(System.out::println);  </w:t>
      </w:r>
    </w:p>
    <w:p w:rsidR="00CA2122" w:rsidRDefault="00CA2122" w:rsidP="00CF57D1">
      <w:pPr>
        <w:shd w:val="clear" w:color="auto" w:fill="FFFFFF"/>
        <w:spacing w:line="315" w:lineRule="atLeast"/>
        <w:ind w:left="720"/>
        <w:rPr>
          <w:rFonts w:ascii="Verdana" w:hAnsi="Verdana"/>
          <w:color w:val="000000"/>
          <w:sz w:val="20"/>
          <w:szCs w:val="20"/>
        </w:rPr>
      </w:pPr>
      <w:r>
        <w:rPr>
          <w:rFonts w:ascii="Verdana" w:hAnsi="Verdana"/>
          <w:color w:val="000000"/>
          <w:sz w:val="20"/>
          <w:szCs w:val="20"/>
          <w:bdr w:val="none" w:sz="0" w:space="0" w:color="auto" w:frame="1"/>
        </w:rPr>
        <w:t>    }  </w:t>
      </w:r>
    </w:p>
    <w:p w:rsidR="00CA2122" w:rsidRDefault="00CA2122" w:rsidP="00CF57D1">
      <w:pPr>
        <w:shd w:val="clear" w:color="auto" w:fill="FFFFFF"/>
        <w:spacing w:line="315" w:lineRule="atLeast"/>
        <w:ind w:left="720"/>
        <w:rPr>
          <w:rFonts w:ascii="Verdana" w:hAnsi="Verdana"/>
          <w:color w:val="000000"/>
          <w:sz w:val="20"/>
          <w:szCs w:val="20"/>
        </w:rPr>
      </w:pPr>
      <w:r>
        <w:rPr>
          <w:rFonts w:ascii="Verdana" w:hAnsi="Verdana"/>
          <w:color w:val="000000"/>
          <w:sz w:val="20"/>
          <w:szCs w:val="20"/>
          <w:bdr w:val="none" w:sz="0" w:space="0" w:color="auto" w:frame="1"/>
        </w:rPr>
        <w:t>}  </w:t>
      </w:r>
    </w:p>
    <w:p w:rsidR="00CA2122" w:rsidRDefault="00CA2122" w:rsidP="00CA2122">
      <w:pPr>
        <w:shd w:val="clear" w:color="auto" w:fill="FFFFFF"/>
        <w:spacing w:before="100" w:beforeAutospacing="1" w:after="100" w:afterAutospacing="1"/>
        <w:rPr>
          <w:rFonts w:ascii="Arial" w:hAnsi="Arial" w:cs="Arial"/>
          <w:color w:val="000000"/>
        </w:rPr>
      </w:pPr>
    </w:p>
    <w:p w:rsidR="00BE67E5" w:rsidRPr="009F677D" w:rsidRDefault="00FC1657" w:rsidP="00BE67E5">
      <w:pPr>
        <w:numPr>
          <w:ilvl w:val="0"/>
          <w:numId w:val="60"/>
        </w:numPr>
        <w:shd w:val="clear" w:color="auto" w:fill="FFFFFF"/>
        <w:spacing w:before="100" w:beforeAutospacing="1" w:after="100" w:afterAutospacing="1"/>
        <w:ind w:left="600"/>
        <w:rPr>
          <w:rStyle w:val="Hyperlink"/>
          <w:rFonts w:ascii="Arial" w:hAnsi="Arial" w:cs="Arial"/>
          <w:color w:val="000000"/>
          <w:u w:val="none"/>
        </w:rPr>
      </w:pPr>
      <w:hyperlink r:id="rId18" w:anchor="interface-default-static-method" w:history="1">
        <w:r w:rsidR="00BE67E5">
          <w:rPr>
            <w:rStyle w:val="Hyperlink"/>
            <w:rFonts w:ascii="Arial" w:eastAsiaTheme="minorEastAsia" w:hAnsi="Arial" w:cs="Arial"/>
            <w:color w:val="FF0000"/>
          </w:rPr>
          <w:t>default and static methods in Interfaces</w:t>
        </w:r>
      </w:hyperlink>
    </w:p>
    <w:p w:rsidR="00BE67E5" w:rsidRDefault="00FC1657" w:rsidP="00BE67E5">
      <w:pPr>
        <w:numPr>
          <w:ilvl w:val="0"/>
          <w:numId w:val="60"/>
        </w:numPr>
        <w:shd w:val="clear" w:color="auto" w:fill="FFFFFF"/>
        <w:spacing w:before="100" w:beforeAutospacing="1" w:after="100" w:afterAutospacing="1"/>
        <w:ind w:left="600"/>
        <w:rPr>
          <w:rFonts w:ascii="Arial" w:hAnsi="Arial" w:cs="Arial"/>
          <w:color w:val="000000"/>
        </w:rPr>
      </w:pPr>
      <w:hyperlink r:id="rId19" w:anchor="functional-interface-lambdas" w:history="1">
        <w:r w:rsidR="00BE67E5">
          <w:rPr>
            <w:rStyle w:val="Hyperlink"/>
            <w:rFonts w:ascii="Arial" w:eastAsiaTheme="minorEastAsia" w:hAnsi="Arial" w:cs="Arial"/>
            <w:color w:val="FF0000"/>
          </w:rPr>
          <w:t>Functional Interfaces and Lambda Expressions</w:t>
        </w:r>
      </w:hyperlink>
    </w:p>
    <w:p w:rsidR="00BE67E5" w:rsidRDefault="00FC1657" w:rsidP="00BE67E5">
      <w:pPr>
        <w:numPr>
          <w:ilvl w:val="0"/>
          <w:numId w:val="60"/>
        </w:numPr>
        <w:shd w:val="clear" w:color="auto" w:fill="FFFFFF"/>
        <w:spacing w:before="100" w:beforeAutospacing="1" w:after="100" w:afterAutospacing="1"/>
        <w:ind w:left="600"/>
        <w:rPr>
          <w:rFonts w:ascii="Arial" w:hAnsi="Arial" w:cs="Arial"/>
          <w:color w:val="000000"/>
        </w:rPr>
      </w:pPr>
      <w:hyperlink r:id="rId20" w:anchor="java-stream-api" w:history="1">
        <w:r w:rsidR="00BE67E5">
          <w:rPr>
            <w:rStyle w:val="Hyperlink"/>
            <w:rFonts w:ascii="Arial" w:eastAsiaTheme="minorEastAsia" w:hAnsi="Arial" w:cs="Arial"/>
            <w:color w:val="FF0000"/>
          </w:rPr>
          <w:t>Java Stream API for Bulk Data Operations on Collections</w:t>
        </w:r>
      </w:hyperlink>
    </w:p>
    <w:p w:rsidR="00BE67E5" w:rsidRDefault="00FC1657" w:rsidP="00BE67E5">
      <w:pPr>
        <w:numPr>
          <w:ilvl w:val="0"/>
          <w:numId w:val="60"/>
        </w:numPr>
        <w:shd w:val="clear" w:color="auto" w:fill="FFFFFF"/>
        <w:spacing w:before="100" w:beforeAutospacing="1" w:after="100" w:afterAutospacing="1"/>
        <w:ind w:left="600"/>
        <w:rPr>
          <w:rFonts w:ascii="Arial" w:hAnsi="Arial" w:cs="Arial"/>
          <w:color w:val="000000"/>
        </w:rPr>
      </w:pPr>
      <w:hyperlink r:id="rId21" w:anchor="java8-time" w:history="1">
        <w:r w:rsidR="00BE67E5">
          <w:rPr>
            <w:rStyle w:val="Hyperlink"/>
            <w:rFonts w:ascii="Arial" w:eastAsiaTheme="minorEastAsia" w:hAnsi="Arial" w:cs="Arial"/>
            <w:color w:val="FF0000"/>
          </w:rPr>
          <w:t>Java Time API</w:t>
        </w:r>
      </w:hyperlink>
      <w:r w:rsidR="00B20C48">
        <w:rPr>
          <w:rFonts w:ascii="Arial" w:hAnsi="Arial" w:cs="Arial"/>
          <w:color w:val="000000"/>
        </w:rPr>
        <w:t xml:space="preserve"> .zone base time  and datetime split</w:t>
      </w:r>
    </w:p>
    <w:p w:rsidR="00BE67E5" w:rsidRDefault="00FC1657" w:rsidP="00BE67E5">
      <w:pPr>
        <w:numPr>
          <w:ilvl w:val="0"/>
          <w:numId w:val="60"/>
        </w:numPr>
        <w:shd w:val="clear" w:color="auto" w:fill="FFFFFF"/>
        <w:spacing w:before="100" w:beforeAutospacing="1" w:after="100" w:afterAutospacing="1"/>
        <w:ind w:left="600"/>
        <w:rPr>
          <w:rFonts w:ascii="Arial" w:hAnsi="Arial" w:cs="Arial"/>
          <w:color w:val="000000"/>
        </w:rPr>
      </w:pPr>
      <w:hyperlink r:id="rId22" w:anchor="java8-collection" w:history="1">
        <w:r w:rsidR="00BE67E5">
          <w:rPr>
            <w:rStyle w:val="Hyperlink"/>
            <w:rFonts w:ascii="Arial" w:eastAsiaTheme="minorEastAsia" w:hAnsi="Arial" w:cs="Arial"/>
            <w:color w:val="FF0000"/>
          </w:rPr>
          <w:t>Collection API improvements</w:t>
        </w:r>
      </w:hyperlink>
    </w:p>
    <w:p w:rsidR="00BE67E5" w:rsidRDefault="00FC1657" w:rsidP="00BE67E5">
      <w:pPr>
        <w:numPr>
          <w:ilvl w:val="0"/>
          <w:numId w:val="60"/>
        </w:numPr>
        <w:shd w:val="clear" w:color="auto" w:fill="FFFFFF"/>
        <w:spacing w:before="100" w:beforeAutospacing="1" w:after="100" w:afterAutospacing="1"/>
        <w:ind w:left="600"/>
        <w:rPr>
          <w:rFonts w:ascii="Arial" w:hAnsi="Arial" w:cs="Arial"/>
          <w:color w:val="000000"/>
        </w:rPr>
      </w:pPr>
      <w:hyperlink r:id="rId23" w:anchor="java8-concurrency" w:history="1">
        <w:r w:rsidR="00BE67E5">
          <w:rPr>
            <w:rStyle w:val="Hyperlink"/>
            <w:rFonts w:ascii="Arial" w:eastAsiaTheme="minorEastAsia" w:hAnsi="Arial" w:cs="Arial"/>
            <w:color w:val="FF0000"/>
          </w:rPr>
          <w:t>Concurrency API improvements</w:t>
        </w:r>
      </w:hyperlink>
    </w:p>
    <w:p w:rsidR="00BE67E5" w:rsidRDefault="00FC1657" w:rsidP="00BE67E5">
      <w:pPr>
        <w:numPr>
          <w:ilvl w:val="0"/>
          <w:numId w:val="60"/>
        </w:numPr>
        <w:shd w:val="clear" w:color="auto" w:fill="FFFFFF"/>
        <w:spacing w:before="100" w:beforeAutospacing="1" w:after="100" w:afterAutospacing="1"/>
        <w:ind w:left="600"/>
        <w:rPr>
          <w:rFonts w:ascii="Arial" w:hAnsi="Arial" w:cs="Arial"/>
          <w:color w:val="000000"/>
        </w:rPr>
      </w:pPr>
      <w:hyperlink r:id="rId24" w:anchor="java8-io" w:history="1">
        <w:r w:rsidR="00BE67E5">
          <w:rPr>
            <w:rStyle w:val="Hyperlink"/>
            <w:rFonts w:ascii="Arial" w:eastAsiaTheme="minorEastAsia" w:hAnsi="Arial" w:cs="Arial"/>
            <w:color w:val="FF0000"/>
          </w:rPr>
          <w:t>Java IO improvements</w:t>
        </w:r>
      </w:hyperlink>
    </w:p>
    <w:p w:rsidR="00BE67E5" w:rsidRDefault="00FC1657" w:rsidP="00BE67E5">
      <w:pPr>
        <w:numPr>
          <w:ilvl w:val="0"/>
          <w:numId w:val="60"/>
        </w:numPr>
        <w:shd w:val="clear" w:color="auto" w:fill="FFFFFF"/>
        <w:spacing w:before="100" w:beforeAutospacing="1" w:after="100" w:afterAutospacing="1"/>
        <w:ind w:left="600"/>
        <w:rPr>
          <w:rFonts w:ascii="Arial" w:hAnsi="Arial" w:cs="Arial"/>
          <w:color w:val="000000"/>
        </w:rPr>
      </w:pPr>
      <w:hyperlink r:id="rId25" w:anchor="java8-core" w:history="1">
        <w:r w:rsidR="00BE67E5">
          <w:rPr>
            <w:rStyle w:val="Hyperlink"/>
            <w:rFonts w:ascii="Arial" w:eastAsiaTheme="minorEastAsia" w:hAnsi="Arial" w:cs="Arial"/>
            <w:color w:val="FF0000"/>
          </w:rPr>
          <w:t>Miscellaneous Core API improvements</w:t>
        </w:r>
      </w:hyperlink>
    </w:p>
    <w:p w:rsidR="00BE67E5" w:rsidRPr="005B19EE" w:rsidRDefault="00BE67E5" w:rsidP="00BE67E5">
      <w:pPr>
        <w:pStyle w:val="NormalWeb"/>
        <w:spacing w:before="144" w:beforeAutospacing="0" w:after="288" w:afterAutospacing="0"/>
        <w:textAlignment w:val="baseline"/>
        <w:rPr>
          <w:rFonts w:asciiTheme="minorHAnsi" w:hAnsiTheme="minorHAnsi" w:cstheme="minorHAnsi"/>
          <w:color w:val="222222"/>
        </w:rPr>
      </w:pPr>
    </w:p>
    <w:p w:rsidR="00BE67E5" w:rsidRPr="004D7F4A" w:rsidRDefault="00BE67E5" w:rsidP="00BE67E5">
      <w:pPr>
        <w:pStyle w:val="NormalWeb"/>
        <w:spacing w:before="144" w:beforeAutospacing="0" w:after="288" w:afterAutospacing="0"/>
        <w:textAlignment w:val="baseline"/>
        <w:rPr>
          <w:rFonts w:asciiTheme="minorHAnsi" w:hAnsiTheme="minorHAnsi" w:cstheme="minorHAnsi"/>
          <w:b/>
          <w:color w:val="222222"/>
        </w:rPr>
      </w:pPr>
      <w:r w:rsidRPr="004D7F4A">
        <w:rPr>
          <w:rFonts w:asciiTheme="minorHAnsi" w:hAnsiTheme="minorHAnsi" w:cstheme="minorHAnsi"/>
          <w:b/>
          <w:bCs/>
          <w:color w:val="222222"/>
        </w:rPr>
        <w:t>Introduction of Optional class: Used to deal with nullPoinetr exception</w:t>
      </w:r>
    </w:p>
    <w:p w:rsidR="00BE67E5" w:rsidRDefault="00BE67E5" w:rsidP="00BE67E5">
      <w:pPr>
        <w:pStyle w:val="NormalWeb"/>
        <w:spacing w:before="144" w:beforeAutospacing="0" w:after="288" w:afterAutospacing="0"/>
        <w:textAlignment w:val="baseline"/>
        <w:rPr>
          <w:rFonts w:asciiTheme="minorHAnsi" w:hAnsiTheme="minorHAnsi" w:cstheme="minorHAnsi"/>
          <w:color w:val="222222"/>
        </w:rPr>
      </w:pPr>
      <w:r w:rsidRPr="005B19EE">
        <w:rPr>
          <w:rFonts w:asciiTheme="minorHAnsi" w:hAnsiTheme="minorHAnsi" w:cstheme="minorHAnsi"/>
          <w:color w:val="222222"/>
        </w:rPr>
        <w:t>The main benefit of Optional is to Avoid null pointer exception: There is another class named Optional in the util package, as it is used to avoid the null pointer exception , If the value is present then it will return the true value otherwise it will show the false value  As it is boolean the value must be between false and true .</w:t>
      </w:r>
    </w:p>
    <w:p w:rsidR="005E16C4" w:rsidRDefault="005E16C4" w:rsidP="00BE67E5">
      <w:pPr>
        <w:pStyle w:val="NormalWeb"/>
        <w:spacing w:before="144" w:beforeAutospacing="0" w:after="288" w:afterAutospacing="0"/>
        <w:textAlignment w:val="baseline"/>
        <w:rPr>
          <w:rFonts w:asciiTheme="minorHAnsi" w:hAnsiTheme="minorHAnsi" w:cstheme="minorHAnsi"/>
          <w:color w:val="222222"/>
        </w:rPr>
      </w:pPr>
    </w:p>
    <w:p w:rsidR="005E16C4" w:rsidRPr="005E16C4" w:rsidRDefault="005E16C4" w:rsidP="005E16C4">
      <w:pPr>
        <w:pStyle w:val="NormalWeb"/>
        <w:spacing w:before="144" w:after="288"/>
        <w:textAlignment w:val="baseline"/>
        <w:rPr>
          <w:rFonts w:asciiTheme="minorHAnsi" w:hAnsiTheme="minorHAnsi" w:cstheme="minorHAnsi"/>
          <w:color w:val="222222"/>
        </w:rPr>
      </w:pPr>
      <w:r w:rsidRPr="005E16C4">
        <w:rPr>
          <w:rFonts w:asciiTheme="minorHAnsi" w:hAnsiTheme="minorHAnsi" w:cstheme="minorHAnsi"/>
          <w:color w:val="222222"/>
        </w:rPr>
        <w:t xml:space="preserve">// Java program without Optional Class </w:t>
      </w:r>
    </w:p>
    <w:p w:rsidR="005E16C4" w:rsidRPr="005E16C4" w:rsidRDefault="005E16C4" w:rsidP="005E16C4">
      <w:pPr>
        <w:pStyle w:val="NormalWeb"/>
        <w:spacing w:before="144" w:after="288"/>
        <w:textAlignment w:val="baseline"/>
        <w:rPr>
          <w:rFonts w:asciiTheme="minorHAnsi" w:hAnsiTheme="minorHAnsi" w:cstheme="minorHAnsi"/>
          <w:color w:val="222222"/>
        </w:rPr>
      </w:pPr>
      <w:r w:rsidRPr="005E16C4">
        <w:rPr>
          <w:rFonts w:asciiTheme="minorHAnsi" w:hAnsiTheme="minorHAnsi" w:cstheme="minorHAnsi"/>
          <w:color w:val="222222"/>
        </w:rPr>
        <w:t xml:space="preserve">public class OptionalDemo{ </w:t>
      </w:r>
    </w:p>
    <w:p w:rsidR="005E16C4" w:rsidRPr="005E16C4" w:rsidRDefault="005E16C4" w:rsidP="005E16C4">
      <w:pPr>
        <w:pStyle w:val="NormalWeb"/>
        <w:spacing w:before="144" w:after="288"/>
        <w:textAlignment w:val="baseline"/>
        <w:rPr>
          <w:rFonts w:asciiTheme="minorHAnsi" w:hAnsiTheme="minorHAnsi" w:cstheme="minorHAnsi"/>
          <w:color w:val="222222"/>
        </w:rPr>
      </w:pPr>
      <w:r w:rsidRPr="005E16C4">
        <w:rPr>
          <w:rFonts w:asciiTheme="minorHAnsi" w:hAnsiTheme="minorHAnsi" w:cstheme="minorHAnsi"/>
          <w:color w:val="222222"/>
        </w:rPr>
        <w:tab/>
        <w:t xml:space="preserve">public static void main(String[] args) { </w:t>
      </w:r>
    </w:p>
    <w:p w:rsidR="005E16C4" w:rsidRPr="005E16C4" w:rsidRDefault="005E16C4" w:rsidP="005E16C4">
      <w:pPr>
        <w:pStyle w:val="NormalWeb"/>
        <w:spacing w:before="144" w:after="288"/>
        <w:textAlignment w:val="baseline"/>
        <w:rPr>
          <w:rFonts w:asciiTheme="minorHAnsi" w:hAnsiTheme="minorHAnsi" w:cstheme="minorHAnsi"/>
          <w:color w:val="222222"/>
        </w:rPr>
      </w:pPr>
      <w:r w:rsidRPr="005E16C4">
        <w:rPr>
          <w:rFonts w:asciiTheme="minorHAnsi" w:hAnsiTheme="minorHAnsi" w:cstheme="minorHAnsi"/>
          <w:color w:val="222222"/>
        </w:rPr>
        <w:tab/>
      </w:r>
      <w:r w:rsidRPr="005E16C4">
        <w:rPr>
          <w:rFonts w:asciiTheme="minorHAnsi" w:hAnsiTheme="minorHAnsi" w:cstheme="minorHAnsi"/>
          <w:color w:val="222222"/>
        </w:rPr>
        <w:tab/>
        <w:t xml:space="preserve">String[] words = new String[10]; </w:t>
      </w:r>
    </w:p>
    <w:p w:rsidR="005E16C4" w:rsidRPr="005E16C4" w:rsidRDefault="005E16C4" w:rsidP="005E16C4">
      <w:pPr>
        <w:pStyle w:val="NormalWeb"/>
        <w:spacing w:before="144" w:after="288"/>
        <w:textAlignment w:val="baseline"/>
        <w:rPr>
          <w:rFonts w:asciiTheme="minorHAnsi" w:hAnsiTheme="minorHAnsi" w:cstheme="minorHAnsi"/>
          <w:color w:val="222222"/>
        </w:rPr>
      </w:pPr>
      <w:r w:rsidRPr="005E16C4">
        <w:rPr>
          <w:rFonts w:asciiTheme="minorHAnsi" w:hAnsiTheme="minorHAnsi" w:cstheme="minorHAnsi"/>
          <w:color w:val="222222"/>
        </w:rPr>
        <w:lastRenderedPageBreak/>
        <w:tab/>
      </w:r>
      <w:r w:rsidRPr="005E16C4">
        <w:rPr>
          <w:rFonts w:asciiTheme="minorHAnsi" w:hAnsiTheme="minorHAnsi" w:cstheme="minorHAnsi"/>
          <w:color w:val="222222"/>
        </w:rPr>
        <w:tab/>
        <w:t xml:space="preserve">String word = words[5].toLowerCase(); </w:t>
      </w:r>
    </w:p>
    <w:p w:rsidR="005E16C4" w:rsidRPr="005E16C4" w:rsidRDefault="005E16C4" w:rsidP="005E16C4">
      <w:pPr>
        <w:pStyle w:val="NormalWeb"/>
        <w:spacing w:before="144" w:after="288"/>
        <w:textAlignment w:val="baseline"/>
        <w:rPr>
          <w:rFonts w:asciiTheme="minorHAnsi" w:hAnsiTheme="minorHAnsi" w:cstheme="minorHAnsi"/>
          <w:color w:val="222222"/>
        </w:rPr>
      </w:pPr>
      <w:r w:rsidRPr="005E16C4">
        <w:rPr>
          <w:rFonts w:asciiTheme="minorHAnsi" w:hAnsiTheme="minorHAnsi" w:cstheme="minorHAnsi"/>
          <w:color w:val="222222"/>
        </w:rPr>
        <w:tab/>
      </w:r>
      <w:r w:rsidRPr="005E16C4">
        <w:rPr>
          <w:rFonts w:asciiTheme="minorHAnsi" w:hAnsiTheme="minorHAnsi" w:cstheme="minorHAnsi"/>
          <w:color w:val="222222"/>
        </w:rPr>
        <w:tab/>
        <w:t xml:space="preserve">System.out.print(word); </w:t>
      </w:r>
    </w:p>
    <w:p w:rsidR="005E16C4" w:rsidRPr="005E16C4" w:rsidRDefault="005E16C4" w:rsidP="005E16C4">
      <w:pPr>
        <w:pStyle w:val="NormalWeb"/>
        <w:spacing w:before="144" w:after="288"/>
        <w:textAlignment w:val="baseline"/>
        <w:rPr>
          <w:rFonts w:asciiTheme="minorHAnsi" w:hAnsiTheme="minorHAnsi" w:cstheme="minorHAnsi"/>
          <w:color w:val="222222"/>
        </w:rPr>
      </w:pPr>
      <w:r w:rsidRPr="005E16C4">
        <w:rPr>
          <w:rFonts w:asciiTheme="minorHAnsi" w:hAnsiTheme="minorHAnsi" w:cstheme="minorHAnsi"/>
          <w:color w:val="222222"/>
        </w:rPr>
        <w:tab/>
        <w:t xml:space="preserve">} </w:t>
      </w:r>
    </w:p>
    <w:p w:rsidR="005E16C4" w:rsidRDefault="005E16C4" w:rsidP="005E16C4">
      <w:pPr>
        <w:pStyle w:val="NormalWeb"/>
        <w:spacing w:before="144" w:beforeAutospacing="0" w:after="288" w:afterAutospacing="0"/>
        <w:textAlignment w:val="baseline"/>
        <w:rPr>
          <w:rFonts w:asciiTheme="minorHAnsi" w:hAnsiTheme="minorHAnsi" w:cstheme="minorHAnsi"/>
          <w:color w:val="222222"/>
        </w:rPr>
      </w:pPr>
      <w:r w:rsidRPr="005E16C4">
        <w:rPr>
          <w:rFonts w:asciiTheme="minorHAnsi" w:hAnsiTheme="minorHAnsi" w:cstheme="minorHAnsi"/>
          <w:color w:val="222222"/>
        </w:rPr>
        <w:t>}</w:t>
      </w:r>
    </w:p>
    <w:p w:rsidR="005E16C4" w:rsidRPr="005E16C4" w:rsidRDefault="005E16C4" w:rsidP="005E16C4">
      <w:pPr>
        <w:shd w:val="clear" w:color="auto" w:fill="FFFFFF"/>
        <w:spacing w:after="150"/>
        <w:textAlignment w:val="baseline"/>
        <w:rPr>
          <w:rFonts w:ascii="Arial" w:hAnsi="Arial" w:cs="Arial"/>
        </w:rPr>
      </w:pPr>
      <w:r w:rsidRPr="005E16C4">
        <w:rPr>
          <w:rFonts w:ascii="Arial" w:hAnsi="Arial" w:cs="Arial"/>
        </w:rPr>
        <w:t>Output :</w:t>
      </w:r>
    </w:p>
    <w:p w:rsidR="005E16C4" w:rsidRPr="005E16C4" w:rsidRDefault="005E16C4" w:rsidP="005E16C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Roboto sans-serif" w:hAnsi="Roboto sans-serif" w:cs="Courier New"/>
        </w:rPr>
      </w:pPr>
      <w:r w:rsidRPr="005E16C4">
        <w:rPr>
          <w:rFonts w:ascii="Roboto sans-serif" w:hAnsi="Roboto sans-serif" w:cs="Courier New"/>
        </w:rPr>
        <w:t>Exception in thread "main" java.lang.NullPointerException</w:t>
      </w:r>
    </w:p>
    <w:p w:rsidR="00BE67E5" w:rsidRDefault="00BE67E5" w:rsidP="00BE67E5">
      <w:pPr>
        <w:pStyle w:val="NormalWeb"/>
        <w:spacing w:before="144" w:beforeAutospacing="0" w:after="288" w:afterAutospacing="0"/>
        <w:textAlignment w:val="baseline"/>
        <w:rPr>
          <w:rFonts w:asciiTheme="minorHAnsi" w:hAnsiTheme="minorHAnsi" w:cstheme="minorHAnsi"/>
          <w:color w:val="222222"/>
        </w:rPr>
      </w:pPr>
    </w:p>
    <w:p w:rsidR="005E16C4" w:rsidRPr="005E16C4" w:rsidRDefault="005E16C4" w:rsidP="005E16C4">
      <w:pPr>
        <w:rPr>
          <w:rFonts w:ascii="Consolas" w:hAnsi="Consolas" w:cs="Consolas"/>
        </w:rPr>
      </w:pPr>
      <w:r w:rsidRPr="005E16C4">
        <w:rPr>
          <w:rFonts w:ascii="Courier New" w:hAnsi="Courier New" w:cs="Courier New"/>
          <w:sz w:val="20"/>
          <w:szCs w:val="20"/>
        </w:rPr>
        <w:t>import</w:t>
      </w:r>
      <w:r w:rsidRPr="005E16C4">
        <w:rPr>
          <w:rFonts w:ascii="Consolas" w:hAnsi="Consolas" w:cs="Consolas"/>
        </w:rPr>
        <w:t xml:space="preserve"> </w:t>
      </w:r>
      <w:r w:rsidRPr="005E16C4">
        <w:rPr>
          <w:rFonts w:ascii="Courier New" w:hAnsi="Courier New" w:cs="Courier New"/>
          <w:sz w:val="20"/>
          <w:szCs w:val="20"/>
        </w:rPr>
        <w:t xml:space="preserve">java.util.Optional;   </w:t>
      </w:r>
    </w:p>
    <w:p w:rsidR="005E16C4" w:rsidRPr="005E16C4" w:rsidRDefault="005E16C4" w:rsidP="005E16C4">
      <w:pPr>
        <w:rPr>
          <w:rFonts w:ascii="Consolas" w:hAnsi="Consolas" w:cs="Consolas"/>
        </w:rPr>
      </w:pPr>
      <w:r w:rsidRPr="005E16C4">
        <w:rPr>
          <w:rFonts w:ascii="Courier New" w:hAnsi="Courier New" w:cs="Courier New"/>
          <w:sz w:val="20"/>
          <w:szCs w:val="20"/>
        </w:rPr>
        <w:t>public</w:t>
      </w:r>
      <w:r w:rsidRPr="005E16C4">
        <w:rPr>
          <w:rFonts w:ascii="Consolas" w:hAnsi="Consolas" w:cs="Consolas"/>
        </w:rPr>
        <w:t xml:space="preserve"> </w:t>
      </w:r>
      <w:r w:rsidRPr="005E16C4">
        <w:rPr>
          <w:rFonts w:ascii="Courier New" w:hAnsi="Courier New" w:cs="Courier New"/>
          <w:sz w:val="20"/>
          <w:szCs w:val="20"/>
        </w:rPr>
        <w:t>class</w:t>
      </w:r>
      <w:r w:rsidRPr="005E16C4">
        <w:rPr>
          <w:rFonts w:ascii="Consolas" w:hAnsi="Consolas" w:cs="Consolas"/>
        </w:rPr>
        <w:t xml:space="preserve"> </w:t>
      </w:r>
      <w:r w:rsidRPr="005E16C4">
        <w:rPr>
          <w:rFonts w:ascii="Courier New" w:hAnsi="Courier New" w:cs="Courier New"/>
          <w:sz w:val="20"/>
          <w:szCs w:val="20"/>
        </w:rPr>
        <w:t xml:space="preserve">OptionalDemo{   </w:t>
      </w:r>
    </w:p>
    <w:p w:rsidR="005E16C4" w:rsidRPr="005E16C4" w:rsidRDefault="005E16C4" w:rsidP="005E16C4">
      <w:pPr>
        <w:rPr>
          <w:rFonts w:ascii="Consolas" w:hAnsi="Consolas" w:cs="Consolas"/>
        </w:rPr>
      </w:pPr>
      <w:r w:rsidRPr="005E16C4">
        <w:rPr>
          <w:rFonts w:ascii="Courier New" w:hAnsi="Courier New" w:cs="Courier New"/>
          <w:sz w:val="20"/>
          <w:szCs w:val="20"/>
        </w:rPr>
        <w:t>    public</w:t>
      </w:r>
      <w:r w:rsidRPr="005E16C4">
        <w:rPr>
          <w:rFonts w:ascii="Consolas" w:hAnsi="Consolas" w:cs="Consolas"/>
        </w:rPr>
        <w:t xml:space="preserve"> </w:t>
      </w:r>
      <w:r w:rsidRPr="005E16C4">
        <w:rPr>
          <w:rFonts w:ascii="Courier New" w:hAnsi="Courier New" w:cs="Courier New"/>
          <w:sz w:val="20"/>
          <w:szCs w:val="20"/>
        </w:rPr>
        <w:t>static</w:t>
      </w:r>
      <w:r w:rsidRPr="005E16C4">
        <w:rPr>
          <w:rFonts w:ascii="Consolas" w:hAnsi="Consolas" w:cs="Consolas"/>
        </w:rPr>
        <w:t xml:space="preserve"> </w:t>
      </w:r>
      <w:r w:rsidRPr="005E16C4">
        <w:rPr>
          <w:rFonts w:ascii="Courier New" w:hAnsi="Courier New" w:cs="Courier New"/>
          <w:sz w:val="20"/>
          <w:szCs w:val="20"/>
        </w:rPr>
        <w:t>void</w:t>
      </w:r>
      <w:r w:rsidRPr="005E16C4">
        <w:rPr>
          <w:rFonts w:ascii="Consolas" w:hAnsi="Consolas" w:cs="Consolas"/>
        </w:rPr>
        <w:t xml:space="preserve"> </w:t>
      </w:r>
      <w:r w:rsidRPr="005E16C4">
        <w:rPr>
          <w:rFonts w:ascii="Courier New" w:hAnsi="Courier New" w:cs="Courier New"/>
          <w:sz w:val="20"/>
          <w:szCs w:val="20"/>
        </w:rPr>
        <w:t xml:space="preserve">main(String[] args) {   </w:t>
      </w:r>
    </w:p>
    <w:p w:rsidR="005E16C4" w:rsidRPr="005E16C4" w:rsidRDefault="005E16C4" w:rsidP="005E16C4">
      <w:pPr>
        <w:rPr>
          <w:rFonts w:ascii="Consolas" w:hAnsi="Consolas" w:cs="Consolas"/>
        </w:rPr>
      </w:pPr>
      <w:r w:rsidRPr="005E16C4">
        <w:rPr>
          <w:rFonts w:ascii="Courier New" w:hAnsi="Courier New" w:cs="Courier New"/>
          <w:sz w:val="20"/>
          <w:szCs w:val="20"/>
        </w:rPr>
        <w:t>        String[] words = new</w:t>
      </w:r>
      <w:r w:rsidRPr="005E16C4">
        <w:rPr>
          <w:rFonts w:ascii="Consolas" w:hAnsi="Consolas" w:cs="Consolas"/>
        </w:rPr>
        <w:t xml:space="preserve"> </w:t>
      </w:r>
      <w:r w:rsidRPr="005E16C4">
        <w:rPr>
          <w:rFonts w:ascii="Courier New" w:hAnsi="Courier New" w:cs="Courier New"/>
          <w:sz w:val="20"/>
          <w:szCs w:val="20"/>
        </w:rPr>
        <w:t xml:space="preserve">String[10];   </w:t>
      </w:r>
    </w:p>
    <w:p w:rsidR="005E16C4" w:rsidRPr="005E16C4" w:rsidRDefault="005E16C4" w:rsidP="005E16C4">
      <w:pPr>
        <w:rPr>
          <w:rFonts w:ascii="Consolas" w:hAnsi="Consolas" w:cs="Consolas"/>
        </w:rPr>
      </w:pPr>
      <w:r w:rsidRPr="005E16C4">
        <w:rPr>
          <w:rFonts w:ascii="Courier New" w:hAnsi="Courier New" w:cs="Courier New"/>
          <w:sz w:val="20"/>
          <w:szCs w:val="20"/>
        </w:rPr>
        <w:t xml:space="preserve">        Optional&lt;String&gt; checkNull =  </w:t>
      </w:r>
    </w:p>
    <w:p w:rsidR="005E16C4" w:rsidRPr="005E16C4" w:rsidRDefault="005E16C4" w:rsidP="005E16C4">
      <w:pPr>
        <w:rPr>
          <w:rFonts w:ascii="Consolas" w:hAnsi="Consolas" w:cs="Consolas"/>
        </w:rPr>
      </w:pPr>
      <w:r w:rsidRPr="005E16C4">
        <w:rPr>
          <w:rFonts w:ascii="Courier New" w:hAnsi="Courier New" w:cs="Courier New"/>
          <w:sz w:val="20"/>
          <w:szCs w:val="20"/>
        </w:rPr>
        <w:t xml:space="preserve">                      Optional.ofNullable(words[5]);   </w:t>
      </w:r>
    </w:p>
    <w:p w:rsidR="005E16C4" w:rsidRPr="005E16C4" w:rsidRDefault="005E16C4" w:rsidP="005E16C4">
      <w:pPr>
        <w:rPr>
          <w:rFonts w:ascii="Consolas" w:hAnsi="Consolas" w:cs="Consolas"/>
        </w:rPr>
      </w:pPr>
      <w:r w:rsidRPr="005E16C4">
        <w:rPr>
          <w:rFonts w:ascii="Courier New" w:hAnsi="Courier New" w:cs="Courier New"/>
          <w:sz w:val="20"/>
          <w:szCs w:val="20"/>
        </w:rPr>
        <w:t>        if</w:t>
      </w:r>
      <w:r w:rsidRPr="005E16C4">
        <w:rPr>
          <w:rFonts w:ascii="Consolas" w:hAnsi="Consolas" w:cs="Consolas"/>
        </w:rPr>
        <w:t xml:space="preserve"> </w:t>
      </w:r>
      <w:r w:rsidRPr="005E16C4">
        <w:rPr>
          <w:rFonts w:ascii="Courier New" w:hAnsi="Courier New" w:cs="Courier New"/>
          <w:sz w:val="20"/>
          <w:szCs w:val="20"/>
        </w:rPr>
        <w:t xml:space="preserve">(checkNull.isPresent()) {   </w:t>
      </w:r>
    </w:p>
    <w:p w:rsidR="005E16C4" w:rsidRPr="005E16C4" w:rsidRDefault="005E16C4" w:rsidP="005E16C4">
      <w:pPr>
        <w:rPr>
          <w:rFonts w:ascii="Consolas" w:hAnsi="Consolas" w:cs="Consolas"/>
        </w:rPr>
      </w:pPr>
      <w:r w:rsidRPr="005E16C4">
        <w:rPr>
          <w:rFonts w:ascii="Courier New" w:hAnsi="Courier New" w:cs="Courier New"/>
          <w:sz w:val="20"/>
          <w:szCs w:val="20"/>
        </w:rPr>
        <w:t xml:space="preserve">            String word = words[5].toLowerCase();   </w:t>
      </w:r>
    </w:p>
    <w:p w:rsidR="005E16C4" w:rsidRPr="005E16C4" w:rsidRDefault="005E16C4" w:rsidP="005E16C4">
      <w:pPr>
        <w:rPr>
          <w:rFonts w:ascii="Consolas" w:hAnsi="Consolas" w:cs="Consolas"/>
        </w:rPr>
      </w:pPr>
      <w:r w:rsidRPr="005E16C4">
        <w:rPr>
          <w:rFonts w:ascii="Courier New" w:hAnsi="Courier New" w:cs="Courier New"/>
          <w:sz w:val="20"/>
          <w:szCs w:val="20"/>
        </w:rPr>
        <w:t xml:space="preserve">            System.out.print(word);   </w:t>
      </w:r>
    </w:p>
    <w:p w:rsidR="005E16C4" w:rsidRPr="005E16C4" w:rsidRDefault="005E16C4" w:rsidP="005E16C4">
      <w:pPr>
        <w:rPr>
          <w:rFonts w:ascii="Consolas" w:hAnsi="Consolas" w:cs="Consolas"/>
        </w:rPr>
      </w:pPr>
      <w:r w:rsidRPr="005E16C4">
        <w:rPr>
          <w:rFonts w:ascii="Courier New" w:hAnsi="Courier New" w:cs="Courier New"/>
          <w:sz w:val="20"/>
          <w:szCs w:val="20"/>
        </w:rPr>
        <w:t>        } else</w:t>
      </w:r>
      <w:r w:rsidRPr="005E16C4">
        <w:rPr>
          <w:rFonts w:ascii="Consolas" w:hAnsi="Consolas" w:cs="Consolas"/>
        </w:rPr>
        <w:t>  </w:t>
      </w:r>
    </w:p>
    <w:p w:rsidR="005E16C4" w:rsidRPr="005E16C4" w:rsidRDefault="005E16C4" w:rsidP="005E16C4">
      <w:pPr>
        <w:rPr>
          <w:rFonts w:ascii="Consolas" w:hAnsi="Consolas" w:cs="Consolas"/>
        </w:rPr>
      </w:pPr>
      <w:r w:rsidRPr="005E16C4">
        <w:rPr>
          <w:rFonts w:ascii="Courier New" w:hAnsi="Courier New" w:cs="Courier New"/>
          <w:sz w:val="20"/>
          <w:szCs w:val="20"/>
        </w:rPr>
        <w:t xml:space="preserve">            System.out.println("word is null");   </w:t>
      </w:r>
    </w:p>
    <w:p w:rsidR="005E16C4" w:rsidRPr="005E16C4" w:rsidRDefault="005E16C4" w:rsidP="005E16C4">
      <w:pPr>
        <w:rPr>
          <w:rFonts w:ascii="Consolas" w:hAnsi="Consolas" w:cs="Consolas"/>
        </w:rPr>
      </w:pPr>
      <w:r w:rsidRPr="005E16C4">
        <w:rPr>
          <w:rFonts w:ascii="Courier New" w:hAnsi="Courier New" w:cs="Courier New"/>
          <w:sz w:val="20"/>
          <w:szCs w:val="20"/>
        </w:rPr>
        <w:t xml:space="preserve">    }   </w:t>
      </w:r>
    </w:p>
    <w:p w:rsidR="005E16C4" w:rsidRDefault="005E16C4" w:rsidP="005E16C4">
      <w:pPr>
        <w:rPr>
          <w:rFonts w:ascii="Courier New" w:hAnsi="Courier New" w:cs="Courier New"/>
          <w:sz w:val="20"/>
          <w:szCs w:val="20"/>
        </w:rPr>
      </w:pPr>
      <w:r w:rsidRPr="005E16C4">
        <w:rPr>
          <w:rFonts w:ascii="Courier New" w:hAnsi="Courier New" w:cs="Courier New"/>
          <w:sz w:val="20"/>
          <w:szCs w:val="20"/>
        </w:rPr>
        <w:t xml:space="preserve">}   </w:t>
      </w:r>
    </w:p>
    <w:p w:rsidR="005E16C4" w:rsidRPr="005E16C4" w:rsidRDefault="005E16C4" w:rsidP="005E16C4">
      <w:pPr>
        <w:pStyle w:val="HTMLPreformatted"/>
        <w:shd w:val="clear" w:color="auto" w:fill="E0E0E0"/>
        <w:spacing w:after="150"/>
        <w:textAlignment w:val="baseline"/>
        <w:rPr>
          <w:rFonts w:ascii="Roboto sans-serif" w:hAnsi="Roboto sans-serif"/>
          <w:sz w:val="24"/>
          <w:szCs w:val="24"/>
        </w:rPr>
      </w:pPr>
      <w:r>
        <w:t>O/P-</w:t>
      </w:r>
      <w:r w:rsidRPr="005E16C4">
        <w:rPr>
          <w:rFonts w:ascii="Roboto sans-serif" w:hAnsi="Roboto sans-serif"/>
        </w:rPr>
        <w:t xml:space="preserve"> </w:t>
      </w:r>
      <w:r w:rsidRPr="005E16C4">
        <w:rPr>
          <w:rFonts w:ascii="Roboto sans-serif" w:hAnsi="Roboto sans-serif"/>
          <w:sz w:val="24"/>
          <w:szCs w:val="24"/>
        </w:rPr>
        <w:t>word is null</w:t>
      </w:r>
    </w:p>
    <w:p w:rsidR="005E16C4" w:rsidRPr="005E16C4" w:rsidRDefault="005E16C4" w:rsidP="005E16C4">
      <w:pPr>
        <w:rPr>
          <w:rFonts w:ascii="Consolas" w:hAnsi="Consolas" w:cs="Consolas"/>
        </w:rPr>
      </w:pPr>
    </w:p>
    <w:p w:rsidR="005E16C4" w:rsidRDefault="005E16C4" w:rsidP="00BE67E5">
      <w:pPr>
        <w:pStyle w:val="NormalWeb"/>
        <w:spacing w:before="144" w:beforeAutospacing="0" w:after="288" w:afterAutospacing="0"/>
        <w:textAlignment w:val="baseline"/>
        <w:rPr>
          <w:rFonts w:asciiTheme="minorHAnsi" w:hAnsiTheme="minorHAnsi" w:cstheme="minorHAnsi"/>
          <w:color w:val="222222"/>
        </w:rPr>
      </w:pPr>
    </w:p>
    <w:p w:rsidR="005E16C4" w:rsidRDefault="005E16C4" w:rsidP="00BE67E5">
      <w:pPr>
        <w:pStyle w:val="NormalWeb"/>
        <w:spacing w:before="144" w:beforeAutospacing="0" w:after="288" w:afterAutospacing="0"/>
        <w:textAlignment w:val="baseline"/>
        <w:rPr>
          <w:rFonts w:asciiTheme="minorHAnsi" w:hAnsiTheme="minorHAnsi" w:cstheme="minorHAnsi"/>
          <w:color w:val="222222"/>
        </w:rPr>
      </w:pPr>
    </w:p>
    <w:p w:rsidR="005E16C4" w:rsidRPr="005B19EE" w:rsidRDefault="005E16C4" w:rsidP="00BE67E5">
      <w:pPr>
        <w:pStyle w:val="NormalWeb"/>
        <w:spacing w:before="144" w:beforeAutospacing="0" w:after="288" w:afterAutospacing="0"/>
        <w:textAlignment w:val="baseline"/>
        <w:rPr>
          <w:rFonts w:asciiTheme="minorHAnsi" w:hAnsiTheme="minorHAnsi" w:cstheme="minorHAnsi"/>
          <w:color w:val="222222"/>
        </w:rPr>
      </w:pPr>
    </w:p>
    <w:p w:rsidR="00BE67E5" w:rsidRPr="00DE4F24" w:rsidRDefault="00BE67E5" w:rsidP="00DE4F24">
      <w:pPr>
        <w:pStyle w:val="NormalWeb"/>
        <w:spacing w:before="144" w:beforeAutospacing="0" w:after="288" w:afterAutospacing="0"/>
        <w:textAlignment w:val="baseline"/>
        <w:rPr>
          <w:rFonts w:asciiTheme="minorHAnsi" w:hAnsiTheme="minorHAnsi" w:cstheme="minorHAnsi"/>
          <w:color w:val="222222"/>
          <w:sz w:val="16"/>
          <w:szCs w:val="16"/>
        </w:rPr>
      </w:pPr>
      <w:r w:rsidRPr="0094016A">
        <w:rPr>
          <w:rFonts w:asciiTheme="minorHAnsi" w:hAnsiTheme="minorHAnsi" w:cstheme="minorHAnsi"/>
          <w:color w:val="222222"/>
          <w:sz w:val="16"/>
          <w:szCs w:val="16"/>
        </w:rPr>
        <w:t xml:space="preserve">And the output of the code will be : Do Any Work implementation in the class Do More Work </w:t>
      </w:r>
      <w:r w:rsidR="00DE4F24">
        <w:rPr>
          <w:rFonts w:asciiTheme="minorHAnsi" w:hAnsiTheme="minorHAnsi" w:cstheme="minorHAnsi"/>
          <w:color w:val="222222"/>
          <w:sz w:val="16"/>
          <w:szCs w:val="16"/>
        </w:rPr>
        <w:t>implementation in the interface</w:t>
      </w:r>
    </w:p>
    <w:p w:rsidR="00BE67E5" w:rsidRPr="0094016A" w:rsidRDefault="00BE67E5" w:rsidP="00BE67E5">
      <w:pPr>
        <w:spacing w:line="194" w:lineRule="atLeast"/>
        <w:rPr>
          <w:rFonts w:asciiTheme="minorHAnsi" w:hAnsiTheme="minorHAnsi" w:cstheme="minorHAnsi"/>
          <w:color w:val="000000"/>
          <w:sz w:val="16"/>
          <w:szCs w:val="16"/>
        </w:rPr>
      </w:pPr>
      <w:r w:rsidRPr="0094016A">
        <w:rPr>
          <w:rFonts w:asciiTheme="minorHAnsi" w:hAnsiTheme="minorHAnsi" w:cstheme="minorHAnsi"/>
          <w:b/>
          <w:bCs/>
          <w:color w:val="000000"/>
          <w:sz w:val="16"/>
          <w:szCs w:val="16"/>
          <w:bdr w:val="none" w:sz="0" w:space="0" w:color="auto" w:frame="1"/>
        </w:rPr>
        <w:t>PATH (For Windows Users)</w:t>
      </w:r>
      <w:r w:rsidRPr="0094016A">
        <w:rPr>
          <w:rFonts w:asciiTheme="minorHAnsi" w:hAnsiTheme="minorHAnsi" w:cstheme="minorHAnsi"/>
          <w:color w:val="000000"/>
          <w:sz w:val="16"/>
          <w:szCs w:val="16"/>
          <w:bdr w:val="none" w:sz="0" w:space="0" w:color="auto" w:frame="1"/>
        </w:rPr>
        <w:t> </w:t>
      </w:r>
    </w:p>
    <w:p w:rsidR="00BE67E5" w:rsidRPr="0094016A" w:rsidRDefault="00BE67E5" w:rsidP="00BE67E5">
      <w:pPr>
        <w:spacing w:line="194" w:lineRule="atLeast"/>
        <w:rPr>
          <w:rFonts w:asciiTheme="minorHAnsi" w:hAnsiTheme="minorHAnsi" w:cstheme="minorHAnsi"/>
          <w:color w:val="000000"/>
          <w:sz w:val="16"/>
          <w:szCs w:val="16"/>
        </w:rPr>
      </w:pPr>
    </w:p>
    <w:p w:rsidR="00BE67E5" w:rsidRPr="004905AE" w:rsidRDefault="00BE67E5" w:rsidP="00BE67E5">
      <w:pPr>
        <w:spacing w:line="194" w:lineRule="atLeast"/>
        <w:rPr>
          <w:rFonts w:asciiTheme="minorHAnsi" w:hAnsiTheme="minorHAnsi" w:cstheme="minorHAnsi"/>
          <w:color w:val="000000"/>
        </w:rPr>
      </w:pPr>
      <w:r w:rsidRPr="004905AE">
        <w:rPr>
          <w:rFonts w:asciiTheme="minorHAnsi" w:hAnsiTheme="minorHAnsi" w:cstheme="minorHAnsi"/>
          <w:color w:val="000000"/>
          <w:bdr w:val="none" w:sz="0" w:space="0" w:color="auto" w:frame="1"/>
        </w:rPr>
        <w:t>When we launch any program from command line prompt, operating system use PATH environment variable to locate executable programs. In other words, PATH maintains a list of directories for searching executable programs such as ".exe", ".bat" or ".com".</w:t>
      </w:r>
    </w:p>
    <w:p w:rsidR="00BE67E5" w:rsidRPr="004905AE" w:rsidRDefault="00BE67E5" w:rsidP="00BE67E5">
      <w:pPr>
        <w:spacing w:line="194" w:lineRule="atLeast"/>
        <w:rPr>
          <w:rFonts w:asciiTheme="minorHAnsi" w:hAnsiTheme="minorHAnsi" w:cstheme="minorHAnsi"/>
          <w:color w:val="000000"/>
        </w:rPr>
      </w:pPr>
    </w:p>
    <w:p w:rsidR="00BE67E5" w:rsidRPr="004905AE" w:rsidRDefault="00BE67E5" w:rsidP="00BE67E5">
      <w:pPr>
        <w:spacing w:line="194" w:lineRule="atLeast"/>
        <w:rPr>
          <w:rFonts w:asciiTheme="minorHAnsi" w:hAnsiTheme="minorHAnsi" w:cstheme="minorHAnsi"/>
          <w:color w:val="000000"/>
        </w:rPr>
      </w:pPr>
      <w:r w:rsidRPr="004905AE">
        <w:rPr>
          <w:rFonts w:asciiTheme="minorHAnsi" w:hAnsiTheme="minorHAnsi" w:cstheme="minorHAnsi"/>
          <w:color w:val="000000"/>
          <w:bdr w:val="none" w:sz="0" w:space="0" w:color="auto" w:frame="1"/>
        </w:rPr>
        <w:t>For Example: When you run command javac Hello.java or java Hello, Windows searches the program in the current working directory and all the directories listed in the PATH for Java Compiler "javac.exe" and Java Runtime "java.exe".</w:t>
      </w:r>
    </w:p>
    <w:p w:rsidR="00BE67E5" w:rsidRPr="004905AE" w:rsidRDefault="00BE67E5" w:rsidP="00BE67E5">
      <w:pPr>
        <w:spacing w:line="194" w:lineRule="atLeast"/>
        <w:rPr>
          <w:rFonts w:asciiTheme="minorHAnsi" w:hAnsiTheme="minorHAnsi" w:cstheme="minorHAnsi"/>
          <w:color w:val="000000"/>
        </w:rPr>
      </w:pPr>
    </w:p>
    <w:p w:rsidR="00BE67E5" w:rsidRPr="004905AE" w:rsidRDefault="00BE67E5" w:rsidP="00BE67E5">
      <w:pPr>
        <w:spacing w:line="194" w:lineRule="atLeast"/>
        <w:rPr>
          <w:rFonts w:asciiTheme="minorHAnsi" w:hAnsiTheme="minorHAnsi" w:cstheme="minorHAnsi"/>
          <w:color w:val="000000"/>
        </w:rPr>
      </w:pPr>
      <w:r w:rsidRPr="004905AE">
        <w:rPr>
          <w:rFonts w:asciiTheme="minorHAnsi" w:hAnsiTheme="minorHAnsi" w:cstheme="minorHAnsi"/>
          <w:color w:val="000000"/>
          <w:bdr w:val="none" w:sz="0" w:space="0" w:color="auto" w:frame="1"/>
        </w:rPr>
        <w:t>In case of failure it shows error given below:</w:t>
      </w:r>
    </w:p>
    <w:p w:rsidR="00BE67E5" w:rsidRPr="004905AE" w:rsidRDefault="00BE67E5" w:rsidP="00BE67E5">
      <w:pPr>
        <w:spacing w:line="194" w:lineRule="atLeast"/>
        <w:rPr>
          <w:rFonts w:asciiTheme="minorHAnsi" w:hAnsiTheme="minorHAnsi" w:cstheme="minorHAnsi"/>
          <w:color w:val="000000"/>
        </w:rPr>
      </w:pPr>
      <w:r w:rsidRPr="004905AE">
        <w:rPr>
          <w:rFonts w:asciiTheme="minorHAnsi" w:hAnsiTheme="minorHAnsi" w:cstheme="minorHAnsi"/>
          <w:color w:val="000000"/>
          <w:bdr w:val="none" w:sz="0" w:space="0" w:color="auto" w:frame="1"/>
        </w:rPr>
        <w:t>PATH maintains a set of directories. The directories are separated by semi-colon ';'.</w:t>
      </w:r>
    </w:p>
    <w:p w:rsidR="00BE67E5" w:rsidRPr="004905AE" w:rsidRDefault="00BE67E5" w:rsidP="00BE67E5">
      <w:pPr>
        <w:spacing w:line="194" w:lineRule="atLeast"/>
        <w:rPr>
          <w:rFonts w:asciiTheme="minorHAnsi" w:hAnsiTheme="minorHAnsi" w:cstheme="minorHAnsi"/>
          <w:color w:val="000000"/>
        </w:rPr>
      </w:pPr>
      <w:r w:rsidRPr="004905AE">
        <w:rPr>
          <w:rFonts w:asciiTheme="minorHAnsi" w:hAnsiTheme="minorHAnsi" w:cstheme="minorHAnsi"/>
          <w:color w:val="000000"/>
          <w:bdr w:val="none" w:sz="0" w:space="0" w:color="auto" w:frame="1"/>
        </w:rPr>
        <w:lastRenderedPageBreak/>
        <w:t>For Java applications, PATH must include JDK's "bin" directory (e.g., "c:\Program Files\java\jdk1.6.0_xx\bin"), which contains JDK programs such as Java Compiler "javac.exe" and Java Runtime "java.exe".</w:t>
      </w:r>
    </w:p>
    <w:p w:rsidR="00DF4107" w:rsidRDefault="00DF4107" w:rsidP="00642C92">
      <w:pPr>
        <w:pStyle w:val="NormalWeb"/>
        <w:shd w:val="clear" w:color="auto" w:fill="FFFFFF"/>
        <w:spacing w:before="0" w:after="0"/>
        <w:jc w:val="both"/>
        <w:textAlignment w:val="baseline"/>
        <w:rPr>
          <w:rFonts w:ascii="Consolas" w:eastAsiaTheme="minorHAnsi" w:hAnsi="Consolas" w:cs="Consolas"/>
          <w:b/>
          <w:color w:val="000000"/>
          <w:u w:val="single"/>
          <w:lang w:eastAsia="en-US"/>
        </w:rPr>
      </w:pPr>
    </w:p>
    <w:p w:rsidR="00DF4107" w:rsidRDefault="00DF4107" w:rsidP="00642C92">
      <w:pPr>
        <w:pStyle w:val="NormalWeb"/>
        <w:shd w:val="clear" w:color="auto" w:fill="FFFFFF"/>
        <w:spacing w:before="0" w:after="0"/>
        <w:jc w:val="both"/>
        <w:textAlignment w:val="baseline"/>
        <w:rPr>
          <w:rFonts w:ascii="Consolas" w:eastAsiaTheme="minorHAnsi" w:hAnsi="Consolas" w:cs="Consolas"/>
          <w:b/>
          <w:color w:val="000000"/>
          <w:u w:val="single"/>
          <w:lang w:eastAsia="en-US"/>
        </w:rPr>
      </w:pPr>
    </w:p>
    <w:p w:rsidR="00FF439F" w:rsidRDefault="00FF439F" w:rsidP="00642C92">
      <w:pPr>
        <w:pStyle w:val="NormalWeb"/>
        <w:shd w:val="clear" w:color="auto" w:fill="FFFFFF"/>
        <w:spacing w:before="0" w:after="0"/>
        <w:jc w:val="both"/>
        <w:textAlignment w:val="baseline"/>
        <w:rPr>
          <w:rFonts w:ascii="Consolas" w:eastAsiaTheme="minorHAnsi" w:hAnsi="Consolas" w:cs="Consolas"/>
          <w:b/>
          <w:color w:val="000000"/>
          <w:u w:val="single"/>
          <w:lang w:eastAsia="en-US"/>
        </w:rPr>
      </w:pPr>
      <w:r w:rsidRPr="00FF439F">
        <w:rPr>
          <w:rFonts w:ascii="Consolas" w:eastAsiaTheme="minorHAnsi" w:hAnsi="Consolas" w:cs="Consolas"/>
          <w:b/>
          <w:color w:val="000000"/>
          <w:u w:val="single"/>
          <w:lang w:eastAsia="en-US"/>
        </w:rPr>
        <w:t>Custom Exception</w:t>
      </w:r>
    </w:p>
    <w:p w:rsidR="00FF439F" w:rsidRPr="00FF439F" w:rsidRDefault="00EA175E" w:rsidP="00642C92">
      <w:pPr>
        <w:pStyle w:val="NormalWeb"/>
        <w:shd w:val="clear" w:color="auto" w:fill="FFFFFF"/>
        <w:spacing w:before="0" w:after="0"/>
        <w:jc w:val="both"/>
        <w:textAlignment w:val="baseline"/>
        <w:rPr>
          <w:rFonts w:ascii="Consolas" w:eastAsiaTheme="minorHAnsi" w:hAnsi="Consolas" w:cs="Consolas"/>
          <w:b/>
          <w:color w:val="000000"/>
          <w:u w:val="single"/>
          <w:lang w:eastAsia="en-US"/>
        </w:rPr>
      </w:pPr>
      <w:r>
        <w:rPr>
          <w:noProof/>
        </w:rPr>
        <w:drawing>
          <wp:inline distT="0" distB="0" distL="0" distR="0" wp14:anchorId="2A9BD9FB" wp14:editId="6AFE51D6">
            <wp:extent cx="7527195" cy="4232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532845" cy="4235452"/>
                    </a:xfrm>
                    <a:prstGeom prst="rect">
                      <a:avLst/>
                    </a:prstGeom>
                  </pic:spPr>
                </pic:pic>
              </a:graphicData>
            </a:graphic>
          </wp:inline>
        </w:drawing>
      </w:r>
    </w:p>
    <w:p w:rsidR="00FF439F" w:rsidRDefault="00FF439F" w:rsidP="00642C92">
      <w:pPr>
        <w:pStyle w:val="NormalWeb"/>
        <w:shd w:val="clear" w:color="auto" w:fill="FFFFFF"/>
        <w:spacing w:before="0" w:after="0"/>
        <w:jc w:val="both"/>
        <w:textAlignment w:val="baseline"/>
        <w:rPr>
          <w:rFonts w:ascii="Consolas" w:eastAsiaTheme="minorHAnsi" w:hAnsi="Consolas" w:cs="Consolas"/>
          <w:b/>
          <w:color w:val="000000"/>
          <w:lang w:eastAsia="en-US"/>
        </w:rPr>
      </w:pPr>
    </w:p>
    <w:p w:rsidR="00750B1F" w:rsidRPr="00750B1F" w:rsidRDefault="00750B1F" w:rsidP="00642C92">
      <w:pPr>
        <w:pStyle w:val="NormalWeb"/>
        <w:shd w:val="clear" w:color="auto" w:fill="FFFFFF"/>
        <w:spacing w:before="0" w:after="0"/>
        <w:jc w:val="both"/>
        <w:textAlignment w:val="baseline"/>
        <w:rPr>
          <w:rFonts w:ascii="Consolas" w:eastAsiaTheme="minorHAnsi" w:hAnsi="Consolas" w:cs="Consolas"/>
          <w:b/>
          <w:color w:val="000000"/>
          <w:lang w:eastAsia="en-US"/>
        </w:rPr>
      </w:pPr>
      <w:r w:rsidRPr="00750B1F">
        <w:rPr>
          <w:rFonts w:ascii="Consolas" w:eastAsiaTheme="minorHAnsi" w:hAnsi="Consolas" w:cs="Consolas"/>
          <w:b/>
          <w:color w:val="000000"/>
          <w:lang w:eastAsia="en-US"/>
        </w:rPr>
        <w:t>Block Execution</w:t>
      </w:r>
    </w:p>
    <w:p w:rsidR="00E609A1" w:rsidRPr="00750B1F" w:rsidRDefault="00E609A1" w:rsidP="00642C92">
      <w:pPr>
        <w:pStyle w:val="NormalWeb"/>
        <w:shd w:val="clear" w:color="auto" w:fill="FFFFFF"/>
        <w:spacing w:before="0" w:after="0"/>
        <w:jc w:val="both"/>
        <w:textAlignment w:val="baseline"/>
        <w:rPr>
          <w:rFonts w:ascii="Consolas" w:eastAsiaTheme="minorHAnsi" w:hAnsi="Consolas" w:cs="Consolas"/>
          <w:color w:val="000000"/>
          <w:lang w:eastAsia="en-US"/>
        </w:rPr>
      </w:pPr>
      <w:r w:rsidRPr="00750B1F">
        <w:rPr>
          <w:rFonts w:ascii="Consolas" w:eastAsiaTheme="minorHAnsi" w:hAnsi="Consolas" w:cs="Consolas"/>
          <w:color w:val="000000"/>
          <w:lang w:eastAsia="en-US"/>
        </w:rPr>
        <w:t>Static Block Parent Class</w:t>
      </w:r>
    </w:p>
    <w:p w:rsidR="00750B1F" w:rsidRDefault="00E609A1" w:rsidP="00750B1F">
      <w:pPr>
        <w:pStyle w:val="NormalWeb"/>
        <w:shd w:val="clear" w:color="auto" w:fill="FFFFFF"/>
        <w:spacing w:before="0" w:after="0"/>
        <w:jc w:val="both"/>
        <w:textAlignment w:val="baseline"/>
        <w:rPr>
          <w:rFonts w:ascii="Consolas" w:eastAsiaTheme="minorHAnsi" w:hAnsi="Consolas" w:cs="Consolas"/>
          <w:color w:val="000000"/>
          <w:lang w:eastAsia="en-US"/>
        </w:rPr>
      </w:pPr>
      <w:r w:rsidRPr="00750B1F">
        <w:rPr>
          <w:rFonts w:ascii="Consolas" w:eastAsiaTheme="minorHAnsi" w:hAnsi="Consolas" w:cs="Consolas"/>
          <w:color w:val="000000"/>
          <w:lang w:eastAsia="en-US"/>
        </w:rPr>
        <w:t>Static Block Child Class</w:t>
      </w:r>
    </w:p>
    <w:p w:rsidR="00E609A1" w:rsidRPr="00750B1F" w:rsidRDefault="00E609A1" w:rsidP="00750B1F">
      <w:pPr>
        <w:pStyle w:val="NormalWeb"/>
        <w:shd w:val="clear" w:color="auto" w:fill="FFFFFF"/>
        <w:spacing w:before="0" w:after="0"/>
        <w:jc w:val="both"/>
        <w:textAlignment w:val="baseline"/>
        <w:rPr>
          <w:rFonts w:ascii="Consolas" w:eastAsiaTheme="minorHAnsi" w:hAnsi="Consolas" w:cs="Consolas"/>
          <w:color w:val="000000"/>
          <w:lang w:eastAsia="en-US"/>
        </w:rPr>
      </w:pPr>
      <w:r>
        <w:rPr>
          <w:rFonts w:ascii="Consolas" w:eastAsiaTheme="minorHAnsi" w:hAnsi="Consolas" w:cs="Consolas"/>
          <w:color w:val="000000"/>
          <w:lang w:eastAsia="en-US"/>
        </w:rPr>
        <w:t>Normal block Parent class</w:t>
      </w:r>
    </w:p>
    <w:p w:rsidR="00E609A1" w:rsidRPr="00750B1F" w:rsidRDefault="00E609A1" w:rsidP="00E609A1">
      <w:pPr>
        <w:autoSpaceDE w:val="0"/>
        <w:autoSpaceDN w:val="0"/>
        <w:adjustRightInd w:val="0"/>
        <w:rPr>
          <w:rFonts w:ascii="Consolas" w:eastAsiaTheme="minorHAnsi" w:hAnsi="Consolas" w:cs="Consolas"/>
          <w:color w:val="000000"/>
          <w:lang w:eastAsia="en-US"/>
        </w:rPr>
      </w:pPr>
      <w:r>
        <w:rPr>
          <w:rFonts w:ascii="Consolas" w:eastAsiaTheme="minorHAnsi" w:hAnsi="Consolas" w:cs="Consolas"/>
          <w:color w:val="000000"/>
          <w:lang w:eastAsia="en-US"/>
        </w:rPr>
        <w:t>Constructor of parent class</w:t>
      </w:r>
    </w:p>
    <w:p w:rsidR="00E609A1" w:rsidRPr="00750B1F" w:rsidRDefault="00E609A1" w:rsidP="00E609A1">
      <w:pPr>
        <w:autoSpaceDE w:val="0"/>
        <w:autoSpaceDN w:val="0"/>
        <w:adjustRightInd w:val="0"/>
        <w:rPr>
          <w:rFonts w:ascii="Consolas" w:eastAsiaTheme="minorHAnsi" w:hAnsi="Consolas" w:cs="Consolas"/>
          <w:color w:val="000000"/>
          <w:lang w:eastAsia="en-US"/>
        </w:rPr>
      </w:pPr>
      <w:r>
        <w:rPr>
          <w:rFonts w:ascii="Consolas" w:eastAsiaTheme="minorHAnsi" w:hAnsi="Consolas" w:cs="Consolas"/>
          <w:color w:val="000000"/>
          <w:lang w:eastAsia="en-US"/>
        </w:rPr>
        <w:t>Normal block Child class</w:t>
      </w:r>
    </w:p>
    <w:p w:rsidR="00E609A1" w:rsidRPr="00750B1F" w:rsidRDefault="00E609A1" w:rsidP="00E609A1">
      <w:pPr>
        <w:autoSpaceDE w:val="0"/>
        <w:autoSpaceDN w:val="0"/>
        <w:adjustRightInd w:val="0"/>
        <w:rPr>
          <w:rFonts w:eastAsiaTheme="minorEastAsia"/>
          <w:color w:val="000000"/>
          <w:lang w:eastAsia="en-US"/>
        </w:rPr>
      </w:pPr>
      <w:r>
        <w:rPr>
          <w:rFonts w:ascii="Consolas" w:eastAsiaTheme="minorHAnsi" w:hAnsi="Consolas" w:cs="Consolas"/>
          <w:color w:val="000000"/>
          <w:lang w:eastAsia="en-US"/>
        </w:rPr>
        <w:t>Constructor of child class</w:t>
      </w:r>
    </w:p>
    <w:p w:rsidR="00F32973" w:rsidRDefault="00F32973" w:rsidP="00F32973">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lastRenderedPageBreak/>
        <w:t xml:space="preserve">Iterator&lt;String&gt; </w:t>
      </w:r>
      <w:r>
        <w:rPr>
          <w:rFonts w:ascii="Consolas" w:eastAsiaTheme="minorHAnsi" w:hAnsi="Consolas" w:cs="Consolas"/>
          <w:color w:val="6A3E3E"/>
          <w:lang w:eastAsia="en-US"/>
        </w:rPr>
        <w:t>itr</w:t>
      </w:r>
      <w:r>
        <w:rPr>
          <w:rFonts w:ascii="Consolas" w:eastAsiaTheme="minorHAnsi" w:hAnsi="Consolas" w:cs="Consolas"/>
          <w:color w:val="000000"/>
          <w:lang w:eastAsia="en-US"/>
        </w:rPr>
        <w:t xml:space="preserve"> = </w:t>
      </w:r>
      <w:r>
        <w:rPr>
          <w:rFonts w:ascii="Consolas" w:eastAsiaTheme="minorHAnsi" w:hAnsi="Consolas" w:cs="Consolas"/>
          <w:color w:val="6A3E3E"/>
          <w:u w:val="single"/>
          <w:lang w:eastAsia="en-US"/>
        </w:rPr>
        <w:t>al</w:t>
      </w:r>
      <w:r>
        <w:rPr>
          <w:rFonts w:ascii="Consolas" w:eastAsiaTheme="minorHAnsi" w:hAnsi="Consolas" w:cs="Consolas"/>
          <w:color w:val="000000"/>
          <w:u w:val="single"/>
          <w:lang w:eastAsia="en-US"/>
        </w:rPr>
        <w:t>.iterator()</w:t>
      </w:r>
      <w:r>
        <w:rPr>
          <w:rFonts w:ascii="Consolas" w:eastAsiaTheme="minorHAnsi" w:hAnsi="Consolas" w:cs="Consolas"/>
          <w:color w:val="000000"/>
          <w:lang w:eastAsia="en-US"/>
        </w:rPr>
        <w:t>;</w:t>
      </w:r>
    </w:p>
    <w:p w:rsidR="00244EEF" w:rsidRDefault="00244EEF" w:rsidP="00244EEF">
      <w:pPr>
        <w:autoSpaceDE w:val="0"/>
        <w:autoSpaceDN w:val="0"/>
        <w:adjustRightInd w:val="0"/>
        <w:rPr>
          <w:rFonts w:ascii="Consolas" w:eastAsiaTheme="minorHAnsi" w:hAnsi="Consolas" w:cs="Consolas"/>
          <w:b/>
          <w:bCs/>
          <w:color w:val="7F0055"/>
          <w:lang w:eastAsia="en-US"/>
        </w:rPr>
      </w:pPr>
    </w:p>
    <w:p w:rsidR="00244EEF" w:rsidRDefault="00244EEF" w:rsidP="00244EEF">
      <w:pPr>
        <w:autoSpaceDE w:val="0"/>
        <w:autoSpaceDN w:val="0"/>
        <w:adjustRightInd w:val="0"/>
        <w:rPr>
          <w:rFonts w:ascii="Consolas" w:eastAsiaTheme="minorHAnsi" w:hAnsi="Consolas" w:cs="Consolas"/>
          <w:lang w:eastAsia="en-US"/>
        </w:rPr>
      </w:pPr>
      <w:r>
        <w:rPr>
          <w:rFonts w:ascii="Consolas" w:eastAsiaTheme="minorHAnsi" w:hAnsi="Consolas" w:cs="Consolas"/>
          <w:b/>
          <w:bCs/>
          <w:color w:val="7F0055"/>
          <w:lang w:eastAsia="en-US"/>
        </w:rPr>
        <w:t>while</w:t>
      </w:r>
      <w:r>
        <w:rPr>
          <w:rFonts w:ascii="Consolas" w:eastAsiaTheme="minorHAnsi" w:hAnsi="Consolas" w:cs="Consolas"/>
          <w:color w:val="000000"/>
          <w:lang w:eastAsia="en-US"/>
        </w:rPr>
        <w:t>(</w:t>
      </w:r>
      <w:r>
        <w:rPr>
          <w:rFonts w:ascii="Consolas" w:eastAsiaTheme="minorHAnsi" w:hAnsi="Consolas" w:cs="Consolas"/>
          <w:color w:val="6A3E3E"/>
          <w:lang w:eastAsia="en-US"/>
        </w:rPr>
        <w:t>itr</w:t>
      </w:r>
      <w:r>
        <w:rPr>
          <w:rFonts w:ascii="Consolas" w:eastAsiaTheme="minorHAnsi" w:hAnsi="Consolas" w:cs="Consolas"/>
          <w:color w:val="000000"/>
          <w:lang w:eastAsia="en-US"/>
        </w:rPr>
        <w:t>.hasNext())</w:t>
      </w:r>
    </w:p>
    <w:p w:rsidR="00244EEF" w:rsidRDefault="00244EEF" w:rsidP="00244EEF">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 xml:space="preserve">        {</w:t>
      </w:r>
    </w:p>
    <w:p w:rsidR="00244EEF" w:rsidRDefault="00244EEF" w:rsidP="00244EEF">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 xml:space="preserve">        </w:t>
      </w:r>
      <w:r>
        <w:rPr>
          <w:rFonts w:ascii="Consolas" w:eastAsiaTheme="minorHAnsi" w:hAnsi="Consolas" w:cs="Consolas"/>
          <w:color w:val="000000"/>
          <w:lang w:eastAsia="en-US"/>
        </w:rPr>
        <w:tab/>
      </w:r>
      <w:r>
        <w:rPr>
          <w:rFonts w:ascii="Consolas" w:eastAsiaTheme="minorHAnsi" w:hAnsi="Consolas" w:cs="Consolas"/>
          <w:b/>
          <w:bCs/>
          <w:color w:val="7F0055"/>
          <w:lang w:eastAsia="en-US"/>
        </w:rPr>
        <w:t>if</w:t>
      </w:r>
      <w:r>
        <w:rPr>
          <w:rFonts w:ascii="Consolas" w:eastAsiaTheme="minorHAnsi" w:hAnsi="Consolas" w:cs="Consolas"/>
          <w:color w:val="000000"/>
          <w:lang w:eastAsia="en-US"/>
        </w:rPr>
        <w:t>(</w:t>
      </w:r>
      <w:r>
        <w:rPr>
          <w:rFonts w:ascii="Consolas" w:eastAsiaTheme="minorHAnsi" w:hAnsi="Consolas" w:cs="Consolas"/>
          <w:color w:val="6A3E3E"/>
          <w:lang w:eastAsia="en-US"/>
        </w:rPr>
        <w:t>itr</w:t>
      </w:r>
      <w:r>
        <w:rPr>
          <w:rFonts w:ascii="Consolas" w:eastAsiaTheme="minorHAnsi" w:hAnsi="Consolas" w:cs="Consolas"/>
          <w:color w:val="000000"/>
          <w:lang w:eastAsia="en-US"/>
        </w:rPr>
        <w:t>.next()==3)</w:t>
      </w:r>
    </w:p>
    <w:p w:rsidR="00244EEF" w:rsidRDefault="00244EEF" w:rsidP="00244EEF">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 xml:space="preserve">        </w:t>
      </w:r>
      <w:r>
        <w:rPr>
          <w:rFonts w:ascii="Consolas" w:eastAsiaTheme="minorHAnsi" w:hAnsi="Consolas" w:cs="Consolas"/>
          <w:color w:val="000000"/>
          <w:lang w:eastAsia="en-US"/>
        </w:rPr>
        <w:tab/>
        <w:t>{</w:t>
      </w:r>
    </w:p>
    <w:p w:rsidR="00244EEF" w:rsidRDefault="00244EEF" w:rsidP="00244EEF">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 xml:space="preserve">        </w:t>
      </w:r>
      <w:r>
        <w:rPr>
          <w:rFonts w:ascii="Consolas" w:eastAsiaTheme="minorHAnsi" w:hAnsi="Consolas" w:cs="Consolas"/>
          <w:color w:val="000000"/>
          <w:lang w:eastAsia="en-US"/>
        </w:rPr>
        <w:tab/>
      </w:r>
      <w:r>
        <w:rPr>
          <w:rFonts w:ascii="Consolas" w:eastAsiaTheme="minorHAnsi" w:hAnsi="Consolas" w:cs="Consolas"/>
          <w:color w:val="000000"/>
          <w:lang w:eastAsia="en-US"/>
        </w:rPr>
        <w:tab/>
      </w:r>
      <w:r>
        <w:rPr>
          <w:rFonts w:ascii="Consolas" w:eastAsiaTheme="minorHAnsi" w:hAnsi="Consolas" w:cs="Consolas"/>
          <w:color w:val="3F7F5F"/>
          <w:lang w:eastAsia="en-US"/>
        </w:rPr>
        <w:t xml:space="preserve">/*Basically because that's how it's designed to </w:t>
      </w:r>
    </w:p>
    <w:p w:rsidR="00244EEF" w:rsidRDefault="00244EEF" w:rsidP="00244EEF">
      <w:pPr>
        <w:autoSpaceDE w:val="0"/>
        <w:autoSpaceDN w:val="0"/>
        <w:adjustRightInd w:val="0"/>
        <w:rPr>
          <w:rFonts w:ascii="Consolas" w:eastAsiaTheme="minorHAnsi" w:hAnsi="Consolas" w:cs="Consolas"/>
          <w:lang w:eastAsia="en-US"/>
        </w:rPr>
      </w:pPr>
      <w:r>
        <w:rPr>
          <w:rFonts w:ascii="Consolas" w:eastAsiaTheme="minorHAnsi" w:hAnsi="Consolas" w:cs="Consolas"/>
          <w:color w:val="3F7F5F"/>
          <w:lang w:eastAsia="en-US"/>
        </w:rPr>
        <w:t xml:space="preserve">        </w:t>
      </w:r>
      <w:r>
        <w:rPr>
          <w:rFonts w:ascii="Consolas" w:eastAsiaTheme="minorHAnsi" w:hAnsi="Consolas" w:cs="Consolas"/>
          <w:color w:val="3F7F5F"/>
          <w:lang w:eastAsia="en-US"/>
        </w:rPr>
        <w:tab/>
      </w:r>
      <w:r>
        <w:rPr>
          <w:rFonts w:ascii="Consolas" w:eastAsiaTheme="minorHAnsi" w:hAnsi="Consolas" w:cs="Consolas"/>
          <w:color w:val="3F7F5F"/>
          <w:lang w:eastAsia="en-US"/>
        </w:rPr>
        <w:tab/>
        <w:t xml:space="preserve">work. If you delete an element from the list, </w:t>
      </w:r>
    </w:p>
    <w:p w:rsidR="00244EEF" w:rsidRDefault="00244EEF" w:rsidP="00244EEF">
      <w:pPr>
        <w:autoSpaceDE w:val="0"/>
        <w:autoSpaceDN w:val="0"/>
        <w:adjustRightInd w:val="0"/>
        <w:rPr>
          <w:rFonts w:ascii="Consolas" w:eastAsiaTheme="minorHAnsi" w:hAnsi="Consolas" w:cs="Consolas"/>
          <w:lang w:eastAsia="en-US"/>
        </w:rPr>
      </w:pPr>
      <w:r>
        <w:rPr>
          <w:rFonts w:ascii="Consolas" w:eastAsiaTheme="minorHAnsi" w:hAnsi="Consolas" w:cs="Consolas"/>
          <w:color w:val="3F7F5F"/>
          <w:lang w:eastAsia="en-US"/>
        </w:rPr>
        <w:t xml:space="preserve">        </w:t>
      </w:r>
      <w:r>
        <w:rPr>
          <w:rFonts w:ascii="Consolas" w:eastAsiaTheme="minorHAnsi" w:hAnsi="Consolas" w:cs="Consolas"/>
          <w:color w:val="3F7F5F"/>
          <w:lang w:eastAsia="en-US"/>
        </w:rPr>
        <w:tab/>
      </w:r>
      <w:r>
        <w:rPr>
          <w:rFonts w:ascii="Consolas" w:eastAsiaTheme="minorHAnsi" w:hAnsi="Consolas" w:cs="Consolas"/>
          <w:color w:val="3F7F5F"/>
          <w:lang w:eastAsia="en-US"/>
        </w:rPr>
        <w:tab/>
        <w:t xml:space="preserve">the iterator doesn't know about it, and when </w:t>
      </w:r>
    </w:p>
    <w:p w:rsidR="00244EEF" w:rsidRDefault="00244EEF" w:rsidP="00244EEF">
      <w:pPr>
        <w:autoSpaceDE w:val="0"/>
        <w:autoSpaceDN w:val="0"/>
        <w:adjustRightInd w:val="0"/>
        <w:rPr>
          <w:rFonts w:ascii="Consolas" w:eastAsiaTheme="minorHAnsi" w:hAnsi="Consolas" w:cs="Consolas"/>
          <w:lang w:eastAsia="en-US"/>
        </w:rPr>
      </w:pPr>
      <w:r>
        <w:rPr>
          <w:rFonts w:ascii="Consolas" w:eastAsiaTheme="minorHAnsi" w:hAnsi="Consolas" w:cs="Consolas"/>
          <w:color w:val="3F7F5F"/>
          <w:lang w:eastAsia="en-US"/>
        </w:rPr>
        <w:t xml:space="preserve">        </w:t>
      </w:r>
      <w:r>
        <w:rPr>
          <w:rFonts w:ascii="Consolas" w:eastAsiaTheme="minorHAnsi" w:hAnsi="Consolas" w:cs="Consolas"/>
          <w:color w:val="3F7F5F"/>
          <w:lang w:eastAsia="en-US"/>
        </w:rPr>
        <w:tab/>
      </w:r>
      <w:r>
        <w:rPr>
          <w:rFonts w:ascii="Consolas" w:eastAsiaTheme="minorHAnsi" w:hAnsi="Consolas" w:cs="Consolas"/>
          <w:color w:val="3F7F5F"/>
          <w:lang w:eastAsia="en-US"/>
        </w:rPr>
        <w:tab/>
        <w:t xml:space="preserve">it tries to access another element in the list, </w:t>
      </w:r>
    </w:p>
    <w:p w:rsidR="00244EEF" w:rsidRDefault="00244EEF" w:rsidP="00244EEF">
      <w:pPr>
        <w:autoSpaceDE w:val="0"/>
        <w:autoSpaceDN w:val="0"/>
        <w:adjustRightInd w:val="0"/>
        <w:rPr>
          <w:rFonts w:ascii="Consolas" w:eastAsiaTheme="minorHAnsi" w:hAnsi="Consolas" w:cs="Consolas"/>
          <w:lang w:eastAsia="en-US"/>
        </w:rPr>
      </w:pPr>
      <w:r>
        <w:rPr>
          <w:rFonts w:ascii="Consolas" w:eastAsiaTheme="minorHAnsi" w:hAnsi="Consolas" w:cs="Consolas"/>
          <w:color w:val="3F7F5F"/>
          <w:lang w:eastAsia="en-US"/>
        </w:rPr>
        <w:t xml:space="preserve">        </w:t>
      </w:r>
      <w:r>
        <w:rPr>
          <w:rFonts w:ascii="Consolas" w:eastAsiaTheme="minorHAnsi" w:hAnsi="Consolas" w:cs="Consolas"/>
          <w:color w:val="3F7F5F"/>
          <w:lang w:eastAsia="en-US"/>
        </w:rPr>
        <w:tab/>
      </w:r>
      <w:r>
        <w:rPr>
          <w:rFonts w:ascii="Consolas" w:eastAsiaTheme="minorHAnsi" w:hAnsi="Consolas" w:cs="Consolas"/>
          <w:color w:val="3F7F5F"/>
          <w:lang w:eastAsia="en-US"/>
        </w:rPr>
        <w:tab/>
        <w:t>the list has changed and an error is raised.</w:t>
      </w:r>
    </w:p>
    <w:p w:rsidR="00244EEF" w:rsidRDefault="00244EEF" w:rsidP="00244EEF">
      <w:pPr>
        <w:autoSpaceDE w:val="0"/>
        <w:autoSpaceDN w:val="0"/>
        <w:adjustRightInd w:val="0"/>
        <w:rPr>
          <w:rFonts w:ascii="Consolas" w:eastAsiaTheme="minorHAnsi" w:hAnsi="Consolas" w:cs="Consolas"/>
          <w:lang w:eastAsia="en-US"/>
        </w:rPr>
      </w:pPr>
      <w:r>
        <w:rPr>
          <w:rFonts w:ascii="Consolas" w:eastAsiaTheme="minorHAnsi" w:hAnsi="Consolas" w:cs="Consolas"/>
          <w:color w:val="3F7F5F"/>
          <w:lang w:eastAsia="en-US"/>
        </w:rPr>
        <w:t xml:space="preserve">        </w:t>
      </w:r>
      <w:r>
        <w:rPr>
          <w:rFonts w:ascii="Consolas" w:eastAsiaTheme="minorHAnsi" w:hAnsi="Consolas" w:cs="Consolas"/>
          <w:color w:val="3F7F5F"/>
          <w:lang w:eastAsia="en-US"/>
        </w:rPr>
        <w:tab/>
      </w:r>
      <w:r>
        <w:rPr>
          <w:rFonts w:ascii="Consolas" w:eastAsiaTheme="minorHAnsi" w:hAnsi="Consolas" w:cs="Consolas"/>
          <w:color w:val="3F7F5F"/>
          <w:lang w:eastAsia="en-US"/>
        </w:rPr>
        <w:tab/>
        <w:t>But if you remove an element through the iterator,</w:t>
      </w:r>
    </w:p>
    <w:p w:rsidR="00244EEF" w:rsidRDefault="00244EEF" w:rsidP="00244EEF">
      <w:pPr>
        <w:autoSpaceDE w:val="0"/>
        <w:autoSpaceDN w:val="0"/>
        <w:adjustRightInd w:val="0"/>
        <w:rPr>
          <w:rFonts w:ascii="Consolas" w:eastAsiaTheme="minorHAnsi" w:hAnsi="Consolas" w:cs="Consolas"/>
          <w:lang w:eastAsia="en-US"/>
        </w:rPr>
      </w:pPr>
      <w:r>
        <w:rPr>
          <w:rFonts w:ascii="Consolas" w:eastAsiaTheme="minorHAnsi" w:hAnsi="Consolas" w:cs="Consolas"/>
          <w:color w:val="3F7F5F"/>
          <w:lang w:eastAsia="en-US"/>
        </w:rPr>
        <w:t xml:space="preserve">        </w:t>
      </w:r>
      <w:r>
        <w:rPr>
          <w:rFonts w:ascii="Consolas" w:eastAsiaTheme="minorHAnsi" w:hAnsi="Consolas" w:cs="Consolas"/>
          <w:color w:val="3F7F5F"/>
          <w:lang w:eastAsia="en-US"/>
        </w:rPr>
        <w:tab/>
      </w:r>
      <w:r>
        <w:rPr>
          <w:rFonts w:ascii="Consolas" w:eastAsiaTheme="minorHAnsi" w:hAnsi="Consolas" w:cs="Consolas"/>
          <w:color w:val="3F7F5F"/>
          <w:lang w:eastAsia="en-US"/>
        </w:rPr>
        <w:tab/>
        <w:t xml:space="preserve">then the </w:t>
      </w:r>
      <w:r>
        <w:rPr>
          <w:rFonts w:ascii="Consolas" w:eastAsiaTheme="minorHAnsi" w:hAnsi="Consolas" w:cs="Consolas"/>
          <w:color w:val="3F7F5F"/>
          <w:u w:val="single"/>
          <w:lang w:eastAsia="en-US"/>
        </w:rPr>
        <w:t>itertor</w:t>
      </w:r>
      <w:r>
        <w:rPr>
          <w:rFonts w:ascii="Consolas" w:eastAsiaTheme="minorHAnsi" w:hAnsi="Consolas" w:cs="Consolas"/>
          <w:color w:val="3F7F5F"/>
          <w:lang w:eastAsia="en-US"/>
        </w:rPr>
        <w:t xml:space="preserve"> knows about the removal, makes</w:t>
      </w:r>
    </w:p>
    <w:p w:rsidR="00244EEF" w:rsidRDefault="00244EEF" w:rsidP="00244EEF">
      <w:pPr>
        <w:autoSpaceDE w:val="0"/>
        <w:autoSpaceDN w:val="0"/>
        <w:adjustRightInd w:val="0"/>
        <w:rPr>
          <w:rFonts w:ascii="Consolas" w:eastAsiaTheme="minorHAnsi" w:hAnsi="Consolas" w:cs="Consolas"/>
          <w:lang w:eastAsia="en-US"/>
        </w:rPr>
      </w:pPr>
      <w:r>
        <w:rPr>
          <w:rFonts w:ascii="Consolas" w:eastAsiaTheme="minorHAnsi" w:hAnsi="Consolas" w:cs="Consolas"/>
          <w:color w:val="3F7F5F"/>
          <w:lang w:eastAsia="en-US"/>
        </w:rPr>
        <w:t xml:space="preserve">        </w:t>
      </w:r>
      <w:r>
        <w:rPr>
          <w:rFonts w:ascii="Consolas" w:eastAsiaTheme="minorHAnsi" w:hAnsi="Consolas" w:cs="Consolas"/>
          <w:color w:val="3F7F5F"/>
          <w:lang w:eastAsia="en-US"/>
        </w:rPr>
        <w:tab/>
      </w:r>
      <w:r>
        <w:rPr>
          <w:rFonts w:ascii="Consolas" w:eastAsiaTheme="minorHAnsi" w:hAnsi="Consolas" w:cs="Consolas"/>
          <w:color w:val="3F7F5F"/>
          <w:lang w:eastAsia="en-US"/>
        </w:rPr>
        <w:tab/>
        <w:t>the appropriate adjustment to its data structures,</w:t>
      </w:r>
    </w:p>
    <w:p w:rsidR="00244EEF" w:rsidRDefault="00244EEF" w:rsidP="00244EEF">
      <w:pPr>
        <w:autoSpaceDE w:val="0"/>
        <w:autoSpaceDN w:val="0"/>
        <w:adjustRightInd w:val="0"/>
        <w:rPr>
          <w:rFonts w:ascii="Consolas" w:eastAsiaTheme="minorHAnsi" w:hAnsi="Consolas" w:cs="Consolas"/>
          <w:lang w:eastAsia="en-US"/>
        </w:rPr>
      </w:pPr>
      <w:r>
        <w:rPr>
          <w:rFonts w:ascii="Consolas" w:eastAsiaTheme="minorHAnsi" w:hAnsi="Consolas" w:cs="Consolas"/>
          <w:color w:val="3F7F5F"/>
          <w:lang w:eastAsia="en-US"/>
        </w:rPr>
        <w:t xml:space="preserve">        </w:t>
      </w:r>
      <w:r>
        <w:rPr>
          <w:rFonts w:ascii="Consolas" w:eastAsiaTheme="minorHAnsi" w:hAnsi="Consolas" w:cs="Consolas"/>
          <w:color w:val="3F7F5F"/>
          <w:lang w:eastAsia="en-US"/>
        </w:rPr>
        <w:tab/>
      </w:r>
      <w:r>
        <w:rPr>
          <w:rFonts w:ascii="Consolas" w:eastAsiaTheme="minorHAnsi" w:hAnsi="Consolas" w:cs="Consolas"/>
          <w:color w:val="3F7F5F"/>
          <w:lang w:eastAsia="en-US"/>
        </w:rPr>
        <w:tab/>
        <w:t>and continues.</w:t>
      </w:r>
    </w:p>
    <w:p w:rsidR="00244EEF" w:rsidRDefault="00244EEF" w:rsidP="00244EEF">
      <w:pPr>
        <w:autoSpaceDE w:val="0"/>
        <w:autoSpaceDN w:val="0"/>
        <w:adjustRightInd w:val="0"/>
        <w:rPr>
          <w:rFonts w:ascii="Consolas" w:eastAsiaTheme="minorHAnsi" w:hAnsi="Consolas" w:cs="Consolas"/>
          <w:lang w:eastAsia="en-US"/>
        </w:rPr>
      </w:pPr>
      <w:r>
        <w:rPr>
          <w:rFonts w:ascii="Consolas" w:eastAsiaTheme="minorHAnsi" w:hAnsi="Consolas" w:cs="Consolas"/>
          <w:color w:val="3F7F5F"/>
          <w:lang w:eastAsia="en-US"/>
        </w:rPr>
        <w:t>*/</w:t>
      </w:r>
    </w:p>
    <w:p w:rsidR="00244EEF" w:rsidRDefault="00244EEF" w:rsidP="00244EEF">
      <w:pPr>
        <w:autoSpaceDE w:val="0"/>
        <w:autoSpaceDN w:val="0"/>
        <w:adjustRightInd w:val="0"/>
        <w:rPr>
          <w:rFonts w:ascii="Consolas" w:eastAsiaTheme="minorHAnsi" w:hAnsi="Consolas" w:cs="Consolas"/>
          <w:lang w:eastAsia="en-US"/>
        </w:rPr>
      </w:pPr>
    </w:p>
    <w:p w:rsidR="00244EEF" w:rsidRDefault="00244EEF" w:rsidP="00244EEF">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 xml:space="preserve">        </w:t>
      </w:r>
      <w:r>
        <w:rPr>
          <w:rFonts w:ascii="Consolas" w:eastAsiaTheme="minorHAnsi" w:hAnsi="Consolas" w:cs="Consolas"/>
          <w:color w:val="000000"/>
          <w:lang w:eastAsia="en-US"/>
        </w:rPr>
        <w:tab/>
      </w:r>
      <w:r>
        <w:rPr>
          <w:rFonts w:ascii="Consolas" w:eastAsiaTheme="minorHAnsi" w:hAnsi="Consolas" w:cs="Consolas"/>
          <w:color w:val="000000"/>
          <w:lang w:eastAsia="en-US"/>
        </w:rPr>
        <w:tab/>
      </w:r>
      <w:r>
        <w:rPr>
          <w:rFonts w:ascii="Consolas" w:eastAsiaTheme="minorHAnsi" w:hAnsi="Consolas" w:cs="Consolas"/>
          <w:color w:val="3F7F5F"/>
          <w:lang w:eastAsia="en-US"/>
        </w:rPr>
        <w:t>// itr.remove();// No error</w:t>
      </w:r>
    </w:p>
    <w:p w:rsidR="00244EEF" w:rsidRDefault="00244EEF" w:rsidP="00244EEF">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 xml:space="preserve">        </w:t>
      </w:r>
      <w:r>
        <w:rPr>
          <w:rFonts w:ascii="Consolas" w:eastAsiaTheme="minorHAnsi" w:hAnsi="Consolas" w:cs="Consolas"/>
          <w:color w:val="000000"/>
          <w:lang w:eastAsia="en-US"/>
        </w:rPr>
        <w:tab/>
      </w:r>
      <w:r>
        <w:rPr>
          <w:rFonts w:ascii="Consolas" w:eastAsiaTheme="minorHAnsi" w:hAnsi="Consolas" w:cs="Consolas"/>
          <w:color w:val="000000"/>
          <w:lang w:eastAsia="en-US"/>
        </w:rPr>
        <w:tab/>
      </w:r>
      <w:r>
        <w:rPr>
          <w:rFonts w:ascii="Consolas" w:eastAsiaTheme="minorHAnsi" w:hAnsi="Consolas" w:cs="Consolas"/>
          <w:color w:val="6A3E3E"/>
          <w:lang w:eastAsia="en-US"/>
        </w:rPr>
        <w:t>al</w:t>
      </w:r>
      <w:r>
        <w:rPr>
          <w:rFonts w:ascii="Consolas" w:eastAsiaTheme="minorHAnsi" w:hAnsi="Consolas" w:cs="Consolas"/>
          <w:color w:val="000000"/>
          <w:lang w:eastAsia="en-US"/>
        </w:rPr>
        <w:t>.remove(3);</w:t>
      </w:r>
      <w:r w:rsidR="00E9310E">
        <w:rPr>
          <w:rFonts w:ascii="Consolas" w:eastAsiaTheme="minorHAnsi" w:hAnsi="Consolas" w:cs="Consolas"/>
          <w:color w:val="000000"/>
          <w:lang w:eastAsia="en-US"/>
        </w:rPr>
        <w:t>//Error</w:t>
      </w:r>
    </w:p>
    <w:p w:rsidR="00244EEF" w:rsidRDefault="00244EEF" w:rsidP="00244EEF">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 xml:space="preserve">        </w:t>
      </w:r>
      <w:r>
        <w:rPr>
          <w:rFonts w:ascii="Consolas" w:eastAsiaTheme="minorHAnsi" w:hAnsi="Consolas" w:cs="Consolas"/>
          <w:color w:val="000000"/>
          <w:lang w:eastAsia="en-US"/>
        </w:rPr>
        <w:tab/>
      </w:r>
      <w:r>
        <w:rPr>
          <w:rFonts w:ascii="Consolas" w:eastAsiaTheme="minorHAnsi" w:hAnsi="Consolas" w:cs="Consolas"/>
          <w:color w:val="000000"/>
          <w:lang w:eastAsia="en-US"/>
        </w:rPr>
        <w:tab/>
      </w:r>
      <w:r>
        <w:rPr>
          <w:rFonts w:ascii="Consolas" w:eastAsiaTheme="minorHAnsi" w:hAnsi="Consolas" w:cs="Consolas"/>
          <w:color w:val="3F7F5F"/>
          <w:lang w:eastAsia="en-US"/>
        </w:rPr>
        <w:t>// al.add(8);//Error fail fast</w:t>
      </w:r>
    </w:p>
    <w:p w:rsidR="00244EEF" w:rsidRDefault="00244EEF" w:rsidP="00244EEF">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 xml:space="preserve">           </w:t>
      </w:r>
      <w:r>
        <w:rPr>
          <w:rFonts w:ascii="Consolas" w:eastAsiaTheme="minorHAnsi" w:hAnsi="Consolas" w:cs="Consolas"/>
          <w:color w:val="000000"/>
          <w:lang w:eastAsia="en-US"/>
        </w:rPr>
        <w:tab/>
      </w:r>
      <w:r>
        <w:rPr>
          <w:rFonts w:ascii="Consolas" w:eastAsiaTheme="minorHAnsi" w:hAnsi="Consolas" w:cs="Consolas"/>
          <w:color w:val="000000"/>
          <w:lang w:eastAsia="en-US"/>
        </w:rPr>
        <w:tab/>
      </w:r>
    </w:p>
    <w:p w:rsidR="00244EEF" w:rsidRDefault="00244EEF" w:rsidP="00244EEF">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 xml:space="preserve">        </w:t>
      </w:r>
      <w:r>
        <w:rPr>
          <w:rFonts w:ascii="Consolas" w:eastAsiaTheme="minorHAnsi" w:hAnsi="Consolas" w:cs="Consolas"/>
          <w:color w:val="000000"/>
          <w:lang w:eastAsia="en-US"/>
        </w:rPr>
        <w:tab/>
        <w:t>}</w:t>
      </w:r>
    </w:p>
    <w:p w:rsidR="00E609A1" w:rsidRDefault="00244EEF" w:rsidP="00244EEF">
      <w:pPr>
        <w:pStyle w:val="NormalWeb"/>
        <w:shd w:val="clear" w:color="auto" w:fill="FFFFFF"/>
        <w:spacing w:before="0" w:after="0"/>
        <w:jc w:val="both"/>
        <w:textAlignment w:val="baseline"/>
        <w:rPr>
          <w:rStyle w:val="Strong"/>
          <w:rFonts w:ascii="inherit" w:eastAsiaTheme="minorEastAsia" w:hAnsi="inherit" w:cs="Segoe UI"/>
          <w:color w:val="000000"/>
          <w:sz w:val="21"/>
          <w:szCs w:val="21"/>
          <w:bdr w:val="none" w:sz="0" w:space="0" w:color="auto" w:frame="1"/>
        </w:rPr>
      </w:pPr>
      <w:r>
        <w:rPr>
          <w:rFonts w:ascii="Consolas" w:eastAsiaTheme="minorHAnsi" w:hAnsi="Consolas" w:cs="Consolas"/>
          <w:color w:val="000000"/>
          <w:lang w:eastAsia="en-US"/>
        </w:rPr>
        <w:t xml:space="preserve">        </w:t>
      </w:r>
    </w:p>
    <w:p w:rsidR="00E609A1" w:rsidRDefault="00E609A1" w:rsidP="00642C92">
      <w:pPr>
        <w:pStyle w:val="NormalWeb"/>
        <w:shd w:val="clear" w:color="auto" w:fill="FFFFFF"/>
        <w:spacing w:before="0" w:after="0"/>
        <w:jc w:val="both"/>
        <w:textAlignment w:val="baseline"/>
        <w:rPr>
          <w:rStyle w:val="Strong"/>
          <w:rFonts w:ascii="inherit" w:eastAsiaTheme="minorEastAsia" w:hAnsi="inherit" w:cs="Segoe UI"/>
          <w:color w:val="000000"/>
          <w:sz w:val="21"/>
          <w:szCs w:val="21"/>
          <w:bdr w:val="none" w:sz="0" w:space="0" w:color="auto" w:frame="1"/>
        </w:rPr>
      </w:pPr>
    </w:p>
    <w:p w:rsidR="00E609A1" w:rsidRDefault="00E609A1" w:rsidP="00642C92">
      <w:pPr>
        <w:pStyle w:val="NormalWeb"/>
        <w:shd w:val="clear" w:color="auto" w:fill="FFFFFF"/>
        <w:spacing w:before="0" w:after="0"/>
        <w:jc w:val="both"/>
        <w:textAlignment w:val="baseline"/>
        <w:rPr>
          <w:rStyle w:val="Strong"/>
          <w:rFonts w:ascii="inherit" w:eastAsiaTheme="minorEastAsia" w:hAnsi="inherit" w:cs="Segoe UI"/>
          <w:color w:val="000000"/>
          <w:sz w:val="21"/>
          <w:szCs w:val="21"/>
          <w:bdr w:val="none" w:sz="0" w:space="0" w:color="auto" w:frame="1"/>
        </w:rPr>
      </w:pPr>
    </w:p>
    <w:p w:rsidR="00642C92" w:rsidRDefault="0075415B" w:rsidP="00642C92">
      <w:pPr>
        <w:pStyle w:val="NormalWeb"/>
        <w:shd w:val="clear" w:color="auto" w:fill="FFFFFF"/>
        <w:spacing w:before="0" w:after="0"/>
        <w:jc w:val="both"/>
        <w:textAlignment w:val="baseline"/>
        <w:rPr>
          <w:rFonts w:ascii="Segoe UI" w:hAnsi="Segoe UI" w:cs="Segoe UI"/>
          <w:color w:val="000000"/>
          <w:sz w:val="21"/>
          <w:szCs w:val="21"/>
        </w:rPr>
      </w:pPr>
      <w:r>
        <w:rPr>
          <w:rStyle w:val="Strong"/>
          <w:rFonts w:ascii="inherit" w:eastAsiaTheme="minorEastAsia" w:hAnsi="inherit" w:cs="Segoe UI"/>
          <w:color w:val="000000"/>
          <w:sz w:val="21"/>
          <w:szCs w:val="21"/>
          <w:bdr w:val="none" w:sz="0" w:space="0" w:color="auto" w:frame="1"/>
        </w:rPr>
        <w:t>Answer:</w:t>
      </w:r>
      <w:r w:rsidR="00642C92">
        <w:rPr>
          <w:rStyle w:val="Strong"/>
          <w:rFonts w:ascii="inherit" w:eastAsiaTheme="minorEastAsia" w:hAnsi="inherit" w:cs="Segoe UI"/>
          <w:color w:val="000000"/>
          <w:sz w:val="21"/>
          <w:szCs w:val="21"/>
          <w:bdr w:val="none" w:sz="0" w:space="0" w:color="auto" w:frame="1"/>
        </w:rPr>
        <w:t> </w:t>
      </w:r>
      <w:r w:rsidR="00642C92">
        <w:rPr>
          <w:rFonts w:ascii="Segoe UI" w:hAnsi="Segoe UI" w:cs="Segoe UI"/>
          <w:color w:val="000000"/>
          <w:sz w:val="21"/>
          <w:szCs w:val="21"/>
        </w:rPr>
        <w:t>Member variables cannot be overridden. In other words, Variables are resolved at compile-time and methods at run-time.</w:t>
      </w:r>
    </w:p>
    <w:p w:rsidR="00642C92" w:rsidRPr="00642C92" w:rsidRDefault="00642C92" w:rsidP="00642C92">
      <w:pPr>
        <w:shd w:val="clear" w:color="auto" w:fill="FFFFFF"/>
        <w:textAlignment w:val="baseline"/>
        <w:outlineLvl w:val="1"/>
        <w:rPr>
          <w:rFonts w:ascii="Segoe UI" w:hAnsi="Segoe UI" w:cs="Segoe UI"/>
          <w:b/>
          <w:bCs/>
          <w:color w:val="000000"/>
          <w:sz w:val="33"/>
          <w:szCs w:val="33"/>
        </w:rPr>
      </w:pPr>
      <w:bookmarkStart w:id="0" w:name="memberVariables"/>
      <w:r w:rsidRPr="00642C92">
        <w:rPr>
          <w:rFonts w:ascii="Segoe UI" w:hAnsi="Segoe UI" w:cs="Segoe UI"/>
          <w:b/>
          <w:bCs/>
          <w:color w:val="000000"/>
          <w:sz w:val="33"/>
          <w:szCs w:val="33"/>
          <w:bdr w:val="none" w:sz="0" w:space="0" w:color="auto" w:frame="1"/>
        </w:rPr>
        <w:t>Member Variables</w:t>
      </w:r>
      <w:bookmarkEnd w:id="0"/>
    </w:p>
    <w:p w:rsidR="00642C92" w:rsidRPr="00642C92" w:rsidRDefault="00642C92" w:rsidP="00642C92">
      <w:pPr>
        <w:shd w:val="clear" w:color="auto" w:fill="FFFFFF"/>
        <w:spacing w:beforeAutospacing="1" w:afterAutospacing="1"/>
        <w:jc w:val="both"/>
        <w:textAlignment w:val="baseline"/>
        <w:rPr>
          <w:rFonts w:ascii="Segoe UI" w:hAnsi="Segoe UI" w:cs="Segoe UI"/>
          <w:color w:val="000000"/>
        </w:rPr>
      </w:pPr>
      <w:r w:rsidRPr="00642C92">
        <w:rPr>
          <w:rFonts w:ascii="inherit" w:hAnsi="inherit" w:cs="Segoe UI"/>
          <w:b/>
          <w:bCs/>
          <w:color w:val="000000"/>
        </w:rPr>
        <w:t>Question 7) </w:t>
      </w:r>
      <w:r w:rsidRPr="00642C92">
        <w:rPr>
          <w:rFonts w:ascii="Segoe UI" w:hAnsi="Segoe UI" w:cs="Segoe UI"/>
          <w:color w:val="000000"/>
        </w:rPr>
        <w:t>Guess the output of below code</w:t>
      </w:r>
    </w:p>
    <w:tbl>
      <w:tblPr>
        <w:tblW w:w="14229" w:type="dxa"/>
        <w:tblCellMar>
          <w:left w:w="0" w:type="dxa"/>
          <w:right w:w="0" w:type="dxa"/>
        </w:tblCellMar>
        <w:tblLook w:val="04A0" w:firstRow="1" w:lastRow="0" w:firstColumn="1" w:lastColumn="0" w:noHBand="0" w:noVBand="1"/>
      </w:tblPr>
      <w:tblGrid>
        <w:gridCol w:w="635"/>
        <w:gridCol w:w="13594"/>
      </w:tblGrid>
      <w:tr w:rsidR="00642C92" w:rsidRPr="00642C92" w:rsidTr="00642C92">
        <w:tc>
          <w:tcPr>
            <w:tcW w:w="0" w:type="auto"/>
            <w:vAlign w:val="center"/>
            <w:hideMark/>
          </w:tcPr>
          <w:p w:rsidR="00642C92" w:rsidRPr="00642C92" w:rsidRDefault="00642C92" w:rsidP="00642C92"/>
          <w:p w:rsidR="00642C92" w:rsidRPr="00642C92" w:rsidRDefault="00642C92" w:rsidP="00642C92"/>
          <w:p w:rsidR="00642C92" w:rsidRPr="00642C92" w:rsidRDefault="00642C92" w:rsidP="00642C92"/>
          <w:p w:rsidR="00642C92" w:rsidRPr="00642C92" w:rsidRDefault="00642C92" w:rsidP="00642C92"/>
          <w:p w:rsidR="00642C92" w:rsidRPr="00642C92" w:rsidRDefault="00642C92" w:rsidP="00642C92"/>
          <w:p w:rsidR="00642C92" w:rsidRPr="00642C92" w:rsidRDefault="00642C92" w:rsidP="00642C92"/>
          <w:p w:rsidR="00642C92" w:rsidRPr="00642C92" w:rsidRDefault="00642C92" w:rsidP="00642C92"/>
          <w:p w:rsidR="00642C92" w:rsidRPr="00642C92" w:rsidRDefault="00642C92" w:rsidP="00642C92"/>
          <w:p w:rsidR="00642C92" w:rsidRPr="00642C92" w:rsidRDefault="00642C92" w:rsidP="00642C92"/>
          <w:p w:rsidR="00642C92" w:rsidRPr="00642C92" w:rsidRDefault="00642C92" w:rsidP="00642C92"/>
          <w:p w:rsidR="00642C92" w:rsidRPr="00642C92" w:rsidRDefault="00642C92" w:rsidP="00642C92"/>
          <w:p w:rsidR="00642C92" w:rsidRPr="00642C92" w:rsidRDefault="00642C92" w:rsidP="00642C92"/>
          <w:p w:rsidR="00642C92" w:rsidRPr="00642C92" w:rsidRDefault="00642C92" w:rsidP="00642C92"/>
          <w:p w:rsidR="00642C92" w:rsidRPr="00642C92" w:rsidRDefault="00642C92" w:rsidP="00642C92"/>
        </w:tc>
        <w:tc>
          <w:tcPr>
            <w:tcW w:w="13594" w:type="dxa"/>
            <w:vAlign w:val="center"/>
            <w:hideMark/>
          </w:tcPr>
          <w:p w:rsidR="00642C92" w:rsidRPr="00642C92" w:rsidRDefault="00642C92" w:rsidP="00642C92">
            <w:r w:rsidRPr="00642C92">
              <w:rPr>
                <w:rFonts w:ascii="Courier New" w:hAnsi="Courier New" w:cs="Courier New"/>
                <w:sz w:val="20"/>
              </w:rPr>
              <w:lastRenderedPageBreak/>
              <w:t>public</w:t>
            </w:r>
            <w:r w:rsidRPr="00642C92">
              <w:t xml:space="preserve"> </w:t>
            </w:r>
            <w:r w:rsidRPr="00642C92">
              <w:rPr>
                <w:rFonts w:ascii="Courier New" w:hAnsi="Courier New" w:cs="Courier New"/>
                <w:sz w:val="20"/>
              </w:rPr>
              <w:t>class</w:t>
            </w:r>
            <w:r w:rsidRPr="00642C92">
              <w:t xml:space="preserve"> </w:t>
            </w:r>
            <w:r w:rsidRPr="00642C92">
              <w:rPr>
                <w:rFonts w:ascii="Courier New" w:hAnsi="Courier New" w:cs="Courier New"/>
                <w:sz w:val="20"/>
              </w:rPr>
              <w:t>PumpkinDemo {</w:t>
            </w:r>
          </w:p>
          <w:p w:rsidR="00642C92" w:rsidRPr="00642C92" w:rsidRDefault="00642C92" w:rsidP="00642C92">
            <w:r w:rsidRPr="00642C92">
              <w:t> </w:t>
            </w:r>
          </w:p>
          <w:p w:rsidR="00642C92" w:rsidRPr="00642C92" w:rsidRDefault="00642C92" w:rsidP="00642C92">
            <w:r w:rsidRPr="00642C92">
              <w:rPr>
                <w:rFonts w:ascii="Courier New" w:hAnsi="Courier New" w:cs="Courier New"/>
                <w:color w:val="565656"/>
                <w:sz w:val="20"/>
              </w:rPr>
              <w:t>    </w:t>
            </w:r>
            <w:r w:rsidRPr="00642C92">
              <w:rPr>
                <w:rFonts w:ascii="Courier New" w:hAnsi="Courier New" w:cs="Courier New"/>
                <w:sz w:val="20"/>
              </w:rPr>
              <w:t>public</w:t>
            </w:r>
            <w:r w:rsidRPr="00642C92">
              <w:t xml:space="preserve"> </w:t>
            </w:r>
            <w:r w:rsidRPr="00642C92">
              <w:rPr>
                <w:rFonts w:ascii="Courier New" w:hAnsi="Courier New" w:cs="Courier New"/>
                <w:sz w:val="20"/>
              </w:rPr>
              <w:t>static</w:t>
            </w:r>
            <w:r w:rsidRPr="00642C92">
              <w:t xml:space="preserve"> </w:t>
            </w:r>
            <w:r w:rsidRPr="00642C92">
              <w:rPr>
                <w:rFonts w:ascii="Courier New" w:hAnsi="Courier New" w:cs="Courier New"/>
                <w:sz w:val="20"/>
              </w:rPr>
              <w:t>void</w:t>
            </w:r>
            <w:r w:rsidRPr="00642C92">
              <w:t xml:space="preserve"> </w:t>
            </w:r>
            <w:r w:rsidRPr="00642C92">
              <w:rPr>
                <w:rFonts w:ascii="Courier New" w:hAnsi="Courier New" w:cs="Courier New"/>
                <w:sz w:val="20"/>
              </w:rPr>
              <w:t>main(String[] args) {</w:t>
            </w:r>
          </w:p>
          <w:p w:rsidR="00642C92" w:rsidRPr="00642C92" w:rsidRDefault="00642C92" w:rsidP="00642C92">
            <w:r w:rsidRPr="00642C92">
              <w:rPr>
                <w:rFonts w:ascii="Courier New" w:hAnsi="Courier New" w:cs="Courier New"/>
                <w:color w:val="565656"/>
                <w:sz w:val="20"/>
              </w:rPr>
              <w:t>        </w:t>
            </w:r>
            <w:r w:rsidRPr="00642C92">
              <w:rPr>
                <w:rFonts w:ascii="Courier New" w:hAnsi="Courier New" w:cs="Courier New"/>
                <w:sz w:val="20"/>
              </w:rPr>
              <w:t>Shape s = new</w:t>
            </w:r>
            <w:r w:rsidRPr="00642C92">
              <w:t xml:space="preserve"> </w:t>
            </w:r>
            <w:r w:rsidRPr="00642C92">
              <w:rPr>
                <w:rFonts w:ascii="Courier New" w:hAnsi="Courier New" w:cs="Courier New"/>
                <w:sz w:val="20"/>
              </w:rPr>
              <w:t>Circle();</w:t>
            </w:r>
          </w:p>
          <w:p w:rsidR="00642C92" w:rsidRPr="00642C92" w:rsidRDefault="00642C92" w:rsidP="00642C92">
            <w:r w:rsidRPr="00642C92">
              <w:rPr>
                <w:rFonts w:ascii="Courier New" w:hAnsi="Courier New" w:cs="Courier New"/>
                <w:color w:val="565656"/>
                <w:sz w:val="20"/>
              </w:rPr>
              <w:t>        </w:t>
            </w:r>
            <w:r w:rsidRPr="00642C92">
              <w:rPr>
                <w:rFonts w:ascii="Courier New" w:hAnsi="Courier New" w:cs="Courier New"/>
                <w:sz w:val="20"/>
              </w:rPr>
              <w:t>System.out.println(s.name);</w:t>
            </w:r>
          </w:p>
          <w:p w:rsidR="00642C92" w:rsidRPr="00642C92" w:rsidRDefault="00642C92" w:rsidP="00642C92">
            <w:r w:rsidRPr="00642C92">
              <w:rPr>
                <w:rFonts w:ascii="Courier New" w:hAnsi="Courier New" w:cs="Courier New"/>
                <w:color w:val="565656"/>
                <w:sz w:val="20"/>
              </w:rPr>
              <w:t>    </w:t>
            </w:r>
            <w:r w:rsidRPr="00642C92">
              <w:rPr>
                <w:rFonts w:ascii="Courier New" w:hAnsi="Courier New" w:cs="Courier New"/>
                <w:sz w:val="20"/>
              </w:rPr>
              <w:t>}</w:t>
            </w:r>
          </w:p>
          <w:p w:rsidR="00642C92" w:rsidRPr="00642C92" w:rsidRDefault="00642C92" w:rsidP="00642C92">
            <w:r w:rsidRPr="00642C92">
              <w:rPr>
                <w:rFonts w:ascii="Courier New" w:hAnsi="Courier New" w:cs="Courier New"/>
                <w:sz w:val="20"/>
              </w:rPr>
              <w:t>}</w:t>
            </w:r>
          </w:p>
          <w:p w:rsidR="00642C92" w:rsidRPr="00642C92" w:rsidRDefault="00642C92" w:rsidP="00642C92">
            <w:r w:rsidRPr="00642C92">
              <w:t> </w:t>
            </w:r>
          </w:p>
          <w:p w:rsidR="00642C92" w:rsidRPr="00642C92" w:rsidRDefault="00642C92" w:rsidP="00642C92">
            <w:r w:rsidRPr="00642C92">
              <w:rPr>
                <w:rFonts w:ascii="Courier New" w:hAnsi="Courier New" w:cs="Courier New"/>
                <w:sz w:val="20"/>
              </w:rPr>
              <w:t>class</w:t>
            </w:r>
            <w:r w:rsidRPr="00642C92">
              <w:t xml:space="preserve"> </w:t>
            </w:r>
            <w:r w:rsidRPr="00642C92">
              <w:rPr>
                <w:rFonts w:ascii="Courier New" w:hAnsi="Courier New" w:cs="Courier New"/>
                <w:sz w:val="20"/>
              </w:rPr>
              <w:t>Shape{</w:t>
            </w:r>
          </w:p>
          <w:p w:rsidR="00642C92" w:rsidRPr="00642C92" w:rsidRDefault="00642C92" w:rsidP="00642C92">
            <w:r w:rsidRPr="00642C92">
              <w:rPr>
                <w:rFonts w:ascii="Courier New" w:hAnsi="Courier New" w:cs="Courier New"/>
                <w:color w:val="565656"/>
                <w:sz w:val="20"/>
              </w:rPr>
              <w:t>    </w:t>
            </w:r>
            <w:r w:rsidRPr="00642C92">
              <w:rPr>
                <w:rFonts w:ascii="Courier New" w:hAnsi="Courier New" w:cs="Courier New"/>
                <w:sz w:val="20"/>
              </w:rPr>
              <w:t>String name = "Shape";</w:t>
            </w:r>
          </w:p>
          <w:p w:rsidR="00642C92" w:rsidRPr="00642C92" w:rsidRDefault="00642C92" w:rsidP="00642C92">
            <w:r w:rsidRPr="00642C92">
              <w:rPr>
                <w:rFonts w:ascii="Courier New" w:hAnsi="Courier New" w:cs="Courier New"/>
                <w:sz w:val="20"/>
              </w:rPr>
              <w:t>}</w:t>
            </w:r>
          </w:p>
          <w:p w:rsidR="00642C92" w:rsidRPr="00642C92" w:rsidRDefault="00642C92" w:rsidP="00642C92">
            <w:r w:rsidRPr="00642C92">
              <w:t> </w:t>
            </w:r>
          </w:p>
          <w:p w:rsidR="00642C92" w:rsidRPr="00642C92" w:rsidRDefault="00642C92" w:rsidP="00642C92">
            <w:r w:rsidRPr="00642C92">
              <w:rPr>
                <w:rFonts w:ascii="Courier New" w:hAnsi="Courier New" w:cs="Courier New"/>
                <w:sz w:val="20"/>
              </w:rPr>
              <w:t>class</w:t>
            </w:r>
            <w:r w:rsidRPr="00642C92">
              <w:t xml:space="preserve"> </w:t>
            </w:r>
            <w:r w:rsidRPr="00642C92">
              <w:rPr>
                <w:rFonts w:ascii="Courier New" w:hAnsi="Courier New" w:cs="Courier New"/>
                <w:sz w:val="20"/>
              </w:rPr>
              <w:t>Circle extends</w:t>
            </w:r>
            <w:r w:rsidRPr="00642C92">
              <w:t xml:space="preserve"> </w:t>
            </w:r>
            <w:r w:rsidRPr="00642C92">
              <w:rPr>
                <w:rFonts w:ascii="Courier New" w:hAnsi="Courier New" w:cs="Courier New"/>
                <w:sz w:val="20"/>
              </w:rPr>
              <w:t>Shape{</w:t>
            </w:r>
          </w:p>
          <w:p w:rsidR="00642C92" w:rsidRPr="00642C92" w:rsidRDefault="00642C92" w:rsidP="00642C92">
            <w:r w:rsidRPr="00642C92">
              <w:rPr>
                <w:rFonts w:ascii="Courier New" w:hAnsi="Courier New" w:cs="Courier New"/>
                <w:color w:val="565656"/>
                <w:sz w:val="20"/>
              </w:rPr>
              <w:t>    </w:t>
            </w:r>
            <w:r w:rsidRPr="00642C92">
              <w:rPr>
                <w:rFonts w:ascii="Courier New" w:hAnsi="Courier New" w:cs="Courier New"/>
                <w:sz w:val="20"/>
              </w:rPr>
              <w:t>String name = "Circle";</w:t>
            </w:r>
          </w:p>
          <w:p w:rsidR="00642C92" w:rsidRPr="00642C92" w:rsidRDefault="00642C92" w:rsidP="00642C92">
            <w:r w:rsidRPr="00642C92">
              <w:rPr>
                <w:rFonts w:ascii="Courier New" w:hAnsi="Courier New" w:cs="Courier New"/>
                <w:sz w:val="20"/>
              </w:rPr>
              <w:lastRenderedPageBreak/>
              <w:t>}</w:t>
            </w:r>
          </w:p>
        </w:tc>
      </w:tr>
    </w:tbl>
    <w:p w:rsidR="00642C92" w:rsidRPr="00642C92" w:rsidRDefault="00642C92" w:rsidP="00642C92">
      <w:pPr>
        <w:shd w:val="clear" w:color="auto" w:fill="FFFFFF"/>
        <w:spacing w:beforeAutospacing="1" w:afterAutospacing="1"/>
        <w:jc w:val="both"/>
        <w:textAlignment w:val="baseline"/>
        <w:rPr>
          <w:rFonts w:ascii="Segoe UI" w:hAnsi="Segoe UI" w:cs="Segoe UI"/>
          <w:color w:val="000000"/>
        </w:rPr>
      </w:pPr>
      <w:r w:rsidRPr="00642C92">
        <w:rPr>
          <w:rFonts w:ascii="inherit" w:hAnsi="inherit" w:cs="Segoe UI"/>
          <w:b/>
          <w:bCs/>
          <w:color w:val="000000"/>
        </w:rPr>
        <w:lastRenderedPageBreak/>
        <w:t>Output:</w:t>
      </w:r>
    </w:p>
    <w:tbl>
      <w:tblPr>
        <w:tblW w:w="14229" w:type="dxa"/>
        <w:tblCellMar>
          <w:left w:w="0" w:type="dxa"/>
          <w:right w:w="0" w:type="dxa"/>
        </w:tblCellMar>
        <w:tblLook w:val="04A0" w:firstRow="1" w:lastRow="0" w:firstColumn="1" w:lastColumn="0" w:noHBand="0" w:noVBand="1"/>
      </w:tblPr>
      <w:tblGrid>
        <w:gridCol w:w="515"/>
        <w:gridCol w:w="13714"/>
      </w:tblGrid>
      <w:tr w:rsidR="00642C92" w:rsidRPr="00642C92" w:rsidTr="00642C92">
        <w:tc>
          <w:tcPr>
            <w:tcW w:w="0" w:type="auto"/>
            <w:vAlign w:val="center"/>
            <w:hideMark/>
          </w:tcPr>
          <w:p w:rsidR="00642C92" w:rsidRPr="00642C92" w:rsidRDefault="00642C92" w:rsidP="00642C92">
            <w:r w:rsidRPr="00642C92">
              <w:t>1</w:t>
            </w:r>
          </w:p>
        </w:tc>
        <w:tc>
          <w:tcPr>
            <w:tcW w:w="13714" w:type="dxa"/>
            <w:vAlign w:val="center"/>
            <w:hideMark/>
          </w:tcPr>
          <w:p w:rsidR="00642C92" w:rsidRPr="00642C92" w:rsidRDefault="00642C92" w:rsidP="00642C92">
            <w:r w:rsidRPr="00642C92">
              <w:rPr>
                <w:rFonts w:ascii="Courier New" w:hAnsi="Courier New" w:cs="Courier New"/>
                <w:sz w:val="20"/>
              </w:rPr>
              <w:t>Shape</w:t>
            </w:r>
          </w:p>
        </w:tc>
      </w:tr>
    </w:tbl>
    <w:p w:rsidR="009A7336" w:rsidRDefault="0075415B" w:rsidP="009A7336">
      <w:pPr>
        <w:pStyle w:val="NormalWeb"/>
        <w:shd w:val="clear" w:color="auto" w:fill="FFFFFF"/>
        <w:spacing w:before="0" w:after="0"/>
        <w:jc w:val="both"/>
        <w:textAlignment w:val="baseline"/>
        <w:rPr>
          <w:rFonts w:ascii="Segoe UI" w:hAnsi="Segoe UI" w:cs="Segoe UI"/>
          <w:color w:val="000000"/>
        </w:rPr>
      </w:pPr>
      <w:r>
        <w:rPr>
          <w:rStyle w:val="Strong"/>
          <w:rFonts w:ascii="inherit" w:eastAsiaTheme="minorEastAsia" w:hAnsi="inherit" w:cs="Segoe UI"/>
          <w:color w:val="000000"/>
          <w:bdr w:val="none" w:sz="0" w:space="0" w:color="auto" w:frame="1"/>
        </w:rPr>
        <w:t>Answer:</w:t>
      </w:r>
      <w:r w:rsidR="009A7336">
        <w:rPr>
          <w:rStyle w:val="Strong"/>
          <w:rFonts w:ascii="inherit" w:eastAsiaTheme="minorEastAsia" w:hAnsi="inherit" w:cs="Segoe UI"/>
          <w:color w:val="000000"/>
          <w:bdr w:val="none" w:sz="0" w:space="0" w:color="auto" w:frame="1"/>
        </w:rPr>
        <w:t> </w:t>
      </w:r>
      <w:r w:rsidR="009A7336">
        <w:rPr>
          <w:rFonts w:ascii="Segoe UI" w:hAnsi="Segoe UI" w:cs="Segoe UI"/>
          <w:color w:val="000000"/>
        </w:rPr>
        <w:t>Member variables cannot be overridden. In other words, Variables are resolved at compile-time and methods at run-time.</w:t>
      </w:r>
    </w:p>
    <w:p w:rsidR="00642C92" w:rsidRDefault="00642C92" w:rsidP="004009B7">
      <w:pPr>
        <w:pStyle w:val="NormalWeb"/>
        <w:shd w:val="clear" w:color="auto" w:fill="FFFFFF"/>
        <w:spacing w:before="0" w:beforeAutospacing="0" w:after="240" w:afterAutospacing="0"/>
        <w:rPr>
          <w:rFonts w:ascii="Arial" w:hAnsi="Arial" w:cs="Arial"/>
          <w:color w:val="222222"/>
          <w:shd w:val="clear" w:color="auto" w:fill="FFFFFF"/>
        </w:rPr>
      </w:pPr>
    </w:p>
    <w:p w:rsidR="00884732" w:rsidRPr="00884732" w:rsidRDefault="00884732" w:rsidP="00884732">
      <w:pPr>
        <w:shd w:val="clear" w:color="auto" w:fill="FFFFFF"/>
        <w:textAlignment w:val="baseline"/>
        <w:outlineLvl w:val="1"/>
        <w:rPr>
          <w:rFonts w:ascii="Segoe UI" w:hAnsi="Segoe UI" w:cs="Segoe UI"/>
          <w:b/>
          <w:bCs/>
          <w:color w:val="000000"/>
          <w:sz w:val="17"/>
          <w:szCs w:val="17"/>
        </w:rPr>
      </w:pPr>
      <w:bookmarkStart w:id="1" w:name="ExceptionHandling"/>
      <w:r w:rsidRPr="00884732">
        <w:rPr>
          <w:rFonts w:ascii="Segoe UI" w:hAnsi="Segoe UI" w:cs="Segoe UI"/>
          <w:b/>
          <w:bCs/>
          <w:color w:val="000000"/>
          <w:sz w:val="17"/>
          <w:szCs w:val="17"/>
          <w:bdr w:val="none" w:sz="0" w:space="0" w:color="auto" w:frame="1"/>
        </w:rPr>
        <w:t>Exception Handling</w:t>
      </w:r>
      <w:bookmarkEnd w:id="1"/>
    </w:p>
    <w:p w:rsidR="00884732" w:rsidRPr="00064C0B" w:rsidRDefault="00884732" w:rsidP="00884732">
      <w:pPr>
        <w:shd w:val="clear" w:color="auto" w:fill="FFFFFF"/>
        <w:spacing w:beforeAutospacing="1" w:afterAutospacing="1"/>
        <w:jc w:val="both"/>
        <w:textAlignment w:val="baseline"/>
        <w:rPr>
          <w:rFonts w:ascii="Segoe UI" w:hAnsi="Segoe UI" w:cs="Segoe UI"/>
          <w:color w:val="000000"/>
          <w:sz w:val="18"/>
          <w:szCs w:val="18"/>
        </w:rPr>
      </w:pPr>
      <w:r w:rsidRPr="00064C0B">
        <w:rPr>
          <w:rFonts w:ascii="inherit" w:hAnsi="inherit" w:cs="Segoe UI"/>
          <w:b/>
          <w:bCs/>
          <w:color w:val="000000"/>
          <w:sz w:val="18"/>
          <w:szCs w:val="18"/>
        </w:rPr>
        <w:t>Question 8) </w:t>
      </w:r>
      <w:r w:rsidRPr="00064C0B">
        <w:rPr>
          <w:rFonts w:ascii="Segoe UI" w:hAnsi="Segoe UI" w:cs="Segoe UI"/>
          <w:color w:val="000000"/>
          <w:sz w:val="18"/>
          <w:szCs w:val="18"/>
        </w:rPr>
        <w:t>Can overridden method throw different exception than the one being thrown in parent class method. For Example, Will below code compile successfully?</w:t>
      </w:r>
    </w:p>
    <w:tbl>
      <w:tblPr>
        <w:tblW w:w="7333" w:type="dxa"/>
        <w:tblCellMar>
          <w:left w:w="0" w:type="dxa"/>
          <w:right w:w="0" w:type="dxa"/>
        </w:tblCellMar>
        <w:tblLook w:val="04A0" w:firstRow="1" w:lastRow="0" w:firstColumn="1" w:lastColumn="0" w:noHBand="0" w:noVBand="1"/>
      </w:tblPr>
      <w:tblGrid>
        <w:gridCol w:w="327"/>
        <w:gridCol w:w="7006"/>
      </w:tblGrid>
      <w:tr w:rsidR="00884732" w:rsidRPr="00884732" w:rsidTr="00884732">
        <w:tc>
          <w:tcPr>
            <w:tcW w:w="0" w:type="auto"/>
            <w:vAlign w:val="center"/>
            <w:hideMark/>
          </w:tcPr>
          <w:p w:rsidR="00884732" w:rsidRPr="00884732" w:rsidRDefault="00884732" w:rsidP="00884732"/>
          <w:p w:rsidR="00884732" w:rsidRPr="00884732" w:rsidRDefault="00884732" w:rsidP="00884732"/>
          <w:p w:rsidR="00884732" w:rsidRPr="00884732" w:rsidRDefault="00884732" w:rsidP="00884732"/>
          <w:p w:rsidR="00884732" w:rsidRPr="00884732" w:rsidRDefault="00884732" w:rsidP="00884732"/>
          <w:p w:rsidR="00884732" w:rsidRPr="00884732" w:rsidRDefault="00884732" w:rsidP="00884732"/>
          <w:p w:rsidR="00884732" w:rsidRPr="00884732" w:rsidRDefault="00884732" w:rsidP="00884732"/>
          <w:p w:rsidR="00884732" w:rsidRPr="00884732" w:rsidRDefault="00884732" w:rsidP="00884732"/>
          <w:p w:rsidR="00884732" w:rsidRPr="00884732" w:rsidRDefault="00884732" w:rsidP="00884732"/>
          <w:p w:rsidR="00884732" w:rsidRPr="00884732" w:rsidRDefault="00884732" w:rsidP="00884732"/>
          <w:p w:rsidR="00884732" w:rsidRPr="00884732" w:rsidRDefault="00884732" w:rsidP="00884732"/>
          <w:p w:rsidR="00884732" w:rsidRPr="00884732" w:rsidRDefault="00884732" w:rsidP="00884732"/>
          <w:p w:rsidR="00884732" w:rsidRPr="00884732" w:rsidRDefault="00884732" w:rsidP="00884732"/>
          <w:p w:rsidR="00884732" w:rsidRPr="00884732" w:rsidRDefault="00884732" w:rsidP="00884732"/>
          <w:p w:rsidR="00884732" w:rsidRPr="00884732" w:rsidRDefault="00884732" w:rsidP="00884732"/>
          <w:p w:rsidR="00884732" w:rsidRPr="00884732" w:rsidRDefault="00884732" w:rsidP="00884732"/>
          <w:p w:rsidR="00884732" w:rsidRPr="00884732" w:rsidRDefault="00884732" w:rsidP="00884732"/>
          <w:p w:rsidR="00884732" w:rsidRPr="00884732" w:rsidRDefault="00884732" w:rsidP="00884732"/>
          <w:p w:rsidR="00884732" w:rsidRPr="00884732" w:rsidRDefault="00884732" w:rsidP="00884732"/>
          <w:p w:rsidR="00884732" w:rsidRPr="00884732" w:rsidRDefault="00884732" w:rsidP="00884732"/>
        </w:tc>
        <w:tc>
          <w:tcPr>
            <w:tcW w:w="7006" w:type="dxa"/>
            <w:vAlign w:val="center"/>
            <w:hideMark/>
          </w:tcPr>
          <w:p w:rsidR="00884732" w:rsidRPr="00884732" w:rsidRDefault="00884732" w:rsidP="00884732">
            <w:r w:rsidRPr="00884732">
              <w:rPr>
                <w:rFonts w:ascii="Courier New" w:hAnsi="Courier New" w:cs="Courier New"/>
                <w:sz w:val="20"/>
              </w:rPr>
              <w:t>import</w:t>
            </w:r>
            <w:r w:rsidRPr="00884732">
              <w:t xml:space="preserve"> </w:t>
            </w:r>
            <w:r w:rsidRPr="00884732">
              <w:rPr>
                <w:rFonts w:ascii="Courier New" w:hAnsi="Courier New" w:cs="Courier New"/>
                <w:sz w:val="20"/>
              </w:rPr>
              <w:t>java.io.FileNotFoundException;</w:t>
            </w:r>
          </w:p>
          <w:p w:rsidR="00884732" w:rsidRPr="00884732" w:rsidRDefault="00884732" w:rsidP="00884732">
            <w:r w:rsidRPr="00884732">
              <w:rPr>
                <w:rFonts w:ascii="Courier New" w:hAnsi="Courier New" w:cs="Courier New"/>
                <w:sz w:val="20"/>
              </w:rPr>
              <w:t>import</w:t>
            </w:r>
            <w:r w:rsidRPr="00884732">
              <w:t xml:space="preserve"> </w:t>
            </w:r>
            <w:r w:rsidRPr="00884732">
              <w:rPr>
                <w:rFonts w:ascii="Courier New" w:hAnsi="Courier New" w:cs="Courier New"/>
                <w:sz w:val="20"/>
              </w:rPr>
              <w:t>java.io.IOException;</w:t>
            </w:r>
          </w:p>
          <w:p w:rsidR="00884732" w:rsidRPr="00884732" w:rsidRDefault="00884732" w:rsidP="00884732">
            <w:r w:rsidRPr="00884732">
              <w:t> </w:t>
            </w:r>
          </w:p>
          <w:p w:rsidR="00884732" w:rsidRPr="00884732" w:rsidRDefault="00884732" w:rsidP="00884732">
            <w:r w:rsidRPr="00884732">
              <w:rPr>
                <w:rFonts w:ascii="Courier New" w:hAnsi="Courier New" w:cs="Courier New"/>
                <w:sz w:val="20"/>
              </w:rPr>
              <w:t>public</w:t>
            </w:r>
            <w:r w:rsidRPr="00884732">
              <w:t xml:space="preserve"> </w:t>
            </w:r>
            <w:r w:rsidRPr="00884732">
              <w:rPr>
                <w:rFonts w:ascii="Courier New" w:hAnsi="Courier New" w:cs="Courier New"/>
                <w:sz w:val="20"/>
              </w:rPr>
              <w:t>class</w:t>
            </w:r>
            <w:r w:rsidRPr="00884732">
              <w:t xml:space="preserve"> </w:t>
            </w:r>
            <w:r w:rsidRPr="00884732">
              <w:rPr>
                <w:rFonts w:ascii="Courier New" w:hAnsi="Courier New" w:cs="Courier New"/>
                <w:sz w:val="20"/>
              </w:rPr>
              <w:t>PumpkinDemo {</w:t>
            </w:r>
          </w:p>
          <w:p w:rsidR="00884732" w:rsidRPr="00884732" w:rsidRDefault="00884732" w:rsidP="00884732">
            <w:r w:rsidRPr="00884732">
              <w:t> </w:t>
            </w:r>
          </w:p>
          <w:p w:rsidR="00884732" w:rsidRPr="00884732" w:rsidRDefault="00884732" w:rsidP="00884732">
            <w:r w:rsidRPr="00884732">
              <w:rPr>
                <w:rFonts w:ascii="Courier New" w:hAnsi="Courier New" w:cs="Courier New"/>
                <w:color w:val="565656"/>
                <w:sz w:val="20"/>
              </w:rPr>
              <w:t>    </w:t>
            </w:r>
            <w:r w:rsidRPr="00884732">
              <w:rPr>
                <w:rFonts w:ascii="Courier New" w:hAnsi="Courier New" w:cs="Courier New"/>
                <w:sz w:val="20"/>
              </w:rPr>
              <w:t>public</w:t>
            </w:r>
            <w:r w:rsidRPr="00884732">
              <w:t xml:space="preserve"> </w:t>
            </w:r>
            <w:r w:rsidRPr="00884732">
              <w:rPr>
                <w:rFonts w:ascii="Courier New" w:hAnsi="Courier New" w:cs="Courier New"/>
                <w:sz w:val="20"/>
              </w:rPr>
              <w:t>static</w:t>
            </w:r>
            <w:r w:rsidRPr="00884732">
              <w:t xml:space="preserve"> </w:t>
            </w:r>
            <w:r w:rsidRPr="00884732">
              <w:rPr>
                <w:rFonts w:ascii="Courier New" w:hAnsi="Courier New" w:cs="Courier New"/>
                <w:sz w:val="20"/>
              </w:rPr>
              <w:t>void</w:t>
            </w:r>
            <w:r w:rsidRPr="00884732">
              <w:t xml:space="preserve"> </w:t>
            </w:r>
            <w:r w:rsidRPr="00884732">
              <w:rPr>
                <w:rFonts w:ascii="Courier New" w:hAnsi="Courier New" w:cs="Courier New"/>
                <w:sz w:val="20"/>
              </w:rPr>
              <w:t>main(String[] args) throws</w:t>
            </w:r>
            <w:r w:rsidRPr="00884732">
              <w:t xml:space="preserve"> </w:t>
            </w:r>
            <w:r w:rsidRPr="00884732">
              <w:rPr>
                <w:rFonts w:ascii="Courier New" w:hAnsi="Courier New" w:cs="Courier New"/>
                <w:sz w:val="20"/>
              </w:rPr>
              <w:t>Exception{</w:t>
            </w:r>
          </w:p>
          <w:p w:rsidR="00884732" w:rsidRPr="00884732" w:rsidRDefault="00884732" w:rsidP="00884732">
            <w:r w:rsidRPr="00884732">
              <w:rPr>
                <w:rFonts w:ascii="Courier New" w:hAnsi="Courier New" w:cs="Courier New"/>
                <w:color w:val="565656"/>
                <w:sz w:val="20"/>
              </w:rPr>
              <w:t>        </w:t>
            </w:r>
            <w:r w:rsidRPr="00884732">
              <w:rPr>
                <w:rFonts w:ascii="Courier New" w:hAnsi="Courier New" w:cs="Courier New"/>
                <w:sz w:val="20"/>
              </w:rPr>
              <w:t>Shape s = new</w:t>
            </w:r>
            <w:r w:rsidRPr="00884732">
              <w:t xml:space="preserve"> </w:t>
            </w:r>
            <w:r w:rsidRPr="00884732">
              <w:rPr>
                <w:rFonts w:ascii="Courier New" w:hAnsi="Courier New" w:cs="Courier New"/>
                <w:sz w:val="20"/>
              </w:rPr>
              <w:t>Circle();</w:t>
            </w:r>
          </w:p>
          <w:p w:rsidR="00884732" w:rsidRPr="00884732" w:rsidRDefault="00884732" w:rsidP="00884732">
            <w:r w:rsidRPr="00884732">
              <w:rPr>
                <w:rFonts w:ascii="Courier New" w:hAnsi="Courier New" w:cs="Courier New"/>
                <w:color w:val="565656"/>
                <w:sz w:val="20"/>
              </w:rPr>
              <w:t>        </w:t>
            </w:r>
            <w:r w:rsidRPr="00884732">
              <w:rPr>
                <w:rFonts w:ascii="Courier New" w:hAnsi="Courier New" w:cs="Courier New"/>
                <w:sz w:val="20"/>
              </w:rPr>
              <w:t>s.draw();</w:t>
            </w:r>
          </w:p>
          <w:p w:rsidR="00884732" w:rsidRPr="00884732" w:rsidRDefault="00884732" w:rsidP="00884732">
            <w:r w:rsidRPr="00884732">
              <w:rPr>
                <w:rFonts w:ascii="Courier New" w:hAnsi="Courier New" w:cs="Courier New"/>
                <w:color w:val="565656"/>
                <w:sz w:val="20"/>
              </w:rPr>
              <w:t>    </w:t>
            </w:r>
            <w:r w:rsidRPr="00884732">
              <w:rPr>
                <w:rFonts w:ascii="Courier New" w:hAnsi="Courier New" w:cs="Courier New"/>
                <w:sz w:val="20"/>
              </w:rPr>
              <w:t>}</w:t>
            </w:r>
          </w:p>
          <w:p w:rsidR="00884732" w:rsidRPr="00884732" w:rsidRDefault="00884732" w:rsidP="00884732">
            <w:r w:rsidRPr="00884732">
              <w:rPr>
                <w:rFonts w:ascii="Courier New" w:hAnsi="Courier New" w:cs="Courier New"/>
                <w:sz w:val="20"/>
              </w:rPr>
              <w:t>}</w:t>
            </w:r>
          </w:p>
          <w:p w:rsidR="00884732" w:rsidRPr="00884732" w:rsidRDefault="00884732" w:rsidP="00884732">
            <w:r w:rsidRPr="00884732">
              <w:t> </w:t>
            </w:r>
          </w:p>
          <w:p w:rsidR="00884732" w:rsidRPr="00884732" w:rsidRDefault="00884732" w:rsidP="00884732">
            <w:r w:rsidRPr="00884732">
              <w:rPr>
                <w:rFonts w:ascii="Courier New" w:hAnsi="Courier New" w:cs="Courier New"/>
                <w:sz w:val="20"/>
              </w:rPr>
              <w:t>class</w:t>
            </w:r>
            <w:r w:rsidRPr="00884732">
              <w:t xml:space="preserve"> </w:t>
            </w:r>
            <w:r w:rsidRPr="00884732">
              <w:rPr>
                <w:rFonts w:ascii="Courier New" w:hAnsi="Courier New" w:cs="Courier New"/>
                <w:sz w:val="20"/>
              </w:rPr>
              <w:t>Shape{</w:t>
            </w:r>
          </w:p>
          <w:p w:rsidR="00884732" w:rsidRPr="00884732" w:rsidRDefault="00884732" w:rsidP="00884732">
            <w:r w:rsidRPr="00884732">
              <w:rPr>
                <w:rFonts w:ascii="Courier New" w:hAnsi="Courier New" w:cs="Courier New"/>
                <w:color w:val="565656"/>
                <w:sz w:val="20"/>
              </w:rPr>
              <w:t>    </w:t>
            </w:r>
            <w:r w:rsidRPr="00884732">
              <w:rPr>
                <w:rFonts w:ascii="Courier New" w:hAnsi="Courier New" w:cs="Courier New"/>
                <w:sz w:val="20"/>
              </w:rPr>
              <w:t>public</w:t>
            </w:r>
            <w:r w:rsidRPr="00884732">
              <w:t xml:space="preserve"> </w:t>
            </w:r>
            <w:r w:rsidRPr="00884732">
              <w:rPr>
                <w:rFonts w:ascii="Courier New" w:hAnsi="Courier New" w:cs="Courier New"/>
                <w:sz w:val="20"/>
              </w:rPr>
              <w:t>void</w:t>
            </w:r>
            <w:r w:rsidRPr="00884732">
              <w:t xml:space="preserve"> </w:t>
            </w:r>
            <w:r w:rsidRPr="00884732">
              <w:rPr>
                <w:rFonts w:ascii="Courier New" w:hAnsi="Courier New" w:cs="Courier New"/>
                <w:sz w:val="20"/>
              </w:rPr>
              <w:t>draw() throws</w:t>
            </w:r>
            <w:r w:rsidRPr="00884732">
              <w:t xml:space="preserve"> </w:t>
            </w:r>
            <w:r w:rsidRPr="00884732">
              <w:rPr>
                <w:rFonts w:ascii="Courier New" w:hAnsi="Courier New" w:cs="Courier New"/>
                <w:sz w:val="20"/>
              </w:rPr>
              <w:t>IOException</w:t>
            </w:r>
          </w:p>
          <w:p w:rsidR="00884732" w:rsidRPr="00884732" w:rsidRDefault="00884732" w:rsidP="00884732">
            <w:r w:rsidRPr="00884732">
              <w:rPr>
                <w:rFonts w:ascii="Courier New" w:hAnsi="Courier New" w:cs="Courier New"/>
                <w:color w:val="565656"/>
                <w:sz w:val="20"/>
              </w:rPr>
              <w:t>    </w:t>
            </w:r>
            <w:r w:rsidRPr="00884732">
              <w:rPr>
                <w:rFonts w:ascii="Courier New" w:hAnsi="Courier New" w:cs="Courier New"/>
                <w:sz w:val="20"/>
              </w:rPr>
              <w:t>{</w:t>
            </w:r>
          </w:p>
          <w:p w:rsidR="00884732" w:rsidRPr="00884732" w:rsidRDefault="00884732" w:rsidP="00884732">
            <w:r w:rsidRPr="00884732">
              <w:rPr>
                <w:rFonts w:ascii="Courier New" w:hAnsi="Courier New" w:cs="Courier New"/>
                <w:color w:val="565656"/>
                <w:sz w:val="20"/>
              </w:rPr>
              <w:t>        </w:t>
            </w:r>
            <w:r w:rsidRPr="00884732">
              <w:rPr>
                <w:rFonts w:ascii="Courier New" w:hAnsi="Courier New" w:cs="Courier New"/>
                <w:sz w:val="20"/>
              </w:rPr>
              <w:t>System.out.println("Shape");</w:t>
            </w:r>
          </w:p>
          <w:p w:rsidR="00884732" w:rsidRPr="00884732" w:rsidRDefault="00884732" w:rsidP="00884732">
            <w:r w:rsidRPr="00884732">
              <w:rPr>
                <w:rFonts w:ascii="Courier New" w:hAnsi="Courier New" w:cs="Courier New"/>
                <w:color w:val="565656"/>
                <w:sz w:val="20"/>
              </w:rPr>
              <w:t>    </w:t>
            </w:r>
            <w:r w:rsidRPr="00884732">
              <w:rPr>
                <w:rFonts w:ascii="Courier New" w:hAnsi="Courier New" w:cs="Courier New"/>
                <w:sz w:val="20"/>
              </w:rPr>
              <w:t>}</w:t>
            </w:r>
          </w:p>
          <w:p w:rsidR="00884732" w:rsidRPr="00884732" w:rsidRDefault="00884732" w:rsidP="00884732">
            <w:r w:rsidRPr="00884732">
              <w:rPr>
                <w:rFonts w:ascii="Courier New" w:hAnsi="Courier New" w:cs="Courier New"/>
                <w:sz w:val="20"/>
              </w:rPr>
              <w:t>}</w:t>
            </w:r>
          </w:p>
          <w:p w:rsidR="00884732" w:rsidRPr="00884732" w:rsidRDefault="00884732" w:rsidP="00884732">
            <w:r w:rsidRPr="00884732">
              <w:t> </w:t>
            </w:r>
          </w:p>
          <w:p w:rsidR="00884732" w:rsidRPr="00884732" w:rsidRDefault="00884732" w:rsidP="00884732">
            <w:r w:rsidRPr="00884732">
              <w:rPr>
                <w:rFonts w:ascii="Courier New" w:hAnsi="Courier New" w:cs="Courier New"/>
                <w:sz w:val="20"/>
              </w:rPr>
              <w:t>class</w:t>
            </w:r>
            <w:r w:rsidRPr="00884732">
              <w:t xml:space="preserve"> </w:t>
            </w:r>
            <w:r w:rsidRPr="00884732">
              <w:rPr>
                <w:rFonts w:ascii="Courier New" w:hAnsi="Courier New" w:cs="Courier New"/>
                <w:sz w:val="20"/>
              </w:rPr>
              <w:t>Circle extends</w:t>
            </w:r>
            <w:r w:rsidRPr="00884732">
              <w:t xml:space="preserve"> </w:t>
            </w:r>
            <w:r w:rsidRPr="00884732">
              <w:rPr>
                <w:rFonts w:ascii="Courier New" w:hAnsi="Courier New" w:cs="Courier New"/>
                <w:sz w:val="20"/>
              </w:rPr>
              <w:t>Shape{</w:t>
            </w:r>
          </w:p>
          <w:p w:rsidR="00884732" w:rsidRPr="00884732" w:rsidRDefault="00884732" w:rsidP="00884732">
            <w:r w:rsidRPr="00884732">
              <w:rPr>
                <w:rFonts w:ascii="Courier New" w:hAnsi="Courier New" w:cs="Courier New"/>
                <w:color w:val="565656"/>
                <w:sz w:val="20"/>
              </w:rPr>
              <w:t>    </w:t>
            </w:r>
            <w:r w:rsidRPr="00884732">
              <w:rPr>
                <w:rFonts w:ascii="Courier New" w:hAnsi="Courier New" w:cs="Courier New"/>
                <w:sz w:val="20"/>
              </w:rPr>
              <w:t>public</w:t>
            </w:r>
            <w:r w:rsidRPr="00884732">
              <w:t xml:space="preserve"> </w:t>
            </w:r>
            <w:r w:rsidRPr="00884732">
              <w:rPr>
                <w:rFonts w:ascii="Courier New" w:hAnsi="Courier New" w:cs="Courier New"/>
                <w:sz w:val="20"/>
              </w:rPr>
              <w:t>void</w:t>
            </w:r>
            <w:r w:rsidRPr="00884732">
              <w:t xml:space="preserve"> </w:t>
            </w:r>
            <w:r w:rsidRPr="00884732">
              <w:rPr>
                <w:rFonts w:ascii="Courier New" w:hAnsi="Courier New" w:cs="Courier New"/>
                <w:sz w:val="20"/>
              </w:rPr>
              <w:t>draw() throws</w:t>
            </w:r>
            <w:r w:rsidRPr="00884732">
              <w:t xml:space="preserve"> </w:t>
            </w:r>
            <w:r w:rsidRPr="00884732">
              <w:rPr>
                <w:rFonts w:ascii="Courier New" w:hAnsi="Courier New" w:cs="Courier New"/>
                <w:sz w:val="20"/>
              </w:rPr>
              <w:t xml:space="preserve">FileNotFoundException </w:t>
            </w:r>
          </w:p>
          <w:p w:rsidR="00884732" w:rsidRPr="00884732" w:rsidRDefault="00884732" w:rsidP="00884732">
            <w:r w:rsidRPr="00884732">
              <w:rPr>
                <w:rFonts w:ascii="Courier New" w:hAnsi="Courier New" w:cs="Courier New"/>
                <w:color w:val="565656"/>
                <w:sz w:val="20"/>
              </w:rPr>
              <w:t>    </w:t>
            </w:r>
            <w:r w:rsidRPr="00884732">
              <w:rPr>
                <w:rFonts w:ascii="Courier New" w:hAnsi="Courier New" w:cs="Courier New"/>
                <w:sz w:val="20"/>
              </w:rPr>
              <w:t>{</w:t>
            </w:r>
          </w:p>
          <w:p w:rsidR="00884732" w:rsidRPr="00884732" w:rsidRDefault="00884732" w:rsidP="00884732">
            <w:r w:rsidRPr="00884732">
              <w:rPr>
                <w:rFonts w:ascii="Courier New" w:hAnsi="Courier New" w:cs="Courier New"/>
                <w:color w:val="565656"/>
                <w:sz w:val="20"/>
              </w:rPr>
              <w:t>        </w:t>
            </w:r>
            <w:r w:rsidRPr="00884732">
              <w:rPr>
                <w:rFonts w:ascii="Courier New" w:hAnsi="Courier New" w:cs="Courier New"/>
                <w:sz w:val="20"/>
              </w:rPr>
              <w:t>System.out.println("Circle");</w:t>
            </w:r>
          </w:p>
          <w:p w:rsidR="00884732" w:rsidRPr="00884732" w:rsidRDefault="00884732" w:rsidP="00884732">
            <w:r w:rsidRPr="00884732">
              <w:rPr>
                <w:rFonts w:ascii="Courier New" w:hAnsi="Courier New" w:cs="Courier New"/>
                <w:color w:val="565656"/>
                <w:sz w:val="20"/>
              </w:rPr>
              <w:t>    </w:t>
            </w:r>
            <w:r w:rsidRPr="00884732">
              <w:rPr>
                <w:rFonts w:ascii="Courier New" w:hAnsi="Courier New" w:cs="Courier New"/>
                <w:sz w:val="20"/>
              </w:rPr>
              <w:t>}</w:t>
            </w:r>
          </w:p>
          <w:p w:rsidR="00884732" w:rsidRPr="00884732" w:rsidRDefault="00884732" w:rsidP="00884732">
            <w:r w:rsidRPr="00884732">
              <w:rPr>
                <w:rFonts w:ascii="Courier New" w:hAnsi="Courier New" w:cs="Courier New"/>
                <w:sz w:val="20"/>
              </w:rPr>
              <w:t>}</w:t>
            </w:r>
          </w:p>
        </w:tc>
      </w:tr>
    </w:tbl>
    <w:p w:rsidR="00884732" w:rsidRPr="00884732" w:rsidRDefault="00884732" w:rsidP="00884732">
      <w:pPr>
        <w:shd w:val="clear" w:color="auto" w:fill="FFFFFF"/>
        <w:spacing w:beforeAutospacing="1" w:afterAutospacing="1"/>
        <w:jc w:val="both"/>
        <w:textAlignment w:val="baseline"/>
        <w:rPr>
          <w:rFonts w:ascii="Segoe UI" w:hAnsi="Segoe UI" w:cs="Segoe UI"/>
          <w:color w:val="000000"/>
          <w:sz w:val="32"/>
          <w:szCs w:val="32"/>
        </w:rPr>
      </w:pPr>
      <w:r w:rsidRPr="0087415E">
        <w:rPr>
          <w:rFonts w:ascii="inherit" w:hAnsi="inherit" w:cs="Segoe UI"/>
          <w:b/>
          <w:bCs/>
          <w:color w:val="000000"/>
          <w:sz w:val="32"/>
          <w:szCs w:val="32"/>
        </w:rPr>
        <w:t>Answer:</w:t>
      </w:r>
    </w:p>
    <w:p w:rsidR="00884732" w:rsidRPr="00884732" w:rsidRDefault="00884732" w:rsidP="00884732">
      <w:pPr>
        <w:shd w:val="clear" w:color="auto" w:fill="FFFFFF"/>
        <w:spacing w:before="100" w:beforeAutospacing="1" w:after="100" w:afterAutospacing="1"/>
        <w:jc w:val="both"/>
        <w:textAlignment w:val="baseline"/>
        <w:rPr>
          <w:rFonts w:ascii="Segoe UI" w:hAnsi="Segoe UI" w:cs="Segoe UI"/>
          <w:color w:val="000000"/>
        </w:rPr>
      </w:pPr>
      <w:r w:rsidRPr="00884732">
        <w:rPr>
          <w:rFonts w:ascii="Segoe UI" w:hAnsi="Segoe UI" w:cs="Segoe UI"/>
          <w:color w:val="000000"/>
        </w:rPr>
        <w:t xml:space="preserve">While overriding a method, you can compress the scope of checked exception but you cannot widen it. Also you </w:t>
      </w:r>
      <w:r w:rsidR="00700BEB" w:rsidRPr="00884732">
        <w:rPr>
          <w:rFonts w:ascii="Segoe UI" w:hAnsi="Segoe UI" w:cs="Segoe UI"/>
          <w:color w:val="000000"/>
        </w:rPr>
        <w:t>can</w:t>
      </w:r>
      <w:r w:rsidR="00700BEB">
        <w:rPr>
          <w:rFonts w:ascii="Segoe UI" w:hAnsi="Segoe UI" w:cs="Segoe UI"/>
          <w:color w:val="000000"/>
        </w:rPr>
        <w:t>’</w:t>
      </w:r>
      <w:r w:rsidR="00700BEB" w:rsidRPr="00884732">
        <w:rPr>
          <w:rFonts w:ascii="Segoe UI" w:hAnsi="Segoe UI" w:cs="Segoe UI"/>
          <w:color w:val="000000"/>
        </w:rPr>
        <w:t>not</w:t>
      </w:r>
      <w:r w:rsidRPr="00884732">
        <w:rPr>
          <w:rFonts w:ascii="Segoe UI" w:hAnsi="Segoe UI" w:cs="Segoe UI"/>
          <w:color w:val="000000"/>
        </w:rPr>
        <w:t xml:space="preserve"> throw any other checked exception which is not being thrown in parent class method.</w:t>
      </w:r>
    </w:p>
    <w:p w:rsidR="00884732" w:rsidRPr="00884732" w:rsidRDefault="00884732" w:rsidP="00884732">
      <w:pPr>
        <w:shd w:val="clear" w:color="auto" w:fill="FFFFFF"/>
        <w:spacing w:beforeAutospacing="1" w:afterAutospacing="1"/>
        <w:jc w:val="both"/>
        <w:textAlignment w:val="baseline"/>
        <w:rPr>
          <w:rFonts w:ascii="Segoe UI" w:hAnsi="Segoe UI" w:cs="Segoe UI"/>
          <w:color w:val="000000"/>
        </w:rPr>
      </w:pPr>
      <w:r w:rsidRPr="00884732">
        <w:rPr>
          <w:rFonts w:ascii="Segoe UI" w:hAnsi="Segoe UI" w:cs="Segoe UI"/>
          <w:color w:val="000000"/>
        </w:rPr>
        <w:t>Here, </w:t>
      </w:r>
      <w:r w:rsidRPr="00884732">
        <w:rPr>
          <w:rFonts w:ascii="Consolas" w:hAnsi="Consolas" w:cs="Consolas"/>
          <w:color w:val="565656"/>
        </w:rPr>
        <w:t>FileNotFoundException </w:t>
      </w:r>
      <w:r w:rsidRPr="00884732">
        <w:rPr>
          <w:rFonts w:ascii="Segoe UI" w:hAnsi="Segoe UI" w:cs="Segoe UI"/>
          <w:color w:val="000000"/>
        </w:rPr>
        <w:t>is a child class of </w:t>
      </w:r>
      <w:r w:rsidRPr="00884732">
        <w:rPr>
          <w:rFonts w:ascii="Consolas" w:hAnsi="Consolas" w:cs="Consolas"/>
          <w:color w:val="565656"/>
        </w:rPr>
        <w:t>IOException</w:t>
      </w:r>
      <w:r w:rsidRPr="00884732">
        <w:rPr>
          <w:rFonts w:ascii="Segoe UI" w:hAnsi="Segoe UI" w:cs="Segoe UI"/>
          <w:color w:val="000000"/>
        </w:rPr>
        <w:t>. So, above code will compile successfully and it will give </w:t>
      </w:r>
      <w:r w:rsidRPr="00884732">
        <w:rPr>
          <w:rFonts w:ascii="inherit" w:hAnsi="inherit" w:cs="Segoe UI"/>
          <w:b/>
          <w:bCs/>
          <w:color w:val="000000"/>
        </w:rPr>
        <w:t>Circle </w:t>
      </w:r>
      <w:r w:rsidRPr="00884732">
        <w:rPr>
          <w:rFonts w:ascii="Segoe UI" w:hAnsi="Segoe UI" w:cs="Segoe UI"/>
          <w:color w:val="000000"/>
        </w:rPr>
        <w:t>as output.</w:t>
      </w:r>
    </w:p>
    <w:p w:rsidR="00884732" w:rsidRPr="00884732" w:rsidRDefault="00884732" w:rsidP="00884732">
      <w:pPr>
        <w:shd w:val="clear" w:color="auto" w:fill="FFFFFF"/>
        <w:spacing w:beforeAutospacing="1" w:afterAutospacing="1"/>
        <w:jc w:val="both"/>
        <w:textAlignment w:val="baseline"/>
        <w:rPr>
          <w:rFonts w:ascii="Segoe UI" w:hAnsi="Segoe UI" w:cs="Segoe UI"/>
          <w:color w:val="000000"/>
        </w:rPr>
      </w:pPr>
      <w:r w:rsidRPr="00884732">
        <w:rPr>
          <w:rFonts w:ascii="Segoe UI" w:hAnsi="Segoe UI" w:cs="Segoe UI"/>
          <w:color w:val="000000"/>
        </w:rPr>
        <w:lastRenderedPageBreak/>
        <w:t>If we change </w:t>
      </w:r>
      <w:r w:rsidRPr="00884732">
        <w:rPr>
          <w:rFonts w:ascii="Consolas" w:hAnsi="Consolas" w:cs="Consolas"/>
          <w:color w:val="565656"/>
        </w:rPr>
        <w:t>FileNotFoundException</w:t>
      </w:r>
      <w:r w:rsidRPr="00884732">
        <w:rPr>
          <w:rFonts w:ascii="Segoe UI" w:hAnsi="Segoe UI" w:cs="Segoe UI"/>
          <w:color w:val="000000"/>
        </w:rPr>
        <w:t> to generic </w:t>
      </w:r>
      <w:r w:rsidRPr="00884732">
        <w:rPr>
          <w:rFonts w:ascii="Consolas" w:hAnsi="Consolas" w:cs="Consolas"/>
          <w:color w:val="565656"/>
        </w:rPr>
        <w:t>Exception</w:t>
      </w:r>
      <w:r w:rsidRPr="00884732">
        <w:rPr>
          <w:rFonts w:ascii="Segoe UI" w:hAnsi="Segoe UI" w:cs="Segoe UI"/>
          <w:color w:val="000000"/>
        </w:rPr>
        <w:t> in above code, then it will give compile time error saying </w:t>
      </w:r>
      <w:r w:rsidRPr="00884732">
        <w:rPr>
          <w:rFonts w:ascii="Consolas" w:hAnsi="Consolas" w:cs="Consolas"/>
          <w:color w:val="565656"/>
        </w:rPr>
        <w:t>'Exception Exception is not compatible with throws clause in Shape.draw()'</w:t>
      </w:r>
    </w:p>
    <w:p w:rsidR="00CF5DCC" w:rsidRDefault="00CF5DCC" w:rsidP="004009B7">
      <w:pPr>
        <w:pStyle w:val="NormalWeb"/>
        <w:shd w:val="clear" w:color="auto" w:fill="FFFFFF"/>
        <w:spacing w:before="0" w:beforeAutospacing="0" w:after="240" w:afterAutospacing="0"/>
        <w:rPr>
          <w:rFonts w:ascii="Arial" w:hAnsi="Arial" w:cs="Arial"/>
          <w:b/>
          <w:color w:val="222222"/>
          <w:u w:val="single"/>
          <w:shd w:val="clear" w:color="auto" w:fill="FFFFFF"/>
        </w:rPr>
      </w:pPr>
    </w:p>
    <w:p w:rsidR="00884732" w:rsidRDefault="00884732" w:rsidP="004009B7">
      <w:pPr>
        <w:pStyle w:val="NormalWeb"/>
        <w:shd w:val="clear" w:color="auto" w:fill="FFFFFF"/>
        <w:spacing w:before="0" w:beforeAutospacing="0" w:after="240" w:afterAutospacing="0"/>
        <w:rPr>
          <w:rFonts w:ascii="Arial" w:hAnsi="Arial" w:cs="Arial"/>
          <w:b/>
          <w:color w:val="222222"/>
          <w:u w:val="single"/>
          <w:shd w:val="clear" w:color="auto" w:fill="FFFFFF"/>
        </w:rPr>
      </w:pPr>
    </w:p>
    <w:p w:rsidR="009976F7" w:rsidRPr="009976F7" w:rsidRDefault="009976F7" w:rsidP="009976F7">
      <w:pPr>
        <w:shd w:val="clear" w:color="auto" w:fill="FFFFFF"/>
        <w:spacing w:beforeAutospacing="1" w:afterAutospacing="1"/>
        <w:jc w:val="both"/>
        <w:textAlignment w:val="baseline"/>
        <w:rPr>
          <w:rFonts w:ascii="Segoe UI" w:hAnsi="Segoe UI" w:cs="Segoe UI"/>
          <w:color w:val="000000"/>
        </w:rPr>
      </w:pPr>
      <w:r w:rsidRPr="009976F7">
        <w:rPr>
          <w:rFonts w:ascii="inherit" w:hAnsi="inherit" w:cs="Segoe UI"/>
          <w:b/>
          <w:bCs/>
          <w:color w:val="000000"/>
        </w:rPr>
        <w:t>Question 9) </w:t>
      </w:r>
      <w:r w:rsidRPr="009976F7">
        <w:rPr>
          <w:rFonts w:ascii="Segoe UI" w:hAnsi="Segoe UI" w:cs="Segoe UI"/>
          <w:color w:val="000000"/>
        </w:rPr>
        <w:t>Will below code compile successfully?</w:t>
      </w:r>
    </w:p>
    <w:tbl>
      <w:tblPr>
        <w:tblW w:w="14229" w:type="dxa"/>
        <w:tblCellMar>
          <w:left w:w="0" w:type="dxa"/>
          <w:right w:w="0" w:type="dxa"/>
        </w:tblCellMar>
        <w:tblLook w:val="04A0" w:firstRow="1" w:lastRow="0" w:firstColumn="1" w:lastColumn="0" w:noHBand="0" w:noVBand="1"/>
      </w:tblPr>
      <w:tblGrid>
        <w:gridCol w:w="635"/>
        <w:gridCol w:w="13594"/>
      </w:tblGrid>
      <w:tr w:rsidR="009976F7" w:rsidRPr="009976F7" w:rsidTr="009976F7">
        <w:tc>
          <w:tcPr>
            <w:tcW w:w="0" w:type="auto"/>
            <w:vAlign w:val="center"/>
            <w:hideMark/>
          </w:tcPr>
          <w:p w:rsidR="009976F7" w:rsidRPr="009976F7" w:rsidRDefault="009976F7" w:rsidP="009976F7"/>
          <w:p w:rsidR="009976F7" w:rsidRPr="009976F7" w:rsidRDefault="009976F7" w:rsidP="009976F7"/>
          <w:p w:rsidR="009976F7" w:rsidRPr="009976F7" w:rsidRDefault="009976F7" w:rsidP="009976F7"/>
          <w:p w:rsidR="009976F7" w:rsidRPr="009976F7" w:rsidRDefault="003A7D38" w:rsidP="009976F7">
            <w:r>
              <w:t>\</w:t>
            </w:r>
          </w:p>
          <w:p w:rsidR="009976F7" w:rsidRPr="009976F7" w:rsidRDefault="009976F7" w:rsidP="009976F7"/>
          <w:p w:rsidR="009976F7" w:rsidRPr="009976F7" w:rsidRDefault="009976F7" w:rsidP="009976F7">
            <w:r w:rsidRPr="009976F7">
              <w:t>6</w:t>
            </w:r>
          </w:p>
          <w:p w:rsidR="009976F7" w:rsidRPr="009976F7" w:rsidRDefault="009976F7" w:rsidP="009976F7">
            <w:r w:rsidRPr="009976F7">
              <w:t>7</w:t>
            </w:r>
          </w:p>
          <w:p w:rsidR="009976F7" w:rsidRPr="009976F7" w:rsidRDefault="009976F7" w:rsidP="009976F7">
            <w:r w:rsidRPr="009976F7">
              <w:t>8</w:t>
            </w:r>
          </w:p>
          <w:p w:rsidR="009976F7" w:rsidRPr="009976F7" w:rsidRDefault="009976F7" w:rsidP="009976F7">
            <w:r w:rsidRPr="009976F7">
              <w:t>9</w:t>
            </w:r>
          </w:p>
          <w:p w:rsidR="009976F7" w:rsidRPr="009976F7" w:rsidRDefault="009976F7" w:rsidP="009976F7">
            <w:r w:rsidRPr="009976F7">
              <w:t>10</w:t>
            </w:r>
          </w:p>
          <w:p w:rsidR="009976F7" w:rsidRPr="009976F7" w:rsidRDefault="009976F7" w:rsidP="009976F7">
            <w:r w:rsidRPr="009976F7">
              <w:t>11</w:t>
            </w:r>
          </w:p>
          <w:p w:rsidR="009976F7" w:rsidRPr="009976F7" w:rsidRDefault="009976F7" w:rsidP="009976F7">
            <w:r w:rsidRPr="009976F7">
              <w:t>12</w:t>
            </w:r>
          </w:p>
          <w:p w:rsidR="009976F7" w:rsidRPr="009976F7" w:rsidRDefault="009976F7" w:rsidP="009976F7">
            <w:r w:rsidRPr="009976F7">
              <w:t>13</w:t>
            </w:r>
          </w:p>
          <w:p w:rsidR="009976F7" w:rsidRPr="009976F7" w:rsidRDefault="009976F7" w:rsidP="009976F7">
            <w:r w:rsidRPr="009976F7">
              <w:t>14</w:t>
            </w:r>
          </w:p>
          <w:p w:rsidR="009976F7" w:rsidRPr="009976F7" w:rsidRDefault="009976F7" w:rsidP="009976F7">
            <w:r w:rsidRPr="009976F7">
              <w:t>15</w:t>
            </w:r>
          </w:p>
          <w:p w:rsidR="009976F7" w:rsidRPr="009976F7" w:rsidRDefault="009976F7" w:rsidP="009976F7">
            <w:r w:rsidRPr="009976F7">
              <w:t>16</w:t>
            </w:r>
          </w:p>
          <w:p w:rsidR="009976F7" w:rsidRPr="009976F7" w:rsidRDefault="009976F7" w:rsidP="009976F7">
            <w:r w:rsidRPr="009976F7">
              <w:t>17</w:t>
            </w:r>
          </w:p>
          <w:p w:rsidR="009976F7" w:rsidRPr="009976F7" w:rsidRDefault="009976F7" w:rsidP="009976F7">
            <w:r w:rsidRPr="009976F7">
              <w:t>18</w:t>
            </w:r>
          </w:p>
          <w:p w:rsidR="009976F7" w:rsidRPr="009976F7" w:rsidRDefault="009976F7" w:rsidP="009976F7">
            <w:r w:rsidRPr="009976F7">
              <w:t>19</w:t>
            </w:r>
          </w:p>
          <w:p w:rsidR="009976F7" w:rsidRPr="009976F7" w:rsidRDefault="009976F7" w:rsidP="009976F7">
            <w:r w:rsidRPr="009976F7">
              <w:t>20</w:t>
            </w:r>
          </w:p>
          <w:p w:rsidR="009976F7" w:rsidRPr="009976F7" w:rsidRDefault="009976F7" w:rsidP="009976F7">
            <w:r w:rsidRPr="009976F7">
              <w:t>21</w:t>
            </w:r>
          </w:p>
        </w:tc>
        <w:tc>
          <w:tcPr>
            <w:tcW w:w="13594" w:type="dxa"/>
            <w:vAlign w:val="center"/>
            <w:hideMark/>
          </w:tcPr>
          <w:p w:rsidR="009976F7" w:rsidRPr="009976F7" w:rsidRDefault="009976F7" w:rsidP="009976F7">
            <w:r w:rsidRPr="009976F7">
              <w:rPr>
                <w:rFonts w:ascii="Courier New" w:hAnsi="Courier New" w:cs="Courier New"/>
                <w:sz w:val="20"/>
              </w:rPr>
              <w:t>public</w:t>
            </w:r>
            <w:r w:rsidRPr="009976F7">
              <w:t xml:space="preserve"> </w:t>
            </w:r>
            <w:r w:rsidRPr="009976F7">
              <w:rPr>
                <w:rFonts w:ascii="Courier New" w:hAnsi="Courier New" w:cs="Courier New"/>
                <w:sz w:val="20"/>
              </w:rPr>
              <w:t>class</w:t>
            </w:r>
            <w:r w:rsidRPr="009976F7">
              <w:t xml:space="preserve"> </w:t>
            </w:r>
            <w:r w:rsidRPr="009976F7">
              <w:rPr>
                <w:rFonts w:ascii="Courier New" w:hAnsi="Courier New" w:cs="Courier New"/>
                <w:sz w:val="20"/>
              </w:rPr>
              <w:t>PumpkinDemo {</w:t>
            </w:r>
          </w:p>
          <w:p w:rsidR="009976F7" w:rsidRPr="009976F7" w:rsidRDefault="009976F7" w:rsidP="009976F7">
            <w:r w:rsidRPr="009976F7">
              <w:t> </w:t>
            </w:r>
          </w:p>
          <w:p w:rsidR="009976F7" w:rsidRPr="009976F7" w:rsidRDefault="009976F7" w:rsidP="009976F7">
            <w:r w:rsidRPr="009976F7">
              <w:rPr>
                <w:rFonts w:ascii="Courier New" w:hAnsi="Courier New" w:cs="Courier New"/>
                <w:color w:val="565656"/>
                <w:sz w:val="20"/>
              </w:rPr>
              <w:t>    </w:t>
            </w:r>
            <w:r w:rsidRPr="009976F7">
              <w:rPr>
                <w:rFonts w:ascii="Courier New" w:hAnsi="Courier New" w:cs="Courier New"/>
                <w:sz w:val="20"/>
              </w:rPr>
              <w:t>public</w:t>
            </w:r>
            <w:r w:rsidRPr="009976F7">
              <w:t xml:space="preserve"> </w:t>
            </w:r>
            <w:r w:rsidRPr="009976F7">
              <w:rPr>
                <w:rFonts w:ascii="Courier New" w:hAnsi="Courier New" w:cs="Courier New"/>
                <w:sz w:val="20"/>
              </w:rPr>
              <w:t>static</w:t>
            </w:r>
            <w:r w:rsidRPr="009976F7">
              <w:t xml:space="preserve"> </w:t>
            </w:r>
            <w:r w:rsidRPr="009976F7">
              <w:rPr>
                <w:rFonts w:ascii="Courier New" w:hAnsi="Courier New" w:cs="Courier New"/>
                <w:sz w:val="20"/>
              </w:rPr>
              <w:t>void</w:t>
            </w:r>
            <w:r w:rsidRPr="009976F7">
              <w:t xml:space="preserve"> </w:t>
            </w:r>
            <w:r w:rsidRPr="009976F7">
              <w:rPr>
                <w:rFonts w:ascii="Courier New" w:hAnsi="Courier New" w:cs="Courier New"/>
                <w:sz w:val="20"/>
              </w:rPr>
              <w:t>main(String[] args){</w:t>
            </w:r>
          </w:p>
          <w:p w:rsidR="009976F7" w:rsidRPr="009976F7" w:rsidRDefault="009976F7" w:rsidP="009976F7">
            <w:r w:rsidRPr="009976F7">
              <w:rPr>
                <w:rFonts w:ascii="Courier New" w:hAnsi="Courier New" w:cs="Courier New"/>
                <w:color w:val="565656"/>
                <w:sz w:val="20"/>
              </w:rPr>
              <w:t>        </w:t>
            </w:r>
            <w:r w:rsidRPr="009976F7">
              <w:rPr>
                <w:rFonts w:ascii="Courier New" w:hAnsi="Courier New" w:cs="Courier New"/>
                <w:sz w:val="20"/>
              </w:rPr>
              <w:t>Shape s = new</w:t>
            </w:r>
            <w:r w:rsidRPr="009976F7">
              <w:t xml:space="preserve"> </w:t>
            </w:r>
            <w:r w:rsidRPr="009976F7">
              <w:rPr>
                <w:rFonts w:ascii="Courier New" w:hAnsi="Courier New" w:cs="Courier New"/>
                <w:sz w:val="20"/>
              </w:rPr>
              <w:t>Circle();</w:t>
            </w:r>
          </w:p>
          <w:p w:rsidR="009976F7" w:rsidRPr="009976F7" w:rsidRDefault="009976F7" w:rsidP="009976F7">
            <w:r w:rsidRPr="009976F7">
              <w:rPr>
                <w:rFonts w:ascii="Courier New" w:hAnsi="Courier New" w:cs="Courier New"/>
                <w:color w:val="565656"/>
                <w:sz w:val="20"/>
              </w:rPr>
              <w:t>        </w:t>
            </w:r>
            <w:r w:rsidRPr="009976F7">
              <w:rPr>
                <w:rFonts w:ascii="Courier New" w:hAnsi="Courier New" w:cs="Courier New"/>
                <w:sz w:val="20"/>
              </w:rPr>
              <w:t>s.draw();</w:t>
            </w:r>
          </w:p>
          <w:p w:rsidR="009976F7" w:rsidRPr="009976F7" w:rsidRDefault="009976F7" w:rsidP="009976F7">
            <w:r w:rsidRPr="009976F7">
              <w:rPr>
                <w:rFonts w:ascii="Courier New" w:hAnsi="Courier New" w:cs="Courier New"/>
                <w:color w:val="565656"/>
                <w:sz w:val="20"/>
              </w:rPr>
              <w:t>    </w:t>
            </w:r>
            <w:r w:rsidRPr="009976F7">
              <w:rPr>
                <w:rFonts w:ascii="Courier New" w:hAnsi="Courier New" w:cs="Courier New"/>
                <w:sz w:val="20"/>
              </w:rPr>
              <w:t>}</w:t>
            </w:r>
          </w:p>
          <w:p w:rsidR="009976F7" w:rsidRPr="009976F7" w:rsidRDefault="009976F7" w:rsidP="009976F7">
            <w:r w:rsidRPr="009976F7">
              <w:rPr>
                <w:rFonts w:ascii="Courier New" w:hAnsi="Courier New" w:cs="Courier New"/>
                <w:sz w:val="20"/>
              </w:rPr>
              <w:t>}</w:t>
            </w:r>
          </w:p>
          <w:p w:rsidR="009976F7" w:rsidRPr="009976F7" w:rsidRDefault="009976F7" w:rsidP="009976F7">
            <w:r w:rsidRPr="009976F7">
              <w:t> </w:t>
            </w:r>
          </w:p>
          <w:p w:rsidR="009976F7" w:rsidRPr="009976F7" w:rsidRDefault="009976F7" w:rsidP="009976F7">
            <w:r w:rsidRPr="009976F7">
              <w:rPr>
                <w:rFonts w:ascii="Courier New" w:hAnsi="Courier New" w:cs="Courier New"/>
                <w:sz w:val="20"/>
              </w:rPr>
              <w:t>class</w:t>
            </w:r>
            <w:r w:rsidRPr="009976F7">
              <w:t xml:space="preserve"> </w:t>
            </w:r>
            <w:r w:rsidRPr="009976F7">
              <w:rPr>
                <w:rFonts w:ascii="Courier New" w:hAnsi="Courier New" w:cs="Courier New"/>
                <w:sz w:val="20"/>
              </w:rPr>
              <w:t>Shape{</w:t>
            </w:r>
          </w:p>
          <w:p w:rsidR="009976F7" w:rsidRPr="009976F7" w:rsidRDefault="009976F7" w:rsidP="009976F7">
            <w:r w:rsidRPr="009976F7">
              <w:rPr>
                <w:rFonts w:ascii="Courier New" w:hAnsi="Courier New" w:cs="Courier New"/>
                <w:color w:val="565656"/>
                <w:sz w:val="20"/>
              </w:rPr>
              <w:t>    </w:t>
            </w:r>
            <w:r w:rsidRPr="009976F7">
              <w:rPr>
                <w:rFonts w:ascii="Courier New" w:hAnsi="Courier New" w:cs="Courier New"/>
                <w:sz w:val="20"/>
              </w:rPr>
              <w:t>public</w:t>
            </w:r>
            <w:r w:rsidRPr="009976F7">
              <w:t xml:space="preserve"> </w:t>
            </w:r>
            <w:r w:rsidRPr="009976F7">
              <w:rPr>
                <w:rFonts w:ascii="Courier New" w:hAnsi="Courier New" w:cs="Courier New"/>
                <w:sz w:val="20"/>
              </w:rPr>
              <w:t>void</w:t>
            </w:r>
            <w:r w:rsidRPr="009976F7">
              <w:t xml:space="preserve"> </w:t>
            </w:r>
            <w:r w:rsidRPr="009976F7">
              <w:rPr>
                <w:rFonts w:ascii="Courier New" w:hAnsi="Courier New" w:cs="Courier New"/>
                <w:sz w:val="20"/>
              </w:rPr>
              <w:t>draw() throws</w:t>
            </w:r>
            <w:r w:rsidRPr="009976F7">
              <w:t xml:space="preserve"> </w:t>
            </w:r>
            <w:r w:rsidRPr="009976F7">
              <w:rPr>
                <w:rFonts w:ascii="Courier New" w:hAnsi="Courier New" w:cs="Courier New"/>
                <w:sz w:val="20"/>
              </w:rPr>
              <w:t>ArithmeticException</w:t>
            </w:r>
          </w:p>
          <w:p w:rsidR="009976F7" w:rsidRPr="009976F7" w:rsidRDefault="009976F7" w:rsidP="009976F7">
            <w:r w:rsidRPr="009976F7">
              <w:rPr>
                <w:rFonts w:ascii="Courier New" w:hAnsi="Courier New" w:cs="Courier New"/>
                <w:color w:val="565656"/>
                <w:sz w:val="20"/>
              </w:rPr>
              <w:t>    </w:t>
            </w:r>
            <w:r w:rsidRPr="009976F7">
              <w:rPr>
                <w:rFonts w:ascii="Courier New" w:hAnsi="Courier New" w:cs="Courier New"/>
                <w:sz w:val="20"/>
              </w:rPr>
              <w:t>{</w:t>
            </w:r>
          </w:p>
          <w:p w:rsidR="009976F7" w:rsidRPr="009976F7" w:rsidRDefault="009976F7" w:rsidP="009976F7">
            <w:r w:rsidRPr="009976F7">
              <w:rPr>
                <w:rFonts w:ascii="Courier New" w:hAnsi="Courier New" w:cs="Courier New"/>
                <w:color w:val="565656"/>
                <w:sz w:val="20"/>
              </w:rPr>
              <w:t>        </w:t>
            </w:r>
            <w:r w:rsidRPr="009976F7">
              <w:rPr>
                <w:rFonts w:ascii="Courier New" w:hAnsi="Courier New" w:cs="Courier New"/>
                <w:sz w:val="20"/>
              </w:rPr>
              <w:t>System.out.println("Shape");</w:t>
            </w:r>
          </w:p>
          <w:p w:rsidR="009976F7" w:rsidRPr="009976F7" w:rsidRDefault="009976F7" w:rsidP="009976F7">
            <w:r w:rsidRPr="009976F7">
              <w:rPr>
                <w:rFonts w:ascii="Courier New" w:hAnsi="Courier New" w:cs="Courier New"/>
                <w:color w:val="565656"/>
                <w:sz w:val="20"/>
              </w:rPr>
              <w:t>    </w:t>
            </w:r>
            <w:r w:rsidRPr="009976F7">
              <w:rPr>
                <w:rFonts w:ascii="Courier New" w:hAnsi="Courier New" w:cs="Courier New"/>
                <w:sz w:val="20"/>
              </w:rPr>
              <w:t>}</w:t>
            </w:r>
          </w:p>
          <w:p w:rsidR="009976F7" w:rsidRPr="009976F7" w:rsidRDefault="009976F7" w:rsidP="009976F7">
            <w:r w:rsidRPr="009976F7">
              <w:rPr>
                <w:rFonts w:ascii="Courier New" w:hAnsi="Courier New" w:cs="Courier New"/>
                <w:sz w:val="20"/>
              </w:rPr>
              <w:t>}</w:t>
            </w:r>
          </w:p>
          <w:p w:rsidR="009976F7" w:rsidRPr="009976F7" w:rsidRDefault="009976F7" w:rsidP="009976F7">
            <w:r w:rsidRPr="009976F7">
              <w:t> </w:t>
            </w:r>
          </w:p>
          <w:p w:rsidR="009976F7" w:rsidRPr="009976F7" w:rsidRDefault="009976F7" w:rsidP="009976F7">
            <w:r w:rsidRPr="009976F7">
              <w:rPr>
                <w:rFonts w:ascii="Courier New" w:hAnsi="Courier New" w:cs="Courier New"/>
                <w:sz w:val="20"/>
              </w:rPr>
              <w:t>class</w:t>
            </w:r>
            <w:r w:rsidRPr="009976F7">
              <w:t xml:space="preserve"> </w:t>
            </w:r>
            <w:r w:rsidRPr="009976F7">
              <w:rPr>
                <w:rFonts w:ascii="Courier New" w:hAnsi="Courier New" w:cs="Courier New"/>
                <w:sz w:val="20"/>
              </w:rPr>
              <w:t>Circle extends</w:t>
            </w:r>
            <w:r w:rsidRPr="009976F7">
              <w:t xml:space="preserve"> </w:t>
            </w:r>
            <w:r w:rsidRPr="009976F7">
              <w:rPr>
                <w:rFonts w:ascii="Courier New" w:hAnsi="Courier New" w:cs="Courier New"/>
                <w:sz w:val="20"/>
              </w:rPr>
              <w:t>Shape{</w:t>
            </w:r>
          </w:p>
          <w:p w:rsidR="009976F7" w:rsidRPr="009976F7" w:rsidRDefault="009976F7" w:rsidP="009976F7">
            <w:r w:rsidRPr="009976F7">
              <w:rPr>
                <w:rFonts w:ascii="Courier New" w:hAnsi="Courier New" w:cs="Courier New"/>
                <w:color w:val="565656"/>
                <w:sz w:val="20"/>
              </w:rPr>
              <w:t>    </w:t>
            </w:r>
            <w:r w:rsidRPr="009976F7">
              <w:rPr>
                <w:rFonts w:ascii="Courier New" w:hAnsi="Courier New" w:cs="Courier New"/>
                <w:sz w:val="20"/>
              </w:rPr>
              <w:t>public</w:t>
            </w:r>
            <w:r w:rsidRPr="009976F7">
              <w:t xml:space="preserve"> </w:t>
            </w:r>
            <w:r w:rsidRPr="009976F7">
              <w:rPr>
                <w:rFonts w:ascii="Courier New" w:hAnsi="Courier New" w:cs="Courier New"/>
                <w:sz w:val="20"/>
              </w:rPr>
              <w:t>void</w:t>
            </w:r>
            <w:r w:rsidRPr="009976F7">
              <w:t xml:space="preserve"> </w:t>
            </w:r>
            <w:r w:rsidRPr="009976F7">
              <w:rPr>
                <w:rFonts w:ascii="Courier New" w:hAnsi="Courier New" w:cs="Courier New"/>
                <w:sz w:val="20"/>
              </w:rPr>
              <w:t>draw() throws</w:t>
            </w:r>
            <w:r w:rsidRPr="009976F7">
              <w:t xml:space="preserve"> </w:t>
            </w:r>
            <w:r w:rsidRPr="009976F7">
              <w:rPr>
                <w:rFonts w:ascii="Courier New" w:hAnsi="Courier New" w:cs="Courier New"/>
                <w:sz w:val="20"/>
              </w:rPr>
              <w:t xml:space="preserve">RuntimeException </w:t>
            </w:r>
          </w:p>
          <w:p w:rsidR="009976F7" w:rsidRPr="009976F7" w:rsidRDefault="009976F7" w:rsidP="009976F7">
            <w:r w:rsidRPr="009976F7">
              <w:rPr>
                <w:rFonts w:ascii="Courier New" w:hAnsi="Courier New" w:cs="Courier New"/>
                <w:color w:val="565656"/>
                <w:sz w:val="20"/>
              </w:rPr>
              <w:t>    </w:t>
            </w:r>
            <w:r w:rsidRPr="009976F7">
              <w:rPr>
                <w:rFonts w:ascii="Courier New" w:hAnsi="Courier New" w:cs="Courier New"/>
                <w:sz w:val="20"/>
              </w:rPr>
              <w:t>{</w:t>
            </w:r>
          </w:p>
          <w:p w:rsidR="009976F7" w:rsidRPr="009976F7" w:rsidRDefault="009976F7" w:rsidP="009976F7">
            <w:r w:rsidRPr="009976F7">
              <w:rPr>
                <w:rFonts w:ascii="Courier New" w:hAnsi="Courier New" w:cs="Courier New"/>
                <w:color w:val="565656"/>
                <w:sz w:val="20"/>
              </w:rPr>
              <w:t>        </w:t>
            </w:r>
            <w:r w:rsidRPr="009976F7">
              <w:rPr>
                <w:rFonts w:ascii="Courier New" w:hAnsi="Courier New" w:cs="Courier New"/>
                <w:sz w:val="20"/>
              </w:rPr>
              <w:t>System.out.println("Circle");</w:t>
            </w:r>
          </w:p>
          <w:p w:rsidR="009976F7" w:rsidRPr="009976F7" w:rsidRDefault="009976F7" w:rsidP="009976F7">
            <w:r w:rsidRPr="009976F7">
              <w:rPr>
                <w:rFonts w:ascii="Courier New" w:hAnsi="Courier New" w:cs="Courier New"/>
                <w:color w:val="565656"/>
                <w:sz w:val="20"/>
              </w:rPr>
              <w:t>    </w:t>
            </w:r>
            <w:r w:rsidRPr="009976F7">
              <w:rPr>
                <w:rFonts w:ascii="Courier New" w:hAnsi="Courier New" w:cs="Courier New"/>
                <w:sz w:val="20"/>
              </w:rPr>
              <w:t>}</w:t>
            </w:r>
          </w:p>
          <w:p w:rsidR="009976F7" w:rsidRPr="009976F7" w:rsidRDefault="009976F7" w:rsidP="009976F7">
            <w:r w:rsidRPr="009976F7">
              <w:rPr>
                <w:rFonts w:ascii="Courier New" w:hAnsi="Courier New" w:cs="Courier New"/>
                <w:sz w:val="20"/>
              </w:rPr>
              <w:t>}</w:t>
            </w:r>
          </w:p>
        </w:tc>
      </w:tr>
    </w:tbl>
    <w:p w:rsidR="009976F7" w:rsidRPr="009976F7" w:rsidRDefault="009976F7" w:rsidP="009976F7">
      <w:pPr>
        <w:shd w:val="clear" w:color="auto" w:fill="FFFFFF"/>
        <w:spacing w:beforeAutospacing="1" w:afterAutospacing="1"/>
        <w:jc w:val="both"/>
        <w:textAlignment w:val="baseline"/>
        <w:rPr>
          <w:rFonts w:ascii="Segoe UI" w:hAnsi="Segoe UI" w:cs="Segoe UI"/>
          <w:color w:val="000000"/>
        </w:rPr>
      </w:pPr>
      <w:r w:rsidRPr="009976F7">
        <w:rPr>
          <w:rFonts w:ascii="inherit" w:hAnsi="inherit" w:cs="Segoe UI"/>
          <w:b/>
          <w:bCs/>
          <w:color w:val="000000"/>
        </w:rPr>
        <w:t>Answer: </w:t>
      </w:r>
      <w:r w:rsidRPr="009976F7">
        <w:rPr>
          <w:rFonts w:ascii="Segoe UI" w:hAnsi="Segoe UI" w:cs="Segoe UI"/>
          <w:color w:val="000000"/>
        </w:rPr>
        <w:t>Yes. Overridden methods can throw any </w:t>
      </w:r>
      <w:r w:rsidRPr="009976F7">
        <w:rPr>
          <w:rFonts w:ascii="Consolas" w:hAnsi="Consolas" w:cs="Consolas"/>
          <w:color w:val="565656"/>
        </w:rPr>
        <w:t>RuntimeException</w:t>
      </w:r>
      <w:r w:rsidRPr="009976F7">
        <w:rPr>
          <w:rFonts w:ascii="Segoe UI" w:hAnsi="Segoe UI" w:cs="Segoe UI"/>
          <w:color w:val="000000"/>
        </w:rPr>
        <w:t> irrespective of its scope unlike checked exception.</w:t>
      </w:r>
    </w:p>
    <w:p w:rsidR="009976F7" w:rsidRDefault="009976F7" w:rsidP="004009B7">
      <w:pPr>
        <w:pStyle w:val="NormalWeb"/>
        <w:shd w:val="clear" w:color="auto" w:fill="FFFFFF"/>
        <w:spacing w:before="0" w:beforeAutospacing="0" w:after="240" w:afterAutospacing="0"/>
        <w:rPr>
          <w:rFonts w:ascii="Arial" w:hAnsi="Arial" w:cs="Arial"/>
          <w:b/>
          <w:color w:val="222222"/>
          <w:u w:val="single"/>
          <w:shd w:val="clear" w:color="auto" w:fill="FFFFFF"/>
        </w:rPr>
      </w:pPr>
    </w:p>
    <w:p w:rsidR="00884732" w:rsidRDefault="00884732" w:rsidP="004009B7">
      <w:pPr>
        <w:pStyle w:val="NormalWeb"/>
        <w:shd w:val="clear" w:color="auto" w:fill="FFFFFF"/>
        <w:spacing w:before="0" w:beforeAutospacing="0" w:after="240" w:afterAutospacing="0"/>
        <w:rPr>
          <w:rFonts w:ascii="Arial" w:hAnsi="Arial" w:cs="Arial"/>
          <w:b/>
          <w:color w:val="222222"/>
          <w:u w:val="single"/>
          <w:shd w:val="clear" w:color="auto" w:fill="FFFFFF"/>
        </w:rPr>
      </w:pPr>
    </w:p>
    <w:p w:rsidR="00E22A5D" w:rsidRPr="00700BEB" w:rsidRDefault="00700BEB" w:rsidP="004009B7">
      <w:pPr>
        <w:pStyle w:val="NormalWeb"/>
        <w:shd w:val="clear" w:color="auto" w:fill="FFFFFF"/>
        <w:spacing w:before="0" w:beforeAutospacing="0" w:after="240" w:afterAutospacing="0"/>
        <w:rPr>
          <w:rFonts w:ascii="Arial" w:hAnsi="Arial" w:cs="Arial"/>
          <w:b/>
          <w:color w:val="222222"/>
          <w:shd w:val="clear" w:color="auto" w:fill="FFFFFF"/>
        </w:rPr>
      </w:pPr>
      <w:r>
        <w:rPr>
          <w:rFonts w:ascii="Arial" w:hAnsi="Arial" w:cs="Arial"/>
          <w:b/>
          <w:color w:val="222222"/>
          <w:shd w:val="clear" w:color="auto" w:fill="FFFFFF"/>
        </w:rPr>
        <w:t>E</w:t>
      </w:r>
      <w:r w:rsidR="00E22A5D" w:rsidRPr="00700BEB">
        <w:rPr>
          <w:rFonts w:ascii="Arial" w:hAnsi="Arial" w:cs="Arial"/>
          <w:b/>
          <w:color w:val="222222"/>
          <w:shd w:val="clear" w:color="auto" w:fill="FFFFFF"/>
        </w:rPr>
        <w:t>xception-handling-in-method-overriding-with-example/</w:t>
      </w:r>
    </w:p>
    <w:p w:rsidR="00E22A5D" w:rsidRDefault="00E22A5D" w:rsidP="00E22A5D">
      <w:pPr>
        <w:pStyle w:val="NormalWeb"/>
        <w:shd w:val="clear" w:color="auto" w:fill="FFFFFF"/>
        <w:spacing w:before="0" w:beforeAutospacing="0" w:after="446" w:afterAutospacing="0"/>
        <w:rPr>
          <w:rFonts w:ascii="Arial" w:hAnsi="Arial" w:cs="Arial"/>
          <w:color w:val="222426"/>
          <w:sz w:val="29"/>
          <w:szCs w:val="29"/>
        </w:rPr>
      </w:pPr>
      <w:r>
        <w:rPr>
          <w:rStyle w:val="Strong"/>
          <w:rFonts w:ascii="Arial" w:eastAsiaTheme="minorEastAsia" w:hAnsi="Arial" w:cs="Arial"/>
          <w:color w:val="222426"/>
          <w:sz w:val="29"/>
          <w:szCs w:val="29"/>
        </w:rPr>
        <w:t>Rule</w:t>
      </w:r>
      <w:r>
        <w:rPr>
          <w:rFonts w:ascii="Arial" w:hAnsi="Arial" w:cs="Arial"/>
          <w:color w:val="222426"/>
          <w:sz w:val="29"/>
          <w:szCs w:val="29"/>
        </w:rPr>
        <w:t>:  An overriding method (the method of child class) can throw any </w:t>
      </w:r>
      <w:hyperlink r:id="rId27" w:tgtFrame="_blank" w:history="1">
        <w:r>
          <w:rPr>
            <w:rStyle w:val="Hyperlink"/>
            <w:rFonts w:ascii="Arial" w:eastAsiaTheme="majorEastAsia" w:hAnsi="Arial" w:cs="Arial"/>
            <w:color w:val="7DC246"/>
            <w:sz w:val="29"/>
            <w:szCs w:val="29"/>
          </w:rPr>
          <w:t>unchecked exceptions</w:t>
        </w:r>
      </w:hyperlink>
      <w:r>
        <w:rPr>
          <w:rFonts w:ascii="Arial" w:hAnsi="Arial" w:cs="Arial"/>
          <w:color w:val="222426"/>
          <w:sz w:val="29"/>
          <w:szCs w:val="29"/>
        </w:rPr>
        <w:t>, regardless of whether the overridden method (method of base class) throws exceptions or not. However the overriding method should not throw </w:t>
      </w:r>
      <w:hyperlink r:id="rId28" w:tgtFrame="_blank" w:history="1">
        <w:r>
          <w:rPr>
            <w:rStyle w:val="Hyperlink"/>
            <w:rFonts w:ascii="Arial" w:eastAsiaTheme="majorEastAsia" w:hAnsi="Arial" w:cs="Arial"/>
            <w:color w:val="7DC246"/>
            <w:sz w:val="29"/>
            <w:szCs w:val="29"/>
          </w:rPr>
          <w:t>checked exceptions</w:t>
        </w:r>
      </w:hyperlink>
      <w:r>
        <w:rPr>
          <w:rFonts w:ascii="Arial" w:hAnsi="Arial" w:cs="Arial"/>
          <w:color w:val="222426"/>
          <w:sz w:val="29"/>
          <w:szCs w:val="29"/>
        </w:rPr>
        <w:t xml:space="preserve"> that are new or broader than the ones declared by the overridden method. The </w:t>
      </w:r>
      <w:r>
        <w:rPr>
          <w:rFonts w:ascii="Arial" w:hAnsi="Arial" w:cs="Arial"/>
          <w:color w:val="222426"/>
          <w:sz w:val="29"/>
          <w:szCs w:val="29"/>
        </w:rPr>
        <w:lastRenderedPageBreak/>
        <w:t>overriding method can throw those checked exceptions, which have less scope than the exception(s) declared in the overridden method.</w:t>
      </w:r>
    </w:p>
    <w:p w:rsidR="00E22A5D" w:rsidRDefault="00E22A5D" w:rsidP="004009B7">
      <w:pPr>
        <w:pStyle w:val="NormalWeb"/>
        <w:shd w:val="clear" w:color="auto" w:fill="FFFFFF"/>
        <w:spacing w:before="0" w:beforeAutospacing="0" w:after="240" w:afterAutospacing="0"/>
        <w:rPr>
          <w:rFonts w:ascii="Arial" w:hAnsi="Arial" w:cs="Arial"/>
          <w:b/>
          <w:color w:val="222222"/>
          <w:u w:val="single"/>
          <w:shd w:val="clear" w:color="auto" w:fill="FFFFFF"/>
        </w:rPr>
      </w:pPr>
      <w:r w:rsidRPr="00E22A5D">
        <w:rPr>
          <w:rFonts w:ascii="Arial" w:hAnsi="Arial" w:cs="Arial"/>
          <w:b/>
          <w:color w:val="222222"/>
          <w:u w:val="single"/>
          <w:shd w:val="clear" w:color="auto" w:fill="FFFFFF"/>
        </w:rPr>
        <w:t>https://beginnersbook.com/2014/01/exception-handling-in-method-overriding-with-example/</w:t>
      </w:r>
    </w:p>
    <w:p w:rsidR="00884732" w:rsidRDefault="00884732" w:rsidP="004009B7">
      <w:pPr>
        <w:pStyle w:val="NormalWeb"/>
        <w:shd w:val="clear" w:color="auto" w:fill="FFFFFF"/>
        <w:spacing w:before="0" w:beforeAutospacing="0" w:after="240" w:afterAutospacing="0"/>
        <w:rPr>
          <w:rFonts w:ascii="Arial" w:hAnsi="Arial" w:cs="Arial"/>
          <w:b/>
          <w:color w:val="222222"/>
          <w:u w:val="single"/>
          <w:shd w:val="clear" w:color="auto" w:fill="FFFFFF"/>
        </w:rPr>
      </w:pPr>
    </w:p>
    <w:p w:rsidR="00884732" w:rsidRPr="00CF5DCC" w:rsidRDefault="00884732" w:rsidP="004009B7">
      <w:pPr>
        <w:pStyle w:val="NormalWeb"/>
        <w:shd w:val="clear" w:color="auto" w:fill="FFFFFF"/>
        <w:spacing w:before="0" w:beforeAutospacing="0" w:after="240" w:afterAutospacing="0"/>
        <w:rPr>
          <w:rFonts w:ascii="Arial" w:hAnsi="Arial" w:cs="Arial"/>
          <w:b/>
          <w:color w:val="222222"/>
          <w:u w:val="single"/>
          <w:shd w:val="clear" w:color="auto" w:fill="FFFFFF"/>
        </w:rPr>
      </w:pPr>
    </w:p>
    <w:p w:rsidR="008B240F" w:rsidRPr="00486976" w:rsidRDefault="008B240F" w:rsidP="00E8755B">
      <w:pPr>
        <w:pStyle w:val="NormalWeb"/>
        <w:shd w:val="clear" w:color="auto" w:fill="FFFFFF"/>
        <w:spacing w:before="0" w:beforeAutospacing="0" w:after="240" w:afterAutospacing="0"/>
        <w:rPr>
          <w:rFonts w:ascii="Arial" w:hAnsi="Arial" w:cs="Arial"/>
          <w:b/>
          <w:color w:val="222222"/>
          <w:sz w:val="22"/>
          <w:szCs w:val="22"/>
          <w:shd w:val="clear" w:color="auto" w:fill="FFFFFF"/>
        </w:rPr>
      </w:pPr>
    </w:p>
    <w:p w:rsidR="008B240F" w:rsidRPr="00486976" w:rsidRDefault="008B240F" w:rsidP="00E8755B">
      <w:pPr>
        <w:pStyle w:val="NormalWeb"/>
        <w:shd w:val="clear" w:color="auto" w:fill="FFFFFF"/>
        <w:spacing w:before="0" w:beforeAutospacing="0" w:after="240" w:afterAutospacing="0"/>
        <w:rPr>
          <w:rFonts w:ascii="Arial" w:hAnsi="Arial" w:cs="Arial"/>
          <w:b/>
          <w:color w:val="222222"/>
          <w:sz w:val="22"/>
          <w:szCs w:val="22"/>
          <w:shd w:val="clear" w:color="auto" w:fill="FFFFFF"/>
        </w:rPr>
      </w:pPr>
      <w:r w:rsidRPr="00486976">
        <w:rPr>
          <w:rFonts w:ascii="Arial" w:hAnsi="Arial" w:cs="Arial"/>
          <w:b/>
          <w:color w:val="222222"/>
          <w:sz w:val="22"/>
          <w:szCs w:val="22"/>
          <w:shd w:val="clear" w:color="auto" w:fill="FFFFFF"/>
        </w:rPr>
        <w:t xml:space="preserve">Try block cant be standalone it should aligned with catch or finally </w:t>
      </w:r>
      <w:r w:rsidR="00486976" w:rsidRPr="00486976">
        <w:rPr>
          <w:rFonts w:ascii="Arial" w:hAnsi="Arial" w:cs="Arial"/>
          <w:b/>
          <w:color w:val="222222"/>
          <w:sz w:val="22"/>
          <w:szCs w:val="22"/>
          <w:shd w:val="clear" w:color="auto" w:fill="FFFFFF"/>
        </w:rPr>
        <w:t>at least</w:t>
      </w:r>
      <w:r w:rsidRPr="00486976">
        <w:rPr>
          <w:rFonts w:ascii="Arial" w:hAnsi="Arial" w:cs="Arial"/>
          <w:b/>
          <w:color w:val="222222"/>
          <w:sz w:val="22"/>
          <w:szCs w:val="22"/>
          <w:shd w:val="clear" w:color="auto" w:fill="FFFFFF"/>
        </w:rPr>
        <w:t xml:space="preserve"> one</w:t>
      </w:r>
    </w:p>
    <w:p w:rsidR="00A43E54" w:rsidRDefault="00A43E54" w:rsidP="004009B7">
      <w:pPr>
        <w:pStyle w:val="NormalWeb"/>
        <w:shd w:val="clear" w:color="auto" w:fill="FFFFFF"/>
        <w:spacing w:before="0" w:beforeAutospacing="0" w:after="240" w:afterAutospacing="0"/>
        <w:rPr>
          <w:rFonts w:ascii="Arial" w:hAnsi="Arial" w:cs="Arial"/>
          <w:color w:val="222222"/>
          <w:shd w:val="clear" w:color="auto" w:fill="FFFFFF"/>
        </w:rPr>
      </w:pPr>
      <w:r>
        <w:rPr>
          <w:rFonts w:ascii="Arial" w:hAnsi="Arial" w:cs="Arial"/>
          <w:color w:val="222222"/>
          <w:shd w:val="clear" w:color="auto" w:fill="FFFFFF"/>
        </w:rPr>
        <w:t>The </w:t>
      </w:r>
      <w:r>
        <w:rPr>
          <w:rFonts w:ascii="Arial" w:hAnsi="Arial" w:cs="Arial"/>
          <w:b/>
          <w:bCs/>
          <w:color w:val="222222"/>
          <w:shd w:val="clear" w:color="auto" w:fill="FFFFFF"/>
        </w:rPr>
        <w:t>constructors</w:t>
      </w:r>
      <w:r>
        <w:rPr>
          <w:rFonts w:ascii="Arial" w:hAnsi="Arial" w:cs="Arial"/>
          <w:color w:val="222222"/>
          <w:shd w:val="clear" w:color="auto" w:fill="FFFFFF"/>
        </w:rPr>
        <w:t> that can take arguments are called </w:t>
      </w:r>
      <w:r>
        <w:rPr>
          <w:rFonts w:ascii="Arial" w:hAnsi="Arial" w:cs="Arial"/>
          <w:b/>
          <w:bCs/>
          <w:color w:val="222222"/>
          <w:shd w:val="clear" w:color="auto" w:fill="FFFFFF"/>
        </w:rPr>
        <w:t>parameterized constructors</w:t>
      </w:r>
      <w:r>
        <w:rPr>
          <w:rFonts w:ascii="Arial" w:hAnsi="Arial" w:cs="Arial"/>
          <w:color w:val="222222"/>
          <w:shd w:val="clear" w:color="auto" w:fill="FFFFFF"/>
        </w:rPr>
        <w:t>.</w:t>
      </w:r>
    </w:p>
    <w:p w:rsidR="00E71DBD" w:rsidRDefault="00FC1657" w:rsidP="00E71DBD">
      <w:pPr>
        <w:pStyle w:val="Heading1"/>
        <w:pBdr>
          <w:bottom w:val="single" w:sz="6" w:space="0" w:color="CCCCCC"/>
        </w:pBdr>
        <w:shd w:val="clear" w:color="auto" w:fill="FFFFFF"/>
        <w:spacing w:before="0" w:after="0" w:line="288" w:lineRule="atLeast"/>
        <w:textAlignment w:val="baseline"/>
        <w:rPr>
          <w:rFonts w:ascii="Open Sans" w:hAnsi="Open Sans"/>
          <w:b w:val="0"/>
          <w:bCs w:val="0"/>
          <w:color w:val="444444"/>
          <w:sz w:val="43"/>
          <w:szCs w:val="43"/>
        </w:rPr>
      </w:pPr>
      <w:hyperlink r:id="rId29" w:history="1">
        <w:r w:rsidR="00E71DBD">
          <w:rPr>
            <w:rStyle w:val="Hyperlink"/>
            <w:rFonts w:ascii="Open Sans" w:eastAsiaTheme="minorEastAsia" w:hAnsi="Open Sans"/>
            <w:b w:val="0"/>
            <w:bCs w:val="0"/>
            <w:color w:val="21759B"/>
            <w:sz w:val="38"/>
            <w:szCs w:val="38"/>
            <w:bdr w:val="none" w:sz="0" w:space="0" w:color="auto" w:frame="1"/>
          </w:rPr>
          <w:t>How HashSet Works Internally In Java?</w:t>
        </w:r>
      </w:hyperlink>
    </w:p>
    <w:p w:rsidR="00E71DBD" w:rsidRDefault="00E71DBD" w:rsidP="004009B7">
      <w:pPr>
        <w:pStyle w:val="NormalWeb"/>
        <w:shd w:val="clear" w:color="auto" w:fill="FFFFFF"/>
        <w:spacing w:before="0" w:beforeAutospacing="0" w:after="240" w:afterAutospacing="0"/>
        <w:rPr>
          <w:rFonts w:ascii="Open Sans" w:hAnsi="Open Sans"/>
          <w:color w:val="444444"/>
          <w:sz w:val="21"/>
          <w:szCs w:val="21"/>
          <w:shd w:val="clear" w:color="auto" w:fill="FFFFFF"/>
        </w:rPr>
      </w:pPr>
      <w:r>
        <w:rPr>
          <w:rStyle w:val="Strong"/>
          <w:rFonts w:ascii="Open Sans" w:eastAsiaTheme="minorEastAsia" w:hAnsi="Open Sans"/>
          <w:color w:val="444444"/>
          <w:sz w:val="21"/>
          <w:szCs w:val="21"/>
          <w:bdr w:val="none" w:sz="0" w:space="0" w:color="auto" w:frame="1"/>
          <w:shd w:val="clear" w:color="auto" w:fill="FFFFFF"/>
        </w:rPr>
        <w:t>HashSet</w:t>
      </w:r>
      <w:r>
        <w:rPr>
          <w:rFonts w:ascii="Open Sans" w:hAnsi="Open Sans"/>
          <w:color w:val="444444"/>
          <w:sz w:val="21"/>
          <w:szCs w:val="21"/>
          <w:shd w:val="clear" w:color="auto" w:fill="FFFFFF"/>
        </w:rPr>
        <w:t> uses HashMap internally to store </w:t>
      </w:r>
      <w:r w:rsidR="003A0054">
        <w:rPr>
          <w:rFonts w:ascii="Open Sans" w:hAnsi="Open Sans"/>
          <w:color w:val="444444"/>
          <w:sz w:val="21"/>
          <w:szCs w:val="21"/>
          <w:shd w:val="clear" w:color="auto" w:fill="FFFFFF"/>
        </w:rPr>
        <w:t>its</w:t>
      </w:r>
      <w:r>
        <w:rPr>
          <w:rFonts w:ascii="Open Sans" w:hAnsi="Open Sans"/>
          <w:color w:val="444444"/>
          <w:sz w:val="21"/>
          <w:szCs w:val="21"/>
          <w:shd w:val="clear" w:color="auto" w:fill="FFFFFF"/>
        </w:rPr>
        <w:t xml:space="preserve"> objects. Whenever you create a HashSet object, one </w:t>
      </w:r>
      <w:r>
        <w:rPr>
          <w:rStyle w:val="Strong"/>
          <w:rFonts w:ascii="Open Sans" w:eastAsiaTheme="minorEastAsia" w:hAnsi="Open Sans"/>
          <w:color w:val="444444"/>
          <w:sz w:val="21"/>
          <w:szCs w:val="21"/>
          <w:bdr w:val="none" w:sz="0" w:space="0" w:color="auto" w:frame="1"/>
          <w:shd w:val="clear" w:color="auto" w:fill="FFFFFF"/>
        </w:rPr>
        <w:t>HashMap</w:t>
      </w:r>
      <w:r>
        <w:rPr>
          <w:rFonts w:ascii="Open Sans" w:hAnsi="Open Sans"/>
          <w:color w:val="444444"/>
          <w:sz w:val="21"/>
          <w:szCs w:val="21"/>
          <w:shd w:val="clear" w:color="auto" w:fill="FFFFFF"/>
        </w:rPr>
        <w:t> object associated with it is also created. This HashMap object is used to store the elements you enter in the HashSet. The elements you add into HashSet are stored as </w:t>
      </w:r>
      <w:r>
        <w:rPr>
          <w:rStyle w:val="Strong"/>
          <w:rFonts w:ascii="Open Sans" w:eastAsiaTheme="minorEastAsia" w:hAnsi="Open Sans"/>
          <w:color w:val="444444"/>
          <w:sz w:val="21"/>
          <w:szCs w:val="21"/>
          <w:bdr w:val="none" w:sz="0" w:space="0" w:color="auto" w:frame="1"/>
          <w:shd w:val="clear" w:color="auto" w:fill="FFFFFF"/>
        </w:rPr>
        <w:t>keys</w:t>
      </w:r>
      <w:r>
        <w:rPr>
          <w:rFonts w:ascii="Open Sans" w:hAnsi="Open Sans"/>
          <w:color w:val="444444"/>
          <w:sz w:val="21"/>
          <w:szCs w:val="21"/>
          <w:shd w:val="clear" w:color="auto" w:fill="FFFFFF"/>
        </w:rPr>
        <w:t> of this HashMap object. The value associated with those keys will be a </w:t>
      </w:r>
      <w:r>
        <w:rPr>
          <w:rStyle w:val="Strong"/>
          <w:rFonts w:ascii="Open Sans" w:eastAsiaTheme="minorEastAsia" w:hAnsi="Open Sans"/>
          <w:color w:val="444444"/>
          <w:sz w:val="21"/>
          <w:szCs w:val="21"/>
          <w:bdr w:val="none" w:sz="0" w:space="0" w:color="auto" w:frame="1"/>
          <w:shd w:val="clear" w:color="auto" w:fill="FFFFFF"/>
        </w:rPr>
        <w:t>constant</w:t>
      </w:r>
      <w:r>
        <w:rPr>
          <w:rFonts w:ascii="Open Sans" w:hAnsi="Open Sans"/>
          <w:color w:val="444444"/>
          <w:sz w:val="21"/>
          <w:szCs w:val="21"/>
          <w:shd w:val="clear" w:color="auto" w:fill="FFFFFF"/>
        </w:rPr>
        <w:t>.</w:t>
      </w:r>
    </w:p>
    <w:p w:rsidR="00460C22" w:rsidRDefault="00460C22" w:rsidP="00460C22">
      <w:pPr>
        <w:pStyle w:val="NormalWeb"/>
        <w:shd w:val="clear" w:color="auto" w:fill="FFFFFF"/>
        <w:spacing w:before="0" w:after="0"/>
        <w:textAlignment w:val="baseline"/>
        <w:rPr>
          <w:rFonts w:ascii="Open Sans" w:hAnsi="Open Sans"/>
          <w:color w:val="444444"/>
          <w:sz w:val="21"/>
          <w:szCs w:val="21"/>
        </w:rPr>
      </w:pPr>
      <w:r>
        <w:rPr>
          <w:rFonts w:ascii="Open Sans" w:hAnsi="Open Sans"/>
          <w:color w:val="444444"/>
          <w:sz w:val="21"/>
          <w:szCs w:val="21"/>
        </w:rPr>
        <w:t>Whenever you insert an element into HashSet using </w:t>
      </w:r>
      <w:r>
        <w:rPr>
          <w:rStyle w:val="Strong"/>
          <w:rFonts w:ascii="Open Sans" w:eastAsiaTheme="minorEastAsia" w:hAnsi="Open Sans"/>
          <w:color w:val="444444"/>
          <w:sz w:val="21"/>
          <w:szCs w:val="21"/>
          <w:bdr w:val="none" w:sz="0" w:space="0" w:color="auto" w:frame="1"/>
        </w:rPr>
        <w:t>add()</w:t>
      </w:r>
      <w:r>
        <w:rPr>
          <w:rFonts w:ascii="Open Sans" w:hAnsi="Open Sans"/>
          <w:color w:val="444444"/>
          <w:sz w:val="21"/>
          <w:szCs w:val="21"/>
        </w:rPr>
        <w:t> method, it actually creates an entry in the internally backing HashMap object with element you have specified as it’s key and constant called “</w:t>
      </w:r>
      <w:r>
        <w:rPr>
          <w:rStyle w:val="Strong"/>
          <w:rFonts w:ascii="Open Sans" w:eastAsiaTheme="minorEastAsia" w:hAnsi="Open Sans"/>
          <w:color w:val="444444"/>
          <w:sz w:val="21"/>
          <w:szCs w:val="21"/>
          <w:bdr w:val="none" w:sz="0" w:space="0" w:color="auto" w:frame="1"/>
        </w:rPr>
        <w:t>PRESENT</w:t>
      </w:r>
      <w:r>
        <w:rPr>
          <w:rFonts w:ascii="Open Sans" w:hAnsi="Open Sans"/>
          <w:color w:val="444444"/>
          <w:sz w:val="21"/>
          <w:szCs w:val="21"/>
        </w:rPr>
        <w:t>” as it’s value. This “PRESENT” is defined in the HashSet class as below.</w:t>
      </w:r>
    </w:p>
    <w:p w:rsidR="00193565" w:rsidRDefault="00193565" w:rsidP="00193565">
      <w:pPr>
        <w:pStyle w:val="NormalWeb"/>
        <w:shd w:val="clear" w:color="auto" w:fill="FFFFFF"/>
        <w:spacing w:before="0" w:beforeAutospacing="0" w:after="420" w:afterAutospacing="0"/>
        <w:rPr>
          <w:rFonts w:ascii="Georgia" w:hAnsi="Georgia"/>
          <w:color w:val="1A1A1A"/>
        </w:rPr>
      </w:pPr>
      <w:r>
        <w:rPr>
          <w:rStyle w:val="Strong"/>
          <w:rFonts w:ascii="Georgia" w:eastAsiaTheme="minorEastAsia" w:hAnsi="Georgia"/>
          <w:color w:val="1A1A1A"/>
        </w:rPr>
        <w:t>Few Thump rules:</w:t>
      </w:r>
    </w:p>
    <w:p w:rsidR="00193565" w:rsidRDefault="00193565" w:rsidP="00AE07BE">
      <w:pPr>
        <w:numPr>
          <w:ilvl w:val="0"/>
          <w:numId w:val="52"/>
        </w:numPr>
        <w:shd w:val="clear" w:color="auto" w:fill="FFFFFF"/>
        <w:spacing w:before="100" w:beforeAutospacing="1" w:after="100" w:afterAutospacing="1"/>
        <w:ind w:left="0"/>
        <w:rPr>
          <w:rFonts w:ascii="Georgia" w:hAnsi="Georgia"/>
          <w:color w:val="1A1A1A"/>
        </w:rPr>
      </w:pPr>
      <w:r>
        <w:rPr>
          <w:rFonts w:ascii="Georgia" w:hAnsi="Georgia"/>
          <w:color w:val="1A1A1A"/>
        </w:rPr>
        <w:t>If two objects are same then they must return same value in hashcode() and equals() method whenever invoked.</w:t>
      </w:r>
    </w:p>
    <w:p w:rsidR="00193565" w:rsidRDefault="00193565" w:rsidP="00AE07BE">
      <w:pPr>
        <w:numPr>
          <w:ilvl w:val="0"/>
          <w:numId w:val="52"/>
        </w:numPr>
        <w:shd w:val="clear" w:color="auto" w:fill="FFFFFF"/>
        <w:spacing w:before="100" w:beforeAutospacing="1" w:after="100" w:afterAutospacing="1"/>
        <w:ind w:left="0"/>
        <w:rPr>
          <w:rFonts w:ascii="Georgia" w:hAnsi="Georgia"/>
          <w:color w:val="1A1A1A"/>
        </w:rPr>
      </w:pPr>
      <w:r>
        <w:rPr>
          <w:rFonts w:ascii="Georgia" w:hAnsi="Georgia"/>
          <w:color w:val="1A1A1A"/>
        </w:rPr>
        <w:t>It is not necessary that two different object must have different hashcode values. it might be possible that they share common hash bucket.</w:t>
      </w:r>
      <w:r w:rsidR="00086281">
        <w:rPr>
          <w:rFonts w:ascii="Georgia" w:hAnsi="Georgia"/>
          <w:color w:val="1A1A1A"/>
        </w:rPr>
        <w:t>..so hashcode is o</w:t>
      </w:r>
      <w:r w:rsidR="00BD6C6E">
        <w:rPr>
          <w:rFonts w:ascii="Georgia" w:hAnsi="Georgia"/>
          <w:color w:val="1A1A1A"/>
        </w:rPr>
        <w:t>verriden</w:t>
      </w:r>
    </w:p>
    <w:p w:rsidR="00F9211F" w:rsidRDefault="00F9211F" w:rsidP="004009B7">
      <w:pPr>
        <w:pStyle w:val="NormalWeb"/>
        <w:shd w:val="clear" w:color="auto" w:fill="FFFFFF"/>
        <w:spacing w:before="0" w:beforeAutospacing="0" w:after="240" w:afterAutospacing="0"/>
        <w:rPr>
          <w:rFonts w:ascii="Georgia" w:hAnsi="Georgia"/>
          <w:b/>
          <w:color w:val="333333"/>
          <w:sz w:val="16"/>
          <w:szCs w:val="16"/>
        </w:rPr>
      </w:pPr>
    </w:p>
    <w:p w:rsidR="00C20A48" w:rsidRDefault="00FC1657" w:rsidP="00C20A48">
      <w:pPr>
        <w:pStyle w:val="Heading1"/>
        <w:shd w:val="clear" w:color="auto" w:fill="FFFFFF"/>
        <w:spacing w:before="0" w:beforeAutospacing="0" w:after="0" w:afterAutospacing="0"/>
        <w:textAlignment w:val="baseline"/>
        <w:rPr>
          <w:rFonts w:ascii="Arial" w:hAnsi="Arial" w:cs="Arial"/>
          <w:color w:val="242729"/>
          <w:sz w:val="33"/>
          <w:szCs w:val="33"/>
        </w:rPr>
      </w:pPr>
      <w:hyperlink r:id="rId30" w:history="1">
        <w:r w:rsidR="00C20A48">
          <w:rPr>
            <w:rStyle w:val="Hyperlink"/>
            <w:rFonts w:ascii="inherit" w:eastAsiaTheme="minorEastAsia" w:hAnsi="inherit" w:cs="Arial"/>
            <w:b w:val="0"/>
            <w:bCs w:val="0"/>
            <w:color w:val="242729"/>
            <w:bdr w:val="none" w:sz="0" w:space="0" w:color="auto" w:frame="1"/>
          </w:rPr>
          <w:t>What's the meaning of System.out.println in Java?</w:t>
        </w:r>
      </w:hyperlink>
    </w:p>
    <w:p w:rsidR="00CD303F" w:rsidRDefault="00CD303F" w:rsidP="004009B7">
      <w:pPr>
        <w:pStyle w:val="NormalWeb"/>
        <w:shd w:val="clear" w:color="auto" w:fill="FFFFFF"/>
        <w:spacing w:before="0" w:beforeAutospacing="0" w:after="240" w:afterAutospacing="0"/>
        <w:rPr>
          <w:rFonts w:ascii="Georgia" w:hAnsi="Georgia"/>
          <w:b/>
          <w:color w:val="333333"/>
          <w:sz w:val="16"/>
          <w:szCs w:val="16"/>
        </w:rPr>
      </w:pPr>
    </w:p>
    <w:p w:rsidR="00CD303F" w:rsidRPr="00CD303F" w:rsidRDefault="00CD303F" w:rsidP="00CD303F">
      <w:pPr>
        <w:shd w:val="clear" w:color="auto" w:fill="FFFFFF"/>
        <w:textAlignment w:val="baseline"/>
        <w:rPr>
          <w:rFonts w:ascii="Arial" w:hAnsi="Arial" w:cs="Arial"/>
          <w:color w:val="242729"/>
          <w:sz w:val="23"/>
          <w:szCs w:val="23"/>
        </w:rPr>
      </w:pPr>
      <w:r w:rsidRPr="00CD303F">
        <w:rPr>
          <w:rFonts w:ascii="Consolas" w:hAnsi="Consolas" w:cs="Consolas"/>
          <w:color w:val="242729"/>
          <w:sz w:val="20"/>
        </w:rPr>
        <w:t>System</w:t>
      </w:r>
      <w:r w:rsidRPr="00CD303F">
        <w:rPr>
          <w:rFonts w:ascii="Arial" w:hAnsi="Arial" w:cs="Arial"/>
          <w:color w:val="242729"/>
          <w:sz w:val="23"/>
          <w:szCs w:val="23"/>
        </w:rPr>
        <w:t> is a class, that has a public static field </w:t>
      </w:r>
      <w:r w:rsidRPr="00CD303F">
        <w:rPr>
          <w:rFonts w:ascii="Consolas" w:hAnsi="Consolas" w:cs="Consolas"/>
          <w:color w:val="242729"/>
          <w:sz w:val="20"/>
        </w:rPr>
        <w:t>out</w:t>
      </w:r>
      <w:r w:rsidRPr="00CD303F">
        <w:rPr>
          <w:rFonts w:ascii="Arial" w:hAnsi="Arial" w:cs="Arial"/>
          <w:color w:val="242729"/>
          <w:sz w:val="23"/>
          <w:szCs w:val="23"/>
        </w:rPr>
        <w:t>. So it's more like</w:t>
      </w:r>
    </w:p>
    <w:p w:rsidR="00CD303F" w:rsidRPr="00CD303F" w:rsidRDefault="00CD303F" w:rsidP="00CD303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0"/>
          <w:szCs w:val="20"/>
        </w:rPr>
      </w:pPr>
      <w:r w:rsidRPr="00CD303F">
        <w:rPr>
          <w:rFonts w:ascii="inherit" w:hAnsi="inherit" w:cs="Consolas"/>
          <w:color w:val="101094"/>
          <w:sz w:val="20"/>
          <w:szCs w:val="20"/>
        </w:rPr>
        <w:t>class</w:t>
      </w:r>
      <w:r w:rsidRPr="00CD303F">
        <w:rPr>
          <w:rFonts w:ascii="inherit" w:hAnsi="inherit" w:cs="Consolas"/>
          <w:color w:val="303336"/>
          <w:sz w:val="20"/>
          <w:szCs w:val="20"/>
        </w:rPr>
        <w:t xml:space="preserve"> </w:t>
      </w:r>
      <w:r w:rsidRPr="00CD303F">
        <w:rPr>
          <w:rFonts w:ascii="inherit" w:hAnsi="inherit" w:cs="Consolas"/>
          <w:color w:val="2B91AF"/>
          <w:sz w:val="20"/>
          <w:szCs w:val="20"/>
        </w:rPr>
        <w:t>System</w:t>
      </w:r>
      <w:r w:rsidRPr="00CD303F">
        <w:rPr>
          <w:rFonts w:ascii="inherit" w:hAnsi="inherit" w:cs="Consolas"/>
          <w:color w:val="303336"/>
          <w:sz w:val="20"/>
          <w:szCs w:val="20"/>
        </w:rPr>
        <w:t xml:space="preserve"> </w:t>
      </w:r>
    </w:p>
    <w:p w:rsidR="00CD303F" w:rsidRPr="00CD303F" w:rsidRDefault="00CD303F" w:rsidP="00CD303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0"/>
          <w:szCs w:val="20"/>
        </w:rPr>
      </w:pPr>
      <w:r w:rsidRPr="00CD303F">
        <w:rPr>
          <w:rFonts w:ascii="inherit" w:hAnsi="inherit" w:cs="Consolas"/>
          <w:color w:val="303336"/>
          <w:sz w:val="20"/>
          <w:szCs w:val="20"/>
        </w:rPr>
        <w:t>{</w:t>
      </w:r>
    </w:p>
    <w:p w:rsidR="00CD303F" w:rsidRPr="00CD303F" w:rsidRDefault="00CD303F" w:rsidP="00CD303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0"/>
          <w:szCs w:val="20"/>
        </w:rPr>
      </w:pPr>
      <w:r w:rsidRPr="00CD303F">
        <w:rPr>
          <w:rFonts w:ascii="inherit" w:hAnsi="inherit" w:cs="Consolas"/>
          <w:color w:val="303336"/>
          <w:sz w:val="20"/>
          <w:szCs w:val="20"/>
        </w:rPr>
        <w:t xml:space="preserve">    </w:t>
      </w:r>
      <w:r w:rsidRPr="00CD303F">
        <w:rPr>
          <w:rFonts w:ascii="inherit" w:hAnsi="inherit" w:cs="Consolas"/>
          <w:color w:val="101094"/>
          <w:sz w:val="20"/>
          <w:szCs w:val="20"/>
        </w:rPr>
        <w:t>public</w:t>
      </w:r>
      <w:r w:rsidRPr="00CD303F">
        <w:rPr>
          <w:rFonts w:ascii="inherit" w:hAnsi="inherit" w:cs="Consolas"/>
          <w:color w:val="303336"/>
          <w:sz w:val="20"/>
          <w:szCs w:val="20"/>
        </w:rPr>
        <w:t xml:space="preserve"> </w:t>
      </w:r>
      <w:r w:rsidRPr="00CD303F">
        <w:rPr>
          <w:rFonts w:ascii="inherit" w:hAnsi="inherit" w:cs="Consolas"/>
          <w:color w:val="101094"/>
          <w:sz w:val="20"/>
          <w:szCs w:val="20"/>
        </w:rPr>
        <w:t>static</w:t>
      </w:r>
      <w:r w:rsidRPr="00CD303F">
        <w:rPr>
          <w:rFonts w:ascii="inherit" w:hAnsi="inherit" w:cs="Consolas"/>
          <w:color w:val="303336"/>
          <w:sz w:val="20"/>
          <w:szCs w:val="20"/>
        </w:rPr>
        <w:t xml:space="preserve"> </w:t>
      </w:r>
      <w:r w:rsidRPr="00CD303F">
        <w:rPr>
          <w:rFonts w:ascii="inherit" w:hAnsi="inherit" w:cs="Consolas"/>
          <w:color w:val="2B91AF"/>
          <w:sz w:val="20"/>
          <w:szCs w:val="20"/>
        </w:rPr>
        <w:t>PrintStream</w:t>
      </w:r>
      <w:r w:rsidRPr="00CD303F">
        <w:rPr>
          <w:rFonts w:ascii="inherit" w:hAnsi="inherit" w:cs="Consolas"/>
          <w:color w:val="303336"/>
          <w:sz w:val="20"/>
          <w:szCs w:val="20"/>
        </w:rPr>
        <w:t xml:space="preserve"> out;</w:t>
      </w:r>
    </w:p>
    <w:p w:rsidR="00CD303F" w:rsidRPr="00CD303F" w:rsidRDefault="00CD303F" w:rsidP="00CD303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0"/>
          <w:szCs w:val="20"/>
        </w:rPr>
      </w:pPr>
      <w:r w:rsidRPr="00CD303F">
        <w:rPr>
          <w:rFonts w:ascii="inherit" w:hAnsi="inherit" w:cs="Consolas"/>
          <w:color w:val="303336"/>
          <w:sz w:val="20"/>
          <w:szCs w:val="20"/>
        </w:rPr>
        <w:t>}</w:t>
      </w:r>
    </w:p>
    <w:p w:rsidR="00CD303F" w:rsidRPr="00CD303F" w:rsidRDefault="00CD303F" w:rsidP="00CD303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0"/>
          <w:szCs w:val="20"/>
        </w:rPr>
      </w:pPr>
    </w:p>
    <w:p w:rsidR="00CD303F" w:rsidRPr="00CD303F" w:rsidRDefault="00CD303F" w:rsidP="00CD303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0"/>
          <w:szCs w:val="20"/>
        </w:rPr>
      </w:pPr>
      <w:r w:rsidRPr="00CD303F">
        <w:rPr>
          <w:rFonts w:ascii="inherit" w:hAnsi="inherit" w:cs="Consolas"/>
          <w:color w:val="101094"/>
          <w:sz w:val="20"/>
          <w:szCs w:val="20"/>
        </w:rPr>
        <w:t>class</w:t>
      </w:r>
      <w:r w:rsidRPr="00CD303F">
        <w:rPr>
          <w:rFonts w:ascii="inherit" w:hAnsi="inherit" w:cs="Consolas"/>
          <w:color w:val="303336"/>
          <w:sz w:val="20"/>
          <w:szCs w:val="20"/>
        </w:rPr>
        <w:t xml:space="preserve"> </w:t>
      </w:r>
      <w:r w:rsidRPr="00CD303F">
        <w:rPr>
          <w:rFonts w:ascii="inherit" w:hAnsi="inherit" w:cs="Consolas"/>
          <w:color w:val="2B91AF"/>
          <w:sz w:val="20"/>
          <w:szCs w:val="20"/>
        </w:rPr>
        <w:t>PrintStream</w:t>
      </w:r>
    </w:p>
    <w:p w:rsidR="00CD303F" w:rsidRPr="00CD303F" w:rsidRDefault="00CD303F" w:rsidP="00CD303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0"/>
          <w:szCs w:val="20"/>
        </w:rPr>
      </w:pPr>
      <w:r w:rsidRPr="00CD303F">
        <w:rPr>
          <w:rFonts w:ascii="inherit" w:hAnsi="inherit" w:cs="Consolas"/>
          <w:color w:val="303336"/>
          <w:sz w:val="20"/>
          <w:szCs w:val="20"/>
        </w:rPr>
        <w:t>{</w:t>
      </w:r>
    </w:p>
    <w:p w:rsidR="00CD303F" w:rsidRPr="00CD303F" w:rsidRDefault="00CD303F" w:rsidP="00CD303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0"/>
          <w:szCs w:val="20"/>
        </w:rPr>
      </w:pPr>
      <w:r w:rsidRPr="00CD303F">
        <w:rPr>
          <w:rFonts w:ascii="inherit" w:hAnsi="inherit" w:cs="Consolas"/>
          <w:color w:val="303336"/>
          <w:sz w:val="20"/>
          <w:szCs w:val="20"/>
        </w:rPr>
        <w:t xml:space="preserve">    </w:t>
      </w:r>
      <w:r w:rsidRPr="00CD303F">
        <w:rPr>
          <w:rFonts w:ascii="inherit" w:hAnsi="inherit" w:cs="Consolas"/>
          <w:color w:val="101094"/>
          <w:sz w:val="20"/>
          <w:szCs w:val="20"/>
        </w:rPr>
        <w:t>public</w:t>
      </w:r>
      <w:r w:rsidRPr="00CD303F">
        <w:rPr>
          <w:rFonts w:ascii="inherit" w:hAnsi="inherit" w:cs="Consolas"/>
          <w:color w:val="303336"/>
          <w:sz w:val="20"/>
          <w:szCs w:val="20"/>
        </w:rPr>
        <w:t xml:space="preserve"> </w:t>
      </w:r>
      <w:r w:rsidRPr="00CD303F">
        <w:rPr>
          <w:rFonts w:ascii="inherit" w:hAnsi="inherit" w:cs="Consolas"/>
          <w:color w:val="101094"/>
          <w:sz w:val="20"/>
          <w:szCs w:val="20"/>
        </w:rPr>
        <w:t>void</w:t>
      </w:r>
      <w:r w:rsidRPr="00CD303F">
        <w:rPr>
          <w:rFonts w:ascii="inherit" w:hAnsi="inherit" w:cs="Consolas"/>
          <w:color w:val="303336"/>
          <w:sz w:val="20"/>
          <w:szCs w:val="20"/>
        </w:rPr>
        <w:t xml:space="preserve"> println ...</w:t>
      </w:r>
    </w:p>
    <w:p w:rsidR="00CD303F" w:rsidRDefault="00CD303F" w:rsidP="00CD303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0"/>
          <w:szCs w:val="20"/>
        </w:rPr>
      </w:pPr>
      <w:r w:rsidRPr="00CD303F">
        <w:rPr>
          <w:rFonts w:ascii="inherit" w:hAnsi="inherit" w:cs="Consolas"/>
          <w:color w:val="303336"/>
          <w:sz w:val="20"/>
          <w:szCs w:val="20"/>
        </w:rPr>
        <w:lastRenderedPageBreak/>
        <w:t>}</w:t>
      </w:r>
    </w:p>
    <w:p w:rsidR="00F95430" w:rsidRPr="00CD303F" w:rsidRDefault="00F95430" w:rsidP="00CD303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color w:val="393318"/>
          <w:sz w:val="20"/>
          <w:szCs w:val="20"/>
        </w:rPr>
      </w:pPr>
    </w:p>
    <w:p w:rsidR="00CD303F" w:rsidRPr="00CD303F" w:rsidRDefault="00CD303F" w:rsidP="00CD303F">
      <w:pPr>
        <w:shd w:val="clear" w:color="auto" w:fill="FFFFFF"/>
        <w:textAlignment w:val="baseline"/>
        <w:rPr>
          <w:rFonts w:ascii="Arial" w:hAnsi="Arial" w:cs="Arial"/>
          <w:color w:val="242729"/>
          <w:sz w:val="23"/>
          <w:szCs w:val="23"/>
        </w:rPr>
      </w:pPr>
      <w:r w:rsidRPr="00CD303F">
        <w:rPr>
          <w:rFonts w:ascii="Arial" w:hAnsi="Arial" w:cs="Arial"/>
          <w:color w:val="242729"/>
          <w:sz w:val="23"/>
          <w:szCs w:val="23"/>
        </w:rPr>
        <w:t>This is a slight oversimplification, as the </w:t>
      </w:r>
      <w:r w:rsidRPr="00CD303F">
        <w:rPr>
          <w:rFonts w:ascii="Consolas" w:hAnsi="Consolas" w:cs="Consolas"/>
          <w:color w:val="242729"/>
          <w:sz w:val="20"/>
        </w:rPr>
        <w:t>PrintStream</w:t>
      </w:r>
      <w:r w:rsidRPr="00CD303F">
        <w:rPr>
          <w:rFonts w:ascii="Arial" w:hAnsi="Arial" w:cs="Arial"/>
          <w:color w:val="242729"/>
          <w:sz w:val="23"/>
          <w:szCs w:val="23"/>
        </w:rPr>
        <w:t> class is actually in the </w:t>
      </w:r>
      <w:r w:rsidRPr="00CD303F">
        <w:rPr>
          <w:rFonts w:ascii="Consolas" w:hAnsi="Consolas" w:cs="Consolas"/>
          <w:color w:val="242729"/>
          <w:sz w:val="20"/>
        </w:rPr>
        <w:t>java.io</w:t>
      </w:r>
      <w:r w:rsidRPr="00CD303F">
        <w:rPr>
          <w:rFonts w:ascii="Arial" w:hAnsi="Arial" w:cs="Arial"/>
          <w:color w:val="242729"/>
          <w:sz w:val="23"/>
          <w:szCs w:val="23"/>
        </w:rPr>
        <w:t> package, but it's good enough to show the relationship of stuff.</w:t>
      </w:r>
    </w:p>
    <w:p w:rsidR="00CD303F" w:rsidRDefault="00CD303F" w:rsidP="004009B7">
      <w:pPr>
        <w:pStyle w:val="NormalWeb"/>
        <w:shd w:val="clear" w:color="auto" w:fill="FFFFFF"/>
        <w:spacing w:before="0" w:beforeAutospacing="0" w:after="240" w:afterAutospacing="0"/>
        <w:rPr>
          <w:rFonts w:ascii="Georgia" w:hAnsi="Georgia"/>
          <w:b/>
          <w:color w:val="333333"/>
          <w:sz w:val="16"/>
          <w:szCs w:val="16"/>
        </w:rPr>
      </w:pPr>
    </w:p>
    <w:p w:rsidR="00154CF6" w:rsidRDefault="009E0EAF" w:rsidP="004009B7">
      <w:pPr>
        <w:pStyle w:val="NormalWeb"/>
        <w:shd w:val="clear" w:color="auto" w:fill="FFFFFF"/>
        <w:spacing w:before="0" w:beforeAutospacing="0" w:after="240" w:afterAutospacing="0"/>
        <w:rPr>
          <w:rFonts w:ascii="Georgia" w:hAnsi="Georgia"/>
          <w:b/>
          <w:color w:val="333333"/>
          <w:sz w:val="16"/>
          <w:szCs w:val="16"/>
        </w:rPr>
      </w:pPr>
      <w:r>
        <w:rPr>
          <w:rFonts w:ascii="Georgia" w:hAnsi="Georgia"/>
          <w:b/>
          <w:color w:val="333333"/>
          <w:sz w:val="16"/>
          <w:szCs w:val="16"/>
        </w:rPr>
        <w:t xml:space="preserve">COllections  vs </w:t>
      </w:r>
      <w:r w:rsidR="002B4F13">
        <w:rPr>
          <w:rFonts w:ascii="Georgia" w:hAnsi="Georgia"/>
          <w:b/>
          <w:color w:val="333333"/>
          <w:sz w:val="16"/>
          <w:szCs w:val="16"/>
        </w:rPr>
        <w:t xml:space="preserve">COLLECTION </w:t>
      </w:r>
      <w:r w:rsidR="008E7214">
        <w:rPr>
          <w:rFonts w:ascii="Georgia" w:hAnsi="Georgia"/>
          <w:b/>
          <w:color w:val="333333"/>
          <w:sz w:val="16"/>
          <w:szCs w:val="16"/>
        </w:rPr>
        <w:t xml:space="preserve"> </w:t>
      </w:r>
    </w:p>
    <w:p w:rsidR="00F9254C" w:rsidRDefault="00F9254C" w:rsidP="004009B7">
      <w:pPr>
        <w:pStyle w:val="NormalWeb"/>
        <w:shd w:val="clear" w:color="auto" w:fill="FFFFFF"/>
        <w:spacing w:before="0" w:beforeAutospacing="0" w:after="240" w:afterAutospacing="0"/>
        <w:rPr>
          <w:rFonts w:ascii="Georgia" w:hAnsi="Georgia"/>
          <w:b/>
          <w:color w:val="333333"/>
          <w:sz w:val="16"/>
          <w:szCs w:val="16"/>
        </w:rPr>
      </w:pPr>
    </w:p>
    <w:p w:rsidR="00F9254C" w:rsidRPr="003200F4" w:rsidRDefault="00F9254C" w:rsidP="00F9254C">
      <w:pPr>
        <w:shd w:val="clear" w:color="auto" w:fill="FFFFFF"/>
        <w:textAlignment w:val="baseline"/>
        <w:rPr>
          <w:rFonts w:ascii="inherit" w:hAnsi="inherit" w:cs="Arial"/>
          <w:b/>
          <w:color w:val="242729"/>
          <w:sz w:val="26"/>
          <w:szCs w:val="26"/>
        </w:rPr>
      </w:pPr>
      <w:r w:rsidRPr="003200F4">
        <w:rPr>
          <w:rFonts w:ascii="Consolas" w:hAnsi="Consolas" w:cs="Consolas"/>
          <w:b/>
          <w:color w:val="242729"/>
          <w:sz w:val="22"/>
        </w:rPr>
        <w:t>Collection</w:t>
      </w:r>
      <w:r w:rsidRPr="003200F4">
        <w:rPr>
          <w:rFonts w:ascii="inherit" w:hAnsi="inherit" w:cs="Arial"/>
          <w:b/>
          <w:color w:val="242729"/>
          <w:sz w:val="26"/>
          <w:szCs w:val="26"/>
        </w:rPr>
        <w:t> is a base interface for most collection classes, whereas </w:t>
      </w:r>
      <w:r w:rsidRPr="003200F4">
        <w:rPr>
          <w:rFonts w:ascii="Consolas" w:hAnsi="Consolas" w:cs="Consolas"/>
          <w:b/>
          <w:color w:val="242729"/>
          <w:sz w:val="22"/>
        </w:rPr>
        <w:t>Collections</w:t>
      </w:r>
      <w:r w:rsidRPr="003200F4">
        <w:rPr>
          <w:rFonts w:ascii="inherit" w:hAnsi="inherit" w:cs="Arial"/>
          <w:b/>
          <w:color w:val="242729"/>
          <w:sz w:val="26"/>
          <w:szCs w:val="26"/>
        </w:rPr>
        <w:t> is a utility class. I recommend you read the documentation.</w:t>
      </w:r>
    </w:p>
    <w:p w:rsidR="00F9254C" w:rsidRDefault="00F9254C" w:rsidP="004009B7">
      <w:pPr>
        <w:pStyle w:val="NormalWeb"/>
        <w:shd w:val="clear" w:color="auto" w:fill="FFFFFF"/>
        <w:spacing w:before="0" w:beforeAutospacing="0" w:after="240" w:afterAutospacing="0"/>
        <w:rPr>
          <w:rFonts w:ascii="Georgia" w:hAnsi="Georgia"/>
          <w:b/>
          <w:color w:val="333333"/>
          <w:sz w:val="16"/>
          <w:szCs w:val="16"/>
        </w:rPr>
      </w:pPr>
    </w:p>
    <w:p w:rsidR="000423E8" w:rsidRPr="000423E8" w:rsidRDefault="002B4F13" w:rsidP="000423E8">
      <w:pPr>
        <w:pStyle w:val="HTMLPreformatted"/>
        <w:shd w:val="clear" w:color="auto" w:fill="EFF0F1"/>
        <w:textAlignment w:val="baseline"/>
        <w:rPr>
          <w:rFonts w:ascii="inherit" w:hAnsi="inherit" w:cs="Consolas"/>
          <w:color w:val="303336"/>
        </w:rPr>
      </w:pPr>
      <w:r>
        <w:rPr>
          <w:rFonts w:ascii="Arial" w:hAnsi="Arial" w:cs="Arial"/>
          <w:color w:val="242729"/>
          <w:sz w:val="23"/>
          <w:szCs w:val="23"/>
        </w:rPr>
        <w:t xml:space="preserve">If so, the Collections class is a utility class having static methods for doing operations on objects of classes which implement the Collection interface. For example, Collections has methods for finding the max element in a Collection. </w:t>
      </w:r>
      <w:r w:rsidR="003E6651">
        <w:rPr>
          <w:rFonts w:ascii="Arial" w:hAnsi="Arial" w:cs="Arial"/>
          <w:color w:val="242729"/>
          <w:sz w:val="23"/>
          <w:szCs w:val="23"/>
        </w:rPr>
        <w:t>Method</w:t>
      </w:r>
      <w:r>
        <w:rPr>
          <w:rFonts w:ascii="Arial" w:hAnsi="Arial" w:cs="Arial"/>
          <w:color w:val="242729"/>
          <w:sz w:val="23"/>
          <w:szCs w:val="23"/>
        </w:rPr>
        <w:t xml:space="preserve"> like reverse, swap, add etc</w:t>
      </w:r>
      <w:r w:rsidR="000423E8">
        <w:rPr>
          <w:rFonts w:ascii="Arial" w:hAnsi="Arial" w:cs="Arial"/>
          <w:color w:val="242729"/>
          <w:sz w:val="23"/>
          <w:szCs w:val="23"/>
        </w:rPr>
        <w:t>.</w:t>
      </w:r>
      <w:r w:rsidR="000423E8" w:rsidRPr="000423E8">
        <w:rPr>
          <w:rStyle w:val="Heading3Char"/>
          <w:rFonts w:ascii="inherit" w:hAnsi="inherit" w:cs="Consolas"/>
          <w:color w:val="7D2727"/>
          <w:bdr w:val="none" w:sz="0" w:space="0" w:color="auto" w:frame="1"/>
          <w:shd w:val="clear" w:color="auto" w:fill="EFF0F1"/>
        </w:rPr>
        <w:t xml:space="preserve"> </w:t>
      </w:r>
      <w:r w:rsidR="000423E8" w:rsidRPr="000423E8">
        <w:rPr>
          <w:rFonts w:ascii="inherit" w:hAnsi="inherit" w:cs="Consolas"/>
          <w:color w:val="7D2727"/>
        </w:rPr>
        <w:t>1</w:t>
      </w:r>
      <w:r w:rsidR="000423E8" w:rsidRPr="000423E8">
        <w:rPr>
          <w:rFonts w:ascii="inherit" w:hAnsi="inherit" w:cs="Consolas"/>
          <w:color w:val="303336"/>
        </w:rPr>
        <w:t xml:space="preserve">) </w:t>
      </w:r>
      <w:r w:rsidR="000423E8" w:rsidRPr="000423E8">
        <w:rPr>
          <w:rFonts w:ascii="inherit" w:hAnsi="inherit" w:cs="Consolas"/>
          <w:color w:val="2B91AF"/>
        </w:rPr>
        <w:t>Collections</w:t>
      </w:r>
      <w:r w:rsidR="000423E8" w:rsidRPr="000423E8">
        <w:rPr>
          <w:rFonts w:ascii="inherit" w:hAnsi="inherit" w:cs="Consolas"/>
          <w:color w:val="303336"/>
        </w:rPr>
        <w:t>.max()</w:t>
      </w:r>
    </w:p>
    <w:p w:rsidR="001F57F6" w:rsidRDefault="001F57F6" w:rsidP="000423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7D2727"/>
          <w:sz w:val="20"/>
          <w:szCs w:val="20"/>
        </w:rPr>
      </w:pPr>
    </w:p>
    <w:p w:rsidR="000423E8" w:rsidRPr="000423E8" w:rsidRDefault="000423E8" w:rsidP="000423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0"/>
          <w:szCs w:val="20"/>
        </w:rPr>
      </w:pPr>
      <w:r w:rsidRPr="000423E8">
        <w:rPr>
          <w:rFonts w:ascii="inherit" w:hAnsi="inherit" w:cs="Consolas"/>
          <w:color w:val="7D2727"/>
          <w:sz w:val="20"/>
          <w:szCs w:val="20"/>
        </w:rPr>
        <w:t>2</w:t>
      </w:r>
      <w:r w:rsidRPr="000423E8">
        <w:rPr>
          <w:rFonts w:ascii="inherit" w:hAnsi="inherit" w:cs="Consolas"/>
          <w:color w:val="303336"/>
          <w:sz w:val="20"/>
          <w:szCs w:val="20"/>
        </w:rPr>
        <w:t xml:space="preserve">) </w:t>
      </w:r>
      <w:r w:rsidRPr="000423E8">
        <w:rPr>
          <w:rFonts w:ascii="inherit" w:hAnsi="inherit" w:cs="Consolas"/>
          <w:color w:val="2B91AF"/>
          <w:sz w:val="20"/>
          <w:szCs w:val="20"/>
        </w:rPr>
        <w:t>Collections</w:t>
      </w:r>
      <w:r w:rsidRPr="000423E8">
        <w:rPr>
          <w:rFonts w:ascii="inherit" w:hAnsi="inherit" w:cs="Consolas"/>
          <w:color w:val="303336"/>
          <w:sz w:val="20"/>
          <w:szCs w:val="20"/>
        </w:rPr>
        <w:t>.min()</w:t>
      </w:r>
    </w:p>
    <w:p w:rsidR="000423E8" w:rsidRPr="000423E8" w:rsidRDefault="000423E8" w:rsidP="000423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0"/>
          <w:szCs w:val="20"/>
        </w:rPr>
      </w:pPr>
      <w:r w:rsidRPr="000423E8">
        <w:rPr>
          <w:rFonts w:ascii="inherit" w:hAnsi="inherit" w:cs="Consolas"/>
          <w:color w:val="7D2727"/>
          <w:sz w:val="20"/>
          <w:szCs w:val="20"/>
        </w:rPr>
        <w:t>3</w:t>
      </w:r>
      <w:r w:rsidRPr="000423E8">
        <w:rPr>
          <w:rFonts w:ascii="inherit" w:hAnsi="inherit" w:cs="Consolas"/>
          <w:color w:val="303336"/>
          <w:sz w:val="20"/>
          <w:szCs w:val="20"/>
        </w:rPr>
        <w:t xml:space="preserve">) </w:t>
      </w:r>
      <w:r w:rsidRPr="000423E8">
        <w:rPr>
          <w:rFonts w:ascii="inherit" w:hAnsi="inherit" w:cs="Consolas"/>
          <w:color w:val="2B91AF"/>
          <w:sz w:val="20"/>
          <w:szCs w:val="20"/>
        </w:rPr>
        <w:t>Collections</w:t>
      </w:r>
      <w:r w:rsidRPr="000423E8">
        <w:rPr>
          <w:rFonts w:ascii="inherit" w:hAnsi="inherit" w:cs="Consolas"/>
          <w:color w:val="303336"/>
          <w:sz w:val="20"/>
          <w:szCs w:val="20"/>
        </w:rPr>
        <w:t>.sort()</w:t>
      </w:r>
    </w:p>
    <w:p w:rsidR="000423E8" w:rsidRPr="000423E8" w:rsidRDefault="000423E8" w:rsidP="000423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color w:val="393318"/>
          <w:sz w:val="20"/>
          <w:szCs w:val="20"/>
        </w:rPr>
      </w:pPr>
      <w:r w:rsidRPr="000423E8">
        <w:rPr>
          <w:rFonts w:ascii="inherit" w:hAnsi="inherit" w:cs="Consolas"/>
          <w:color w:val="7D2727"/>
          <w:sz w:val="20"/>
          <w:szCs w:val="20"/>
        </w:rPr>
        <w:t>4</w:t>
      </w:r>
      <w:r w:rsidRPr="000423E8">
        <w:rPr>
          <w:rFonts w:ascii="inherit" w:hAnsi="inherit" w:cs="Consolas"/>
          <w:color w:val="303336"/>
          <w:sz w:val="20"/>
          <w:szCs w:val="20"/>
        </w:rPr>
        <w:t xml:space="preserve">) </w:t>
      </w:r>
      <w:r w:rsidRPr="000423E8">
        <w:rPr>
          <w:rFonts w:ascii="inherit" w:hAnsi="inherit" w:cs="Consolas"/>
          <w:color w:val="2B91AF"/>
          <w:sz w:val="20"/>
          <w:szCs w:val="20"/>
        </w:rPr>
        <w:t>Collections</w:t>
      </w:r>
      <w:r w:rsidRPr="000423E8">
        <w:rPr>
          <w:rFonts w:ascii="inherit" w:hAnsi="inherit" w:cs="Consolas"/>
          <w:color w:val="303336"/>
          <w:sz w:val="20"/>
          <w:szCs w:val="20"/>
        </w:rPr>
        <w:t>.synchronizedCollection()</w:t>
      </w:r>
    </w:p>
    <w:p w:rsidR="002B4F13" w:rsidRDefault="002B4F13" w:rsidP="002B4F13">
      <w:pPr>
        <w:pStyle w:val="NormalWeb"/>
        <w:shd w:val="clear" w:color="auto" w:fill="FFFFFF"/>
        <w:spacing w:before="0" w:beforeAutospacing="0" w:after="240" w:afterAutospacing="0"/>
        <w:textAlignment w:val="baseline"/>
        <w:rPr>
          <w:rFonts w:ascii="Arial" w:hAnsi="Arial" w:cs="Arial"/>
          <w:color w:val="242729"/>
          <w:sz w:val="23"/>
          <w:szCs w:val="23"/>
        </w:rPr>
      </w:pPr>
    </w:p>
    <w:p w:rsidR="002B4F13" w:rsidRDefault="002B4F13" w:rsidP="002B4F13">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The Collection interface defines methods common to structures which hold other objects. List and Set are subinterfaces of Collection, and ArrayList and HashSet are examples of concrete collections.</w:t>
      </w:r>
    </w:p>
    <w:p w:rsidR="002B4F13" w:rsidRDefault="00F80D01" w:rsidP="004009B7">
      <w:pPr>
        <w:pStyle w:val="NormalWeb"/>
        <w:shd w:val="clear" w:color="auto" w:fill="FFFFFF"/>
        <w:spacing w:before="0" w:beforeAutospacing="0" w:after="240" w:afterAutospacing="0"/>
        <w:rPr>
          <w:rFonts w:ascii="Georgia" w:hAnsi="Georgia"/>
          <w:b/>
          <w:color w:val="333333"/>
          <w:sz w:val="16"/>
          <w:szCs w:val="16"/>
        </w:rPr>
      </w:pPr>
      <w:r w:rsidRPr="00F80D01">
        <w:rPr>
          <w:rFonts w:ascii="Arial" w:hAnsi="Arial" w:cs="Arial"/>
          <w:color w:val="000000"/>
          <w:sz w:val="19"/>
          <w:szCs w:val="19"/>
        </w:rPr>
        <w:t>The </w:t>
      </w:r>
      <w:r w:rsidRPr="00F80D01">
        <w:rPr>
          <w:rFonts w:ascii="Courier" w:hAnsi="Courier" w:cs="Courier New"/>
          <w:color w:val="000000"/>
          <w:sz w:val="19"/>
        </w:rPr>
        <w:t>Collection</w:t>
      </w:r>
      <w:r w:rsidRPr="00F80D01">
        <w:rPr>
          <w:rFonts w:ascii="Arial" w:hAnsi="Arial" w:cs="Arial"/>
          <w:color w:val="000000"/>
          <w:sz w:val="19"/>
          <w:szCs w:val="19"/>
        </w:rPr>
        <w:t> interface contains methods that perform basic operations, such as </w:t>
      </w:r>
      <w:r w:rsidRPr="00F80D01">
        <w:rPr>
          <w:rFonts w:ascii="Courier" w:hAnsi="Courier" w:cs="Courier New"/>
          <w:color w:val="000000"/>
          <w:sz w:val="19"/>
        </w:rPr>
        <w:t>int size()</w:t>
      </w:r>
      <w:r w:rsidRPr="00F80D01">
        <w:rPr>
          <w:rFonts w:ascii="Arial" w:hAnsi="Arial" w:cs="Arial"/>
          <w:color w:val="000000"/>
          <w:sz w:val="19"/>
          <w:szCs w:val="19"/>
        </w:rPr>
        <w:t>, </w:t>
      </w:r>
      <w:r w:rsidRPr="00F80D01">
        <w:rPr>
          <w:rFonts w:ascii="Courier" w:hAnsi="Courier" w:cs="Courier New"/>
          <w:color w:val="000000"/>
          <w:sz w:val="19"/>
        </w:rPr>
        <w:t>boolean isEmpty()</w:t>
      </w:r>
      <w:r w:rsidRPr="00F80D01">
        <w:rPr>
          <w:rFonts w:ascii="Arial" w:hAnsi="Arial" w:cs="Arial"/>
          <w:color w:val="000000"/>
          <w:sz w:val="19"/>
          <w:szCs w:val="19"/>
        </w:rPr>
        <w:t>, </w:t>
      </w:r>
      <w:r w:rsidRPr="00F80D01">
        <w:rPr>
          <w:rFonts w:ascii="Courier" w:hAnsi="Courier" w:cs="Courier New"/>
          <w:color w:val="000000"/>
          <w:sz w:val="19"/>
        </w:rPr>
        <w:t>boolean contains(Object element)</w:t>
      </w:r>
      <w:r w:rsidRPr="00F80D01">
        <w:rPr>
          <w:rFonts w:ascii="Arial" w:hAnsi="Arial" w:cs="Arial"/>
          <w:color w:val="000000"/>
          <w:sz w:val="19"/>
          <w:szCs w:val="19"/>
        </w:rPr>
        <w:t>, </w:t>
      </w:r>
      <w:r w:rsidRPr="00F80D01">
        <w:rPr>
          <w:rFonts w:ascii="Courier" w:hAnsi="Courier" w:cs="Courier New"/>
          <w:color w:val="000000"/>
          <w:sz w:val="19"/>
        </w:rPr>
        <w:t>boolean add(E element)</w:t>
      </w:r>
      <w:r w:rsidRPr="00F80D01">
        <w:rPr>
          <w:rFonts w:ascii="Arial" w:hAnsi="Arial" w:cs="Arial"/>
          <w:color w:val="000000"/>
          <w:sz w:val="19"/>
          <w:szCs w:val="19"/>
        </w:rPr>
        <w:t>, </w:t>
      </w:r>
      <w:r w:rsidRPr="00F80D01">
        <w:rPr>
          <w:rFonts w:ascii="Courier" w:hAnsi="Courier" w:cs="Courier New"/>
          <w:color w:val="000000"/>
          <w:sz w:val="19"/>
        </w:rPr>
        <w:t>boolean remove(Object element)</w:t>
      </w:r>
      <w:r w:rsidRPr="00F80D01">
        <w:rPr>
          <w:rFonts w:ascii="Arial" w:hAnsi="Arial" w:cs="Arial"/>
          <w:color w:val="000000"/>
          <w:sz w:val="19"/>
          <w:szCs w:val="19"/>
        </w:rPr>
        <w:t>, and </w:t>
      </w:r>
      <w:r w:rsidRPr="00F80D01">
        <w:rPr>
          <w:rFonts w:ascii="Courier" w:hAnsi="Courier" w:cs="Courier New"/>
          <w:color w:val="000000"/>
          <w:sz w:val="19"/>
        </w:rPr>
        <w:t>Iterator&lt;E&gt; iterator()</w:t>
      </w:r>
      <w:r w:rsidRPr="00F80D01">
        <w:rPr>
          <w:rFonts w:ascii="Arial" w:hAnsi="Arial" w:cs="Arial"/>
          <w:color w:val="000000"/>
          <w:sz w:val="19"/>
          <w:szCs w:val="19"/>
        </w:rPr>
        <w:t>.</w:t>
      </w:r>
    </w:p>
    <w:p w:rsidR="00C66B76" w:rsidRDefault="00C66B76" w:rsidP="00C66B76">
      <w:pPr>
        <w:pStyle w:val="Heading1"/>
        <w:spacing w:before="0" w:beforeAutospacing="0" w:after="0" w:afterAutospacing="0"/>
        <w:rPr>
          <w:rFonts w:ascii="Georgia" w:hAnsi="Georgia"/>
          <w:color w:val="262626"/>
          <w:sz w:val="39"/>
          <w:szCs w:val="39"/>
        </w:rPr>
      </w:pPr>
      <w:r>
        <w:rPr>
          <w:rStyle w:val="renderedqtext"/>
          <w:rFonts w:ascii="Georgia" w:eastAsiaTheme="majorEastAsia" w:hAnsi="Georgia"/>
          <w:color w:val="262626"/>
          <w:sz w:val="39"/>
          <w:szCs w:val="39"/>
        </w:rPr>
        <w:t>What does it mean that "Javascript is asynchronous"?</w:t>
      </w:r>
    </w:p>
    <w:p w:rsidR="00C66B76" w:rsidRDefault="00393B6D" w:rsidP="00C66B76">
      <w:pPr>
        <w:rPr>
          <w:rStyle w:val="Hyperlink"/>
          <w:rFonts w:eastAsiaTheme="majorEastAsia"/>
          <w:color w:val="666666"/>
          <w:u w:val="none"/>
        </w:rPr>
      </w:pPr>
      <w:r>
        <w:fldChar w:fldCharType="begin"/>
      </w:r>
      <w:r w:rsidR="00C66B76">
        <w:instrText xml:space="preserve"> HYPERLINK "https://www.quora.com/What-does-it-mean-that-Javascript-is-asynchronous" </w:instrText>
      </w:r>
      <w:r>
        <w:fldChar w:fldCharType="separate"/>
      </w:r>
    </w:p>
    <w:p w:rsidR="00C66B76" w:rsidRDefault="00C66B76" w:rsidP="00C66B76">
      <w:pPr>
        <w:pStyle w:val="NormalWeb"/>
        <w:shd w:val="clear" w:color="auto" w:fill="FFFFFF"/>
        <w:spacing w:before="0" w:beforeAutospacing="0" w:after="0" w:afterAutospacing="0"/>
        <w:textAlignment w:val="baseline"/>
        <w:rPr>
          <w:rFonts w:ascii="Georgia" w:hAnsi="Georgia"/>
          <w:color w:val="333333"/>
        </w:rPr>
      </w:pPr>
      <w:r>
        <w:rPr>
          <w:color w:val="666666"/>
        </w:rPr>
        <w:br/>
      </w:r>
      <w:r w:rsidR="00393B6D">
        <w:fldChar w:fldCharType="end"/>
      </w:r>
    </w:p>
    <w:p w:rsidR="00193C50" w:rsidRDefault="00193C50" w:rsidP="00934948">
      <w:pPr>
        <w:pStyle w:val="NormalWeb"/>
        <w:shd w:val="clear" w:color="auto" w:fill="FFFFFF"/>
        <w:spacing w:before="0" w:beforeAutospacing="0" w:after="0" w:afterAutospacing="0"/>
        <w:textAlignment w:val="baseline"/>
        <w:rPr>
          <w:rFonts w:ascii="Georgia" w:hAnsi="Georgia"/>
          <w:color w:val="333333"/>
        </w:rPr>
      </w:pPr>
      <w:r>
        <w:rPr>
          <w:rFonts w:ascii="Georgia" w:hAnsi="Georgia"/>
          <w:color w:val="333333"/>
        </w:rPr>
        <w:t>JavaScript is not entirely asynchronous. Certain parts of the language are asynchronous. The difference between synchronous code and asynchronous code is that synchronous code executes from the top of a code block to the bottom in the order it was written. For example this block</w:t>
      </w:r>
    </w:p>
    <w:p w:rsidR="00A273A1" w:rsidRDefault="00A273A1" w:rsidP="00A273A1">
      <w:pPr>
        <w:pStyle w:val="uiqtextpara"/>
        <w:spacing w:before="0" w:beforeAutospacing="0" w:after="240" w:afterAutospacing="0"/>
        <w:rPr>
          <w:rFonts w:ascii="Georgia" w:hAnsi="Georgia"/>
          <w:color w:val="333333"/>
        </w:rPr>
      </w:pPr>
      <w:r>
        <w:rPr>
          <w:rFonts w:ascii="Georgia" w:hAnsi="Georgia"/>
          <w:color w:val="333333"/>
        </w:rPr>
        <w:t>We can write synchronous as well as asynchronous code in JavaScript.Usually ajax is used for writing asynchronous code.Callback functions along with ajax are used for implementing asynchronous functionality.You make ajax call to a server and when you get the response you call the callback function.</w:t>
      </w:r>
    </w:p>
    <w:p w:rsidR="00A273A1" w:rsidRPr="005D4D16" w:rsidRDefault="008557F9" w:rsidP="00A273A1">
      <w:pPr>
        <w:pStyle w:val="uiqtextpara"/>
        <w:spacing w:before="0" w:beforeAutospacing="0" w:after="240" w:afterAutospacing="0"/>
        <w:rPr>
          <w:rFonts w:ascii="Georgia" w:hAnsi="Georgia"/>
          <w:b/>
          <w:color w:val="333333"/>
        </w:rPr>
      </w:pPr>
      <w:r w:rsidRPr="005D4D16">
        <w:rPr>
          <w:rFonts w:ascii="Georgia" w:hAnsi="Georgia"/>
          <w:b/>
          <w:color w:val="333333"/>
        </w:rPr>
        <w:t>Call-back</w:t>
      </w:r>
      <w:r w:rsidR="00A273A1" w:rsidRPr="005D4D16">
        <w:rPr>
          <w:rFonts w:ascii="Georgia" w:hAnsi="Georgia"/>
          <w:b/>
          <w:color w:val="333333"/>
        </w:rPr>
        <w:t xml:space="preserve"> function is a function which is passed as argument to other function:</w:t>
      </w:r>
    </w:p>
    <w:p w:rsidR="00A273A1" w:rsidRDefault="00A273A1" w:rsidP="00A273A1">
      <w:pPr>
        <w:pStyle w:val="uiqtextpara"/>
        <w:spacing w:before="0" w:beforeAutospacing="0" w:after="240" w:afterAutospacing="0"/>
        <w:rPr>
          <w:rFonts w:ascii="Georgia" w:hAnsi="Georgia"/>
          <w:color w:val="333333"/>
        </w:rPr>
      </w:pPr>
      <w:r>
        <w:rPr>
          <w:rFonts w:ascii="Georgia" w:hAnsi="Georgia"/>
          <w:color w:val="333333"/>
        </w:rPr>
        <w:t>For example in the following code the callback function will be called after the ajax call:</w:t>
      </w:r>
    </w:p>
    <w:p w:rsidR="00A273A1" w:rsidRDefault="00A273A1" w:rsidP="00A273A1">
      <w:pPr>
        <w:pStyle w:val="uiqtextpara"/>
        <w:spacing w:before="0" w:beforeAutospacing="0" w:after="240" w:afterAutospacing="0"/>
        <w:rPr>
          <w:rFonts w:ascii="Georgia" w:hAnsi="Georgia"/>
          <w:color w:val="333333"/>
        </w:rPr>
      </w:pPr>
      <w:r>
        <w:rPr>
          <w:rFonts w:ascii="Georgia" w:hAnsi="Georgia"/>
          <w:color w:val="333333"/>
        </w:rPr>
        <w:lastRenderedPageBreak/>
        <w:t>function asyncMethod(callbackMethod) {</w:t>
      </w:r>
    </w:p>
    <w:p w:rsidR="00A273A1" w:rsidRDefault="00A273A1" w:rsidP="00A273A1">
      <w:pPr>
        <w:pStyle w:val="uiqtextpara"/>
        <w:spacing w:before="0" w:beforeAutospacing="0" w:after="240" w:afterAutospacing="0"/>
        <w:rPr>
          <w:rFonts w:ascii="Georgia" w:hAnsi="Georgia"/>
          <w:color w:val="333333"/>
        </w:rPr>
      </w:pPr>
      <w:r>
        <w:rPr>
          <w:rFonts w:ascii="Georgia" w:hAnsi="Georgia"/>
          <w:color w:val="333333"/>
        </w:rPr>
        <w:t>$.get(text.aspx", function(response) { callbackMethod(response); }); }</w:t>
      </w:r>
    </w:p>
    <w:p w:rsidR="006E357C" w:rsidRPr="006E357C" w:rsidRDefault="006E357C" w:rsidP="006E357C">
      <w:pPr>
        <w:shd w:val="clear" w:color="auto" w:fill="FFFFFF"/>
        <w:spacing w:after="240"/>
        <w:textAlignment w:val="baseline"/>
        <w:rPr>
          <w:rFonts w:ascii="Arial" w:hAnsi="Arial" w:cs="Arial"/>
          <w:color w:val="242729"/>
          <w:sz w:val="23"/>
          <w:szCs w:val="23"/>
        </w:rPr>
      </w:pPr>
      <w:r w:rsidRPr="006E357C">
        <w:rPr>
          <w:rFonts w:ascii="Arial" w:hAnsi="Arial" w:cs="Arial"/>
          <w:color w:val="242729"/>
          <w:sz w:val="23"/>
          <w:szCs w:val="23"/>
        </w:rPr>
        <w:t>When you execute something synchronously, you wait for it to finish before moving on to another task. When you execute something asynchronously, you can move on to another task before it finishes.</w:t>
      </w:r>
    </w:p>
    <w:p w:rsidR="00715519" w:rsidRDefault="00715519" w:rsidP="00A273A1">
      <w:pPr>
        <w:pStyle w:val="uiqtextpara"/>
        <w:spacing w:before="0" w:beforeAutospacing="0" w:after="240" w:afterAutospacing="0"/>
        <w:rPr>
          <w:rFonts w:ascii="Georgia" w:hAnsi="Georgia"/>
          <w:color w:val="333333"/>
        </w:rPr>
      </w:pPr>
    </w:p>
    <w:p w:rsidR="001C07DD" w:rsidRDefault="009437BC" w:rsidP="00A273A1">
      <w:pPr>
        <w:pStyle w:val="uiqtextpara"/>
        <w:spacing w:before="0" w:beforeAutospacing="0" w:after="240" w:afterAutospacing="0"/>
        <w:rPr>
          <w:rFonts w:ascii="Georgia" w:hAnsi="Georgia"/>
          <w:color w:val="333333"/>
        </w:rPr>
      </w:pPr>
      <w:r>
        <w:rPr>
          <w:rFonts w:ascii="Georgia" w:hAnsi="Georgia"/>
          <w:color w:val="333333"/>
        </w:rPr>
        <w:t>JavaScript</w:t>
      </w:r>
      <w:r w:rsidR="001C07DD">
        <w:rPr>
          <w:rFonts w:ascii="Georgia" w:hAnsi="Georgia"/>
          <w:color w:val="333333"/>
        </w:rPr>
        <w:t xml:space="preserve"> is not asynchronus. AJAX and Jquery are asynchronus. Asynchronus communication means that once the request is made, the thread doesn't wait for the response but rather involves itself in some other task. In case of AJAX / Jquery, multiple servers calls are made asynchronously and there are difference threads / processes that handles the response , as and when they come and update the page.</w:t>
      </w:r>
    </w:p>
    <w:p w:rsidR="00A273A1" w:rsidRDefault="00A273A1" w:rsidP="00934948">
      <w:pPr>
        <w:pStyle w:val="NormalWeb"/>
        <w:shd w:val="clear" w:color="auto" w:fill="FFFFFF"/>
        <w:spacing w:before="0" w:beforeAutospacing="0" w:after="0" w:afterAutospacing="0"/>
        <w:textAlignment w:val="baseline"/>
        <w:rPr>
          <w:rFonts w:ascii="Arial" w:hAnsi="Arial" w:cs="Arial"/>
          <w:b/>
          <w:color w:val="242729"/>
          <w:sz w:val="23"/>
          <w:szCs w:val="23"/>
        </w:rPr>
      </w:pPr>
    </w:p>
    <w:p w:rsidR="002B6007" w:rsidRPr="002B6007" w:rsidRDefault="002B6007" w:rsidP="00934948">
      <w:pPr>
        <w:pStyle w:val="NormalWeb"/>
        <w:shd w:val="clear" w:color="auto" w:fill="FFFFFF"/>
        <w:spacing w:before="0" w:beforeAutospacing="0" w:after="0" w:afterAutospacing="0"/>
        <w:textAlignment w:val="baseline"/>
        <w:rPr>
          <w:rFonts w:ascii="Arial" w:hAnsi="Arial" w:cs="Arial"/>
          <w:b/>
          <w:color w:val="242729"/>
          <w:sz w:val="23"/>
          <w:szCs w:val="23"/>
        </w:rPr>
      </w:pPr>
      <w:r w:rsidRPr="002B6007">
        <w:rPr>
          <w:rFonts w:ascii="Arial" w:hAnsi="Arial" w:cs="Arial"/>
          <w:b/>
          <w:color w:val="242729"/>
          <w:sz w:val="23"/>
          <w:szCs w:val="23"/>
        </w:rPr>
        <w:t>Python Vs Java</w:t>
      </w:r>
    </w:p>
    <w:p w:rsidR="00054E30" w:rsidRDefault="00054E30" w:rsidP="00934948">
      <w:pPr>
        <w:pStyle w:val="NormalWeb"/>
        <w:shd w:val="clear" w:color="auto" w:fill="FFFFFF"/>
        <w:spacing w:before="0" w:beforeAutospacing="0" w:after="0" w:afterAutospacing="0"/>
        <w:textAlignment w:val="baseline"/>
        <w:rPr>
          <w:rFonts w:ascii="Arial" w:hAnsi="Arial" w:cs="Arial"/>
          <w:color w:val="242729"/>
          <w:sz w:val="23"/>
          <w:szCs w:val="23"/>
        </w:rPr>
      </w:pPr>
      <w:r>
        <w:rPr>
          <w:rFonts w:ascii="Arial" w:hAnsi="Arial" w:cs="Arial"/>
          <w:color w:val="242729"/>
          <w:sz w:val="23"/>
          <w:szCs w:val="23"/>
        </w:rPr>
        <w:t xml:space="preserve">A language is </w:t>
      </w:r>
      <w:r w:rsidR="00D12F7E">
        <w:rPr>
          <w:rFonts w:ascii="Arial" w:hAnsi="Arial" w:cs="Arial"/>
          <w:b/>
          <w:color w:val="242729"/>
          <w:sz w:val="23"/>
          <w:szCs w:val="23"/>
        </w:rPr>
        <w:t>S</w:t>
      </w:r>
      <w:r w:rsidRPr="00316576">
        <w:rPr>
          <w:rFonts w:ascii="Arial" w:hAnsi="Arial" w:cs="Arial"/>
          <w:b/>
          <w:color w:val="242729"/>
          <w:sz w:val="23"/>
          <w:szCs w:val="23"/>
        </w:rPr>
        <w:t>tatically typed</w:t>
      </w:r>
      <w:r>
        <w:rPr>
          <w:rFonts w:ascii="Arial" w:hAnsi="Arial" w:cs="Arial"/>
          <w:color w:val="242729"/>
          <w:sz w:val="23"/>
          <w:szCs w:val="23"/>
        </w:rPr>
        <w:t xml:space="preserve"> if the type of a variable is known at compile time. For some languages this means that you as the programmer must specify what type each variable is (e.g.: Java, C, C++</w:t>
      </w:r>
      <w:r w:rsidR="00934948">
        <w:rPr>
          <w:rFonts w:ascii="Arial" w:hAnsi="Arial" w:cs="Arial"/>
          <w:color w:val="242729"/>
          <w:sz w:val="23"/>
          <w:szCs w:val="23"/>
        </w:rPr>
        <w:t>,</w:t>
      </w:r>
      <w:r w:rsidR="00934948" w:rsidRPr="00934948">
        <w:rPr>
          <w:rFonts w:ascii="Arial" w:hAnsi="Arial" w:cs="Arial"/>
          <w:color w:val="222222"/>
        </w:rPr>
        <w:t xml:space="preserve"> </w:t>
      </w:r>
      <w:r w:rsidR="00934948" w:rsidRPr="00054E30">
        <w:rPr>
          <w:rFonts w:ascii="Arial" w:hAnsi="Arial" w:cs="Arial"/>
          <w:color w:val="222222"/>
        </w:rPr>
        <w:t>Scala</w:t>
      </w:r>
      <w:r>
        <w:rPr>
          <w:rFonts w:ascii="Arial" w:hAnsi="Arial" w:cs="Arial"/>
          <w:color w:val="242729"/>
          <w:sz w:val="23"/>
          <w:szCs w:val="23"/>
        </w:rPr>
        <w:t xml:space="preserve">); </w:t>
      </w:r>
      <w:r w:rsidR="00934948">
        <w:rPr>
          <w:rFonts w:ascii="Arial" w:hAnsi="Arial" w:cs="Arial"/>
          <w:color w:val="242729"/>
          <w:sz w:val="23"/>
          <w:szCs w:val="23"/>
        </w:rPr>
        <w:t>T</w:t>
      </w:r>
      <w:r>
        <w:rPr>
          <w:rFonts w:ascii="Arial" w:hAnsi="Arial" w:cs="Arial"/>
          <w:color w:val="242729"/>
          <w:sz w:val="23"/>
          <w:szCs w:val="23"/>
        </w:rPr>
        <w:t>he main advantage here is that all kinds of checking can be done by the compiler, and therefore a lot of trivial bugs are caught at a very early stage.</w:t>
      </w:r>
    </w:p>
    <w:p w:rsidR="00B53C78" w:rsidRDefault="00B53C78" w:rsidP="00934948">
      <w:pPr>
        <w:shd w:val="clear" w:color="auto" w:fill="FFFFFF"/>
        <w:rPr>
          <w:rFonts w:ascii="Arial" w:hAnsi="Arial" w:cs="Arial"/>
          <w:color w:val="222222"/>
        </w:rPr>
      </w:pPr>
    </w:p>
    <w:p w:rsidR="00934948" w:rsidRDefault="00934948" w:rsidP="00934948">
      <w:pPr>
        <w:shd w:val="clear" w:color="auto" w:fill="FFFFFF"/>
        <w:rPr>
          <w:rFonts w:ascii="Arial" w:hAnsi="Arial" w:cs="Arial"/>
          <w:color w:val="777777"/>
          <w:sz w:val="21"/>
        </w:rPr>
      </w:pPr>
      <w:r w:rsidRPr="00054E30">
        <w:rPr>
          <w:rFonts w:ascii="Arial" w:hAnsi="Arial" w:cs="Arial"/>
          <w:b/>
          <w:bCs/>
          <w:color w:val="222222"/>
        </w:rPr>
        <w:t>Dynamic</w:t>
      </w:r>
      <w:r w:rsidRPr="00054E30">
        <w:rPr>
          <w:rFonts w:ascii="Arial" w:hAnsi="Arial" w:cs="Arial"/>
          <w:color w:val="222222"/>
        </w:rPr>
        <w:t> Typing: Perl is an </w:t>
      </w:r>
      <w:r w:rsidRPr="00054E30">
        <w:rPr>
          <w:rFonts w:ascii="Arial" w:hAnsi="Arial" w:cs="Arial"/>
          <w:b/>
          <w:bCs/>
          <w:color w:val="222222"/>
        </w:rPr>
        <w:t>dynamic</w:t>
      </w:r>
      <w:r w:rsidRPr="00054E30">
        <w:rPr>
          <w:rFonts w:ascii="Arial" w:hAnsi="Arial" w:cs="Arial"/>
          <w:color w:val="222222"/>
        </w:rPr>
        <w:t> typed </w:t>
      </w:r>
      <w:r w:rsidRPr="00054E30">
        <w:rPr>
          <w:rFonts w:ascii="Arial" w:hAnsi="Arial" w:cs="Arial"/>
          <w:b/>
          <w:bCs/>
          <w:color w:val="222222"/>
        </w:rPr>
        <w:t>language</w:t>
      </w:r>
      <w:r w:rsidRPr="00054E30">
        <w:rPr>
          <w:rFonts w:ascii="Arial" w:hAnsi="Arial" w:cs="Arial"/>
          <w:color w:val="222222"/>
        </w:rPr>
        <w:t>. Variables need not be initialized before they are used in code.</w:t>
      </w:r>
    </w:p>
    <w:p w:rsidR="00054E30" w:rsidRDefault="00054E30" w:rsidP="00DB5067">
      <w:pPr>
        <w:pStyle w:val="NormalWeb"/>
        <w:shd w:val="clear" w:color="auto" w:fill="FFFFFF"/>
        <w:spacing w:before="0" w:beforeAutospacing="0" w:after="0" w:afterAutospacing="0"/>
        <w:textAlignment w:val="baseline"/>
        <w:rPr>
          <w:rFonts w:ascii="Arial" w:hAnsi="Arial" w:cs="Arial"/>
          <w:color w:val="242729"/>
          <w:sz w:val="23"/>
          <w:szCs w:val="23"/>
        </w:rPr>
      </w:pPr>
      <w:r>
        <w:rPr>
          <w:rFonts w:ascii="Arial" w:hAnsi="Arial" w:cs="Arial"/>
          <w:color w:val="242729"/>
          <w:sz w:val="23"/>
          <w:szCs w:val="23"/>
        </w:rPr>
        <w:t xml:space="preserve">A language is </w:t>
      </w:r>
      <w:r w:rsidRPr="00934948">
        <w:rPr>
          <w:rFonts w:ascii="Arial" w:hAnsi="Arial" w:cs="Arial"/>
          <w:b/>
          <w:color w:val="242729"/>
          <w:sz w:val="23"/>
          <w:szCs w:val="23"/>
        </w:rPr>
        <w:t>dynamically typed</w:t>
      </w:r>
      <w:r>
        <w:rPr>
          <w:rFonts w:ascii="Arial" w:hAnsi="Arial" w:cs="Arial"/>
          <w:color w:val="242729"/>
          <w:sz w:val="23"/>
          <w:szCs w:val="23"/>
        </w:rPr>
        <w:t xml:space="preserve"> if the type is associated with run-time values, and not named variables/fields/etc. This means that you as a programmer can write a little quicker because you do not have to specify types every time (unless using a statically-typed language with </w:t>
      </w:r>
      <w:r>
        <w:rPr>
          <w:rStyle w:val="Emphasis"/>
          <w:rFonts w:ascii="inherit" w:hAnsi="inherit" w:cs="Arial"/>
          <w:color w:val="242729"/>
          <w:sz w:val="23"/>
          <w:szCs w:val="23"/>
          <w:bdr w:val="none" w:sz="0" w:space="0" w:color="auto" w:frame="1"/>
        </w:rPr>
        <w:t>type inference</w:t>
      </w:r>
      <w:r>
        <w:rPr>
          <w:rFonts w:ascii="Arial" w:hAnsi="Arial" w:cs="Arial"/>
          <w:color w:val="242729"/>
          <w:sz w:val="23"/>
          <w:szCs w:val="23"/>
        </w:rPr>
        <w:t>). Example: Perl, Ruby, Python</w:t>
      </w:r>
    </w:p>
    <w:p w:rsidR="00356164" w:rsidRDefault="00356164" w:rsidP="00DB5067">
      <w:pPr>
        <w:pStyle w:val="NormalWeb"/>
        <w:shd w:val="clear" w:color="auto" w:fill="FFFFFF"/>
        <w:spacing w:before="0" w:beforeAutospacing="0" w:after="0" w:afterAutospacing="0"/>
        <w:textAlignment w:val="baseline"/>
        <w:rPr>
          <w:rFonts w:ascii="Arial" w:hAnsi="Arial" w:cs="Arial"/>
          <w:color w:val="444444"/>
          <w:sz w:val="23"/>
          <w:szCs w:val="23"/>
          <w:shd w:val="clear" w:color="auto" w:fill="F9F9F9"/>
        </w:rPr>
      </w:pPr>
    </w:p>
    <w:p w:rsidR="00356164" w:rsidRDefault="00356164" w:rsidP="00DB5067">
      <w:pPr>
        <w:pStyle w:val="NormalWeb"/>
        <w:shd w:val="clear" w:color="auto" w:fill="FFFFFF"/>
        <w:spacing w:before="0" w:beforeAutospacing="0" w:after="0" w:afterAutospacing="0"/>
        <w:textAlignment w:val="baseline"/>
        <w:rPr>
          <w:rFonts w:ascii="Arial" w:hAnsi="Arial" w:cs="Arial"/>
          <w:color w:val="444444"/>
          <w:sz w:val="23"/>
          <w:szCs w:val="23"/>
          <w:shd w:val="clear" w:color="auto" w:fill="F9F9F9"/>
        </w:rPr>
      </w:pPr>
      <w:r w:rsidRPr="00356164">
        <w:rPr>
          <w:rFonts w:ascii="Arial" w:hAnsi="Arial" w:cs="Arial"/>
          <w:b/>
          <w:color w:val="444444"/>
          <w:sz w:val="23"/>
          <w:szCs w:val="23"/>
          <w:shd w:val="clear" w:color="auto" w:fill="F9F9F9"/>
        </w:rPr>
        <w:t xml:space="preserve">Python programs </w:t>
      </w:r>
      <w:r>
        <w:rPr>
          <w:rFonts w:ascii="Arial" w:hAnsi="Arial" w:cs="Arial"/>
          <w:color w:val="444444"/>
          <w:sz w:val="23"/>
          <w:szCs w:val="23"/>
          <w:shd w:val="clear" w:color="auto" w:fill="F9F9F9"/>
        </w:rPr>
        <w:t>are generally expected to run slower than Java programs, but they also take much less time to develop. Python programs are typically 3-5 times shorter than equivalent Java programs. This difference can be attributed to Python's built-in high-level data types and its dynamic typing.</w:t>
      </w:r>
    </w:p>
    <w:p w:rsidR="00F257AB" w:rsidRDefault="00F257AB" w:rsidP="00DB5067">
      <w:pPr>
        <w:pStyle w:val="NormalWeb"/>
        <w:shd w:val="clear" w:color="auto" w:fill="FFFFFF"/>
        <w:spacing w:before="0" w:beforeAutospacing="0" w:after="0" w:afterAutospacing="0"/>
        <w:textAlignment w:val="baseline"/>
        <w:rPr>
          <w:rFonts w:ascii="Arial" w:hAnsi="Arial" w:cs="Arial"/>
          <w:color w:val="444444"/>
          <w:sz w:val="23"/>
          <w:szCs w:val="23"/>
          <w:shd w:val="clear" w:color="auto" w:fill="F9F9F9"/>
        </w:rPr>
      </w:pPr>
    </w:p>
    <w:p w:rsidR="0021029A" w:rsidRDefault="0021029A" w:rsidP="00DB5067">
      <w:pPr>
        <w:pStyle w:val="NormalWeb"/>
        <w:shd w:val="clear" w:color="auto" w:fill="FFFFFF"/>
        <w:spacing w:before="0" w:beforeAutospacing="0" w:after="0" w:afterAutospacing="0"/>
        <w:textAlignment w:val="baseline"/>
        <w:rPr>
          <w:rFonts w:ascii="Arial" w:hAnsi="Arial" w:cs="Arial"/>
          <w:color w:val="242729"/>
          <w:sz w:val="23"/>
          <w:szCs w:val="23"/>
        </w:rPr>
      </w:pPr>
      <w:r>
        <w:rPr>
          <w:rFonts w:ascii="Arial" w:hAnsi="Arial" w:cs="Arial"/>
          <w:color w:val="444444"/>
          <w:sz w:val="23"/>
          <w:szCs w:val="23"/>
          <w:shd w:val="clear" w:color="auto" w:fill="F9F9F9"/>
        </w:rPr>
        <w:t>For example, a Python programmer wastes no time declaring the types of arguments or variables, and Python's powerful polymorphic list and dictionary types, for which rich syntactic support is built straight into the language, find a use in almost every Python program. Because of the run-time typing, Python's run time must work harder than Java's. For example, when evaluating the expression a+b, it must first inspect the objects a and b to find out their type, which is not known at compile time. It then invokes the appropriate addition operation, which may be an overloaded user-defined method. Java, on the other hand, can perform an efficient integer or floating point addition, but requires variable declarations for a and b, and does not allow overloading of the + operator for instances of user-defined classes.</w:t>
      </w:r>
    </w:p>
    <w:p w:rsidR="00DB5067" w:rsidRDefault="00DB5067" w:rsidP="00DB5067">
      <w:pPr>
        <w:pStyle w:val="NormalWeb"/>
        <w:shd w:val="clear" w:color="auto" w:fill="FFFFFF"/>
        <w:spacing w:before="0" w:beforeAutospacing="0" w:after="0" w:afterAutospacing="0"/>
        <w:textAlignment w:val="baseline"/>
        <w:rPr>
          <w:rFonts w:ascii="Arial" w:hAnsi="Arial" w:cs="Arial"/>
          <w:color w:val="242729"/>
          <w:sz w:val="23"/>
          <w:szCs w:val="23"/>
        </w:rPr>
      </w:pPr>
    </w:p>
    <w:p w:rsidR="008C56B7" w:rsidRPr="00E9015C" w:rsidRDefault="008C56B7" w:rsidP="00DB5067">
      <w:pPr>
        <w:pStyle w:val="NormalWeb"/>
        <w:shd w:val="clear" w:color="auto" w:fill="FFFFFF"/>
        <w:spacing w:before="0" w:beforeAutospacing="0" w:after="0" w:afterAutospacing="0"/>
        <w:textAlignment w:val="baseline"/>
        <w:rPr>
          <w:rFonts w:ascii="Arial" w:hAnsi="Arial" w:cs="Arial"/>
          <w:b/>
          <w:color w:val="242729"/>
          <w:sz w:val="23"/>
          <w:szCs w:val="23"/>
        </w:rPr>
      </w:pPr>
    </w:p>
    <w:p w:rsidR="008C56B7" w:rsidRPr="00E9015C" w:rsidRDefault="00700BEB" w:rsidP="008C56B7">
      <w:pPr>
        <w:shd w:val="clear" w:color="auto" w:fill="FFFFFF"/>
        <w:spacing w:after="240"/>
        <w:textAlignment w:val="baseline"/>
        <w:rPr>
          <w:rFonts w:ascii="Arial" w:hAnsi="Arial" w:cs="Arial"/>
          <w:b/>
          <w:color w:val="242729"/>
          <w:sz w:val="23"/>
          <w:szCs w:val="23"/>
        </w:rPr>
      </w:pPr>
      <w:r w:rsidRPr="00E9015C">
        <w:rPr>
          <w:rFonts w:ascii="Arial" w:hAnsi="Arial" w:cs="Arial"/>
          <w:b/>
          <w:color w:val="242729"/>
          <w:sz w:val="23"/>
          <w:szCs w:val="23"/>
        </w:rPr>
        <w:t>Here</w:t>
      </w:r>
      <w:r w:rsidR="008C56B7" w:rsidRPr="00E9015C">
        <w:rPr>
          <w:rFonts w:ascii="Arial" w:hAnsi="Arial" w:cs="Arial"/>
          <w:b/>
          <w:color w:val="242729"/>
          <w:sz w:val="23"/>
          <w:szCs w:val="23"/>
        </w:rPr>
        <w:t xml:space="preserve"> are various thread pools in java:</w:t>
      </w:r>
    </w:p>
    <w:p w:rsidR="008C56B7" w:rsidRPr="008C56B7" w:rsidRDefault="008C56B7" w:rsidP="00AE07BE">
      <w:pPr>
        <w:numPr>
          <w:ilvl w:val="0"/>
          <w:numId w:val="47"/>
        </w:numPr>
        <w:shd w:val="clear" w:color="auto" w:fill="FFFFFF"/>
        <w:ind w:left="450"/>
        <w:textAlignment w:val="baseline"/>
        <w:rPr>
          <w:rFonts w:ascii="inherit" w:hAnsi="inherit" w:cs="Arial"/>
          <w:color w:val="242729"/>
          <w:sz w:val="23"/>
          <w:szCs w:val="23"/>
        </w:rPr>
      </w:pPr>
      <w:r w:rsidRPr="008C56B7">
        <w:rPr>
          <w:rFonts w:ascii="inherit" w:hAnsi="inherit" w:cs="Arial"/>
          <w:color w:val="242729"/>
          <w:sz w:val="23"/>
          <w:szCs w:val="23"/>
        </w:rPr>
        <w:lastRenderedPageBreak/>
        <w:t>Single Thread Executor : A thread pool with only one thread. So all the submitted tasks will be executed sequentially. Method : </w:t>
      </w:r>
      <w:r w:rsidRPr="008C56B7">
        <w:rPr>
          <w:rFonts w:ascii="Consolas" w:hAnsi="Consolas" w:cs="Consolas"/>
          <w:color w:val="242729"/>
          <w:sz w:val="20"/>
        </w:rPr>
        <w:t>Executors.newSingleThreadExecutor()</w:t>
      </w:r>
    </w:p>
    <w:p w:rsidR="008C56B7" w:rsidRPr="008C56B7" w:rsidRDefault="008C56B7" w:rsidP="00AE07BE">
      <w:pPr>
        <w:numPr>
          <w:ilvl w:val="0"/>
          <w:numId w:val="47"/>
        </w:numPr>
        <w:shd w:val="clear" w:color="auto" w:fill="FFFFFF"/>
        <w:ind w:left="450"/>
        <w:textAlignment w:val="baseline"/>
        <w:rPr>
          <w:rFonts w:ascii="inherit" w:hAnsi="inherit" w:cs="Arial"/>
          <w:color w:val="242729"/>
          <w:sz w:val="23"/>
          <w:szCs w:val="23"/>
        </w:rPr>
      </w:pPr>
      <w:r w:rsidRPr="008C56B7">
        <w:rPr>
          <w:rFonts w:ascii="inherit" w:hAnsi="inherit" w:cs="Arial"/>
          <w:color w:val="242729"/>
          <w:sz w:val="23"/>
          <w:szCs w:val="23"/>
        </w:rPr>
        <w:t>Cached Thread Pool : A thread pool that creates as many threads it needs to execute the task in parrallel. The old available threads will be reused for the new tasks. If a thread is not used during 60 seconds, it will be terminated and removed from the pool. Method : </w:t>
      </w:r>
      <w:r w:rsidRPr="008C56B7">
        <w:rPr>
          <w:rFonts w:ascii="Consolas" w:hAnsi="Consolas" w:cs="Consolas"/>
          <w:color w:val="242729"/>
          <w:sz w:val="20"/>
        </w:rPr>
        <w:t>Executors.newCachedThreadPool()</w:t>
      </w:r>
    </w:p>
    <w:p w:rsidR="008C56B7" w:rsidRPr="004E1E46" w:rsidRDefault="008C56B7" w:rsidP="00AE07BE">
      <w:pPr>
        <w:numPr>
          <w:ilvl w:val="0"/>
          <w:numId w:val="47"/>
        </w:numPr>
        <w:shd w:val="clear" w:color="auto" w:fill="FFFFFF"/>
        <w:ind w:left="450"/>
        <w:textAlignment w:val="baseline"/>
        <w:rPr>
          <w:rFonts w:ascii="inherit" w:hAnsi="inherit" w:cs="Arial"/>
          <w:b/>
          <w:color w:val="242729"/>
          <w:sz w:val="23"/>
          <w:szCs w:val="23"/>
        </w:rPr>
      </w:pPr>
      <w:r w:rsidRPr="004E1E46">
        <w:rPr>
          <w:rFonts w:ascii="inherit" w:hAnsi="inherit" w:cs="Arial"/>
          <w:b/>
          <w:color w:val="242729"/>
          <w:sz w:val="23"/>
          <w:szCs w:val="23"/>
        </w:rPr>
        <w:t>Fixed Thread Pool : A thread pool with a fixed number of threads. If a thread is not available for the task, the task is put in queue waiting for an other task to ends. Method : </w:t>
      </w:r>
      <w:r w:rsidRPr="004E1E46">
        <w:rPr>
          <w:rFonts w:ascii="Consolas" w:hAnsi="Consolas" w:cs="Consolas"/>
          <w:b/>
          <w:color w:val="242729"/>
          <w:sz w:val="20"/>
        </w:rPr>
        <w:t>Executors.newFixedThreadPool()</w:t>
      </w:r>
    </w:p>
    <w:p w:rsidR="008C56B7" w:rsidRPr="008C56B7" w:rsidRDefault="008C56B7" w:rsidP="00AE07BE">
      <w:pPr>
        <w:numPr>
          <w:ilvl w:val="0"/>
          <w:numId w:val="47"/>
        </w:numPr>
        <w:shd w:val="clear" w:color="auto" w:fill="FFFFFF"/>
        <w:ind w:left="450"/>
        <w:textAlignment w:val="baseline"/>
        <w:rPr>
          <w:rFonts w:ascii="inherit" w:hAnsi="inherit" w:cs="Arial"/>
          <w:color w:val="242729"/>
          <w:sz w:val="23"/>
          <w:szCs w:val="23"/>
        </w:rPr>
      </w:pPr>
      <w:r w:rsidRPr="008C56B7">
        <w:rPr>
          <w:rFonts w:ascii="inherit" w:hAnsi="inherit" w:cs="Arial"/>
          <w:color w:val="242729"/>
          <w:sz w:val="23"/>
          <w:szCs w:val="23"/>
        </w:rPr>
        <w:t>Scheduled Thread Pool : A thread pool made to schedule future task. Method : </w:t>
      </w:r>
      <w:r w:rsidRPr="008C56B7">
        <w:rPr>
          <w:rFonts w:ascii="Consolas" w:hAnsi="Consolas" w:cs="Consolas"/>
          <w:color w:val="242729"/>
          <w:sz w:val="20"/>
        </w:rPr>
        <w:t>Executors.newScheduledThreadPool()</w:t>
      </w:r>
    </w:p>
    <w:p w:rsidR="008C56B7" w:rsidRPr="008C56B7" w:rsidRDefault="008C56B7" w:rsidP="00AE07BE">
      <w:pPr>
        <w:numPr>
          <w:ilvl w:val="0"/>
          <w:numId w:val="47"/>
        </w:numPr>
        <w:shd w:val="clear" w:color="auto" w:fill="FFFFFF"/>
        <w:ind w:left="450"/>
        <w:textAlignment w:val="baseline"/>
        <w:rPr>
          <w:rFonts w:ascii="inherit" w:hAnsi="inherit" w:cs="Arial"/>
          <w:color w:val="242729"/>
          <w:sz w:val="23"/>
          <w:szCs w:val="23"/>
        </w:rPr>
      </w:pPr>
      <w:r w:rsidRPr="008C56B7">
        <w:rPr>
          <w:rFonts w:ascii="inherit" w:hAnsi="inherit" w:cs="Arial"/>
          <w:color w:val="242729"/>
          <w:sz w:val="23"/>
          <w:szCs w:val="23"/>
        </w:rPr>
        <w:t>Single Thread Scheduled Pool : A thread pool with only one thread to schedule future task. Method : </w:t>
      </w:r>
      <w:r w:rsidRPr="008C56B7">
        <w:rPr>
          <w:rFonts w:ascii="Consolas" w:hAnsi="Consolas" w:cs="Consolas"/>
          <w:color w:val="242729"/>
          <w:sz w:val="20"/>
        </w:rPr>
        <w:t>Executors.newSingleThreadScheduledExecutor()</w:t>
      </w:r>
    </w:p>
    <w:p w:rsidR="008C56B7" w:rsidRDefault="008C56B7" w:rsidP="00DB5067">
      <w:pPr>
        <w:pStyle w:val="NormalWeb"/>
        <w:shd w:val="clear" w:color="auto" w:fill="FFFFFF"/>
        <w:spacing w:before="0" w:beforeAutospacing="0" w:after="0" w:afterAutospacing="0"/>
        <w:textAlignment w:val="baseline"/>
        <w:rPr>
          <w:rFonts w:ascii="Arial" w:hAnsi="Arial" w:cs="Arial"/>
          <w:color w:val="242729"/>
          <w:sz w:val="23"/>
          <w:szCs w:val="23"/>
        </w:rPr>
      </w:pPr>
    </w:p>
    <w:p w:rsidR="00CF0210" w:rsidRDefault="00CF0210" w:rsidP="00CF0210">
      <w:pPr>
        <w:pStyle w:val="NormalWeb"/>
        <w:shd w:val="clear" w:color="auto" w:fill="FFFFFF"/>
        <w:spacing w:before="0" w:beforeAutospacing="0" w:after="240" w:afterAutospacing="0"/>
        <w:rPr>
          <w:rFonts w:ascii="Georgia" w:hAnsi="Georgia"/>
          <w:b/>
          <w:color w:val="333333"/>
          <w:sz w:val="16"/>
          <w:szCs w:val="16"/>
        </w:rPr>
      </w:pPr>
      <w:r>
        <w:rPr>
          <w:rFonts w:ascii="Georgia" w:hAnsi="Georgia"/>
          <w:b/>
          <w:color w:val="333333"/>
          <w:sz w:val="16"/>
          <w:szCs w:val="16"/>
        </w:rPr>
        <w:t>Char to String</w:t>
      </w:r>
    </w:p>
    <w:p w:rsidR="00CF0210" w:rsidRDefault="00CF0210" w:rsidP="00CF0210">
      <w:pPr>
        <w:pStyle w:val="NormalWeb"/>
        <w:shd w:val="clear" w:color="auto" w:fill="FFFFFF"/>
        <w:spacing w:before="0" w:beforeAutospacing="0" w:after="240" w:afterAutospacing="0"/>
        <w:rPr>
          <w:rFonts w:ascii="Georgia" w:hAnsi="Georgia"/>
          <w:b/>
          <w:color w:val="333333"/>
          <w:sz w:val="16"/>
          <w:szCs w:val="16"/>
        </w:rPr>
      </w:pPr>
    </w:p>
    <w:p w:rsidR="00CF0210" w:rsidRPr="002017C7" w:rsidRDefault="00CF0210" w:rsidP="00CF0210">
      <w:pPr>
        <w:pStyle w:val="HTMLPreformatted"/>
        <w:shd w:val="clear" w:color="auto" w:fill="EFF0F1"/>
        <w:textAlignment w:val="baseline"/>
        <w:rPr>
          <w:rFonts w:ascii="inherit" w:hAnsi="inherit" w:cs="Consolas"/>
          <w:color w:val="303336"/>
        </w:rPr>
      </w:pPr>
      <w:r>
        <w:rPr>
          <w:rFonts w:ascii="Georgia" w:hAnsi="Georgia"/>
          <w:b/>
          <w:color w:val="333333"/>
          <w:sz w:val="16"/>
          <w:szCs w:val="16"/>
        </w:rPr>
        <w:t>1.</w:t>
      </w:r>
      <w:r w:rsidRPr="002017C7">
        <w:rPr>
          <w:rStyle w:val="Heading3Char"/>
          <w:rFonts w:ascii="inherit" w:hAnsi="inherit" w:cs="Consolas"/>
          <w:color w:val="2B91AF"/>
          <w:bdr w:val="none" w:sz="0" w:space="0" w:color="auto" w:frame="1"/>
          <w:shd w:val="clear" w:color="auto" w:fill="EFF0F1"/>
        </w:rPr>
        <w:t xml:space="preserve"> </w:t>
      </w:r>
      <w:r w:rsidRPr="002017C7">
        <w:rPr>
          <w:rFonts w:ascii="inherit" w:hAnsi="inherit" w:cs="Consolas"/>
          <w:color w:val="2B91AF"/>
        </w:rPr>
        <w:t>String</w:t>
      </w:r>
      <w:r w:rsidRPr="002017C7">
        <w:rPr>
          <w:rFonts w:ascii="inherit" w:hAnsi="inherit" w:cs="Consolas"/>
          <w:color w:val="303336"/>
        </w:rPr>
        <w:t xml:space="preserve"> stringValueOf = </w:t>
      </w:r>
      <w:r w:rsidRPr="002017C7">
        <w:rPr>
          <w:rFonts w:ascii="inherit" w:hAnsi="inherit" w:cs="Consolas"/>
          <w:color w:val="2B91AF"/>
        </w:rPr>
        <w:t>String</w:t>
      </w:r>
      <w:r w:rsidRPr="002017C7">
        <w:rPr>
          <w:rFonts w:ascii="inherit" w:hAnsi="inherit" w:cs="Consolas"/>
          <w:color w:val="303336"/>
        </w:rPr>
        <w:t>.valueOf(</w:t>
      </w:r>
      <w:r w:rsidRPr="002017C7">
        <w:rPr>
          <w:rFonts w:ascii="inherit" w:hAnsi="inherit" w:cs="Consolas"/>
          <w:color w:val="7D2727"/>
        </w:rPr>
        <w:t>'c'</w:t>
      </w:r>
      <w:r w:rsidRPr="002017C7">
        <w:rPr>
          <w:rFonts w:ascii="inherit" w:hAnsi="inherit" w:cs="Consolas"/>
          <w:color w:val="303336"/>
        </w:rPr>
        <w:t xml:space="preserve">); </w:t>
      </w:r>
      <w:r w:rsidRPr="002017C7">
        <w:rPr>
          <w:rFonts w:ascii="inherit" w:hAnsi="inherit" w:cs="Consolas"/>
          <w:color w:val="858C93"/>
        </w:rPr>
        <w:t>// most efficient</w:t>
      </w:r>
    </w:p>
    <w:p w:rsidR="00CF0210" w:rsidRPr="002017C7" w:rsidRDefault="00CF0210" w:rsidP="00CF021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0"/>
          <w:szCs w:val="20"/>
        </w:rPr>
      </w:pPr>
      <w:r w:rsidRPr="002017C7">
        <w:rPr>
          <w:rFonts w:ascii="inherit" w:hAnsi="inherit" w:cs="Consolas"/>
          <w:color w:val="7D2727"/>
          <w:sz w:val="20"/>
          <w:szCs w:val="20"/>
        </w:rPr>
        <w:t>2.</w:t>
      </w:r>
      <w:r w:rsidRPr="002017C7">
        <w:rPr>
          <w:rFonts w:ascii="inherit" w:hAnsi="inherit" w:cs="Consolas"/>
          <w:color w:val="303336"/>
          <w:sz w:val="20"/>
          <w:szCs w:val="20"/>
        </w:rPr>
        <w:t xml:space="preserve"> </w:t>
      </w:r>
      <w:r w:rsidRPr="002017C7">
        <w:rPr>
          <w:rFonts w:ascii="inherit" w:hAnsi="inherit" w:cs="Consolas"/>
          <w:color w:val="2B91AF"/>
          <w:sz w:val="20"/>
          <w:szCs w:val="20"/>
        </w:rPr>
        <w:t>String</w:t>
      </w:r>
      <w:r w:rsidRPr="002017C7">
        <w:rPr>
          <w:rFonts w:ascii="inherit" w:hAnsi="inherit" w:cs="Consolas"/>
          <w:color w:val="303336"/>
          <w:sz w:val="20"/>
          <w:szCs w:val="20"/>
        </w:rPr>
        <w:t xml:space="preserve"> stringValueOfCharArray = </w:t>
      </w:r>
      <w:r w:rsidRPr="002017C7">
        <w:rPr>
          <w:rFonts w:ascii="inherit" w:hAnsi="inherit" w:cs="Consolas"/>
          <w:color w:val="2B91AF"/>
          <w:sz w:val="20"/>
          <w:szCs w:val="20"/>
        </w:rPr>
        <w:t>String</w:t>
      </w:r>
      <w:r w:rsidRPr="002017C7">
        <w:rPr>
          <w:rFonts w:ascii="inherit" w:hAnsi="inherit" w:cs="Consolas"/>
          <w:color w:val="303336"/>
          <w:sz w:val="20"/>
          <w:szCs w:val="20"/>
        </w:rPr>
        <w:t>.valueOf(</w:t>
      </w:r>
      <w:r w:rsidRPr="002017C7">
        <w:rPr>
          <w:rFonts w:ascii="inherit" w:hAnsi="inherit" w:cs="Consolas"/>
          <w:color w:val="101094"/>
          <w:sz w:val="20"/>
          <w:szCs w:val="20"/>
        </w:rPr>
        <w:t>new</w:t>
      </w:r>
      <w:r w:rsidRPr="002017C7">
        <w:rPr>
          <w:rFonts w:ascii="inherit" w:hAnsi="inherit" w:cs="Consolas"/>
          <w:color w:val="303336"/>
          <w:sz w:val="20"/>
          <w:szCs w:val="20"/>
        </w:rPr>
        <w:t xml:space="preserve"> </w:t>
      </w:r>
      <w:r w:rsidRPr="002017C7">
        <w:rPr>
          <w:rFonts w:ascii="inherit" w:hAnsi="inherit" w:cs="Consolas"/>
          <w:color w:val="101094"/>
          <w:sz w:val="20"/>
          <w:szCs w:val="20"/>
        </w:rPr>
        <w:t>char</w:t>
      </w:r>
      <w:r w:rsidRPr="002017C7">
        <w:rPr>
          <w:rFonts w:ascii="inherit" w:hAnsi="inherit" w:cs="Consolas"/>
          <w:color w:val="303336"/>
          <w:sz w:val="20"/>
          <w:szCs w:val="20"/>
        </w:rPr>
        <w:t>[]{x});</w:t>
      </w:r>
    </w:p>
    <w:p w:rsidR="00CF0210" w:rsidRPr="002017C7" w:rsidRDefault="00CF0210" w:rsidP="00CF021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0"/>
          <w:szCs w:val="20"/>
        </w:rPr>
      </w:pPr>
      <w:r w:rsidRPr="002017C7">
        <w:rPr>
          <w:rFonts w:ascii="inherit" w:hAnsi="inherit" w:cs="Consolas"/>
          <w:color w:val="7D2727"/>
          <w:sz w:val="20"/>
          <w:szCs w:val="20"/>
        </w:rPr>
        <w:t>3.</w:t>
      </w:r>
      <w:r w:rsidRPr="002017C7">
        <w:rPr>
          <w:rFonts w:ascii="inherit" w:hAnsi="inherit" w:cs="Consolas"/>
          <w:color w:val="303336"/>
          <w:sz w:val="20"/>
          <w:szCs w:val="20"/>
        </w:rPr>
        <w:t xml:space="preserve"> </w:t>
      </w:r>
      <w:r w:rsidRPr="002017C7">
        <w:rPr>
          <w:rFonts w:ascii="inherit" w:hAnsi="inherit" w:cs="Consolas"/>
          <w:color w:val="2B91AF"/>
          <w:sz w:val="20"/>
          <w:szCs w:val="20"/>
        </w:rPr>
        <w:t>String</w:t>
      </w:r>
      <w:r w:rsidRPr="002017C7">
        <w:rPr>
          <w:rFonts w:ascii="inherit" w:hAnsi="inherit" w:cs="Consolas"/>
          <w:color w:val="303336"/>
          <w:sz w:val="20"/>
          <w:szCs w:val="20"/>
        </w:rPr>
        <w:t xml:space="preserve"> characterToString = </w:t>
      </w:r>
      <w:r w:rsidRPr="002017C7">
        <w:rPr>
          <w:rFonts w:ascii="inherit" w:hAnsi="inherit" w:cs="Consolas"/>
          <w:color w:val="2B91AF"/>
          <w:sz w:val="20"/>
          <w:szCs w:val="20"/>
        </w:rPr>
        <w:t>Character</w:t>
      </w:r>
      <w:r w:rsidRPr="002017C7">
        <w:rPr>
          <w:rFonts w:ascii="inherit" w:hAnsi="inherit" w:cs="Consolas"/>
          <w:color w:val="303336"/>
          <w:sz w:val="20"/>
          <w:szCs w:val="20"/>
        </w:rPr>
        <w:t>.toString(</w:t>
      </w:r>
      <w:r w:rsidRPr="002017C7">
        <w:rPr>
          <w:rFonts w:ascii="inherit" w:hAnsi="inherit" w:cs="Consolas"/>
          <w:color w:val="7D2727"/>
          <w:sz w:val="20"/>
          <w:szCs w:val="20"/>
        </w:rPr>
        <w:t>'c'</w:t>
      </w:r>
      <w:r w:rsidRPr="002017C7">
        <w:rPr>
          <w:rFonts w:ascii="inherit" w:hAnsi="inherit" w:cs="Consolas"/>
          <w:color w:val="303336"/>
          <w:sz w:val="20"/>
          <w:szCs w:val="20"/>
        </w:rPr>
        <w:t>);</w:t>
      </w:r>
    </w:p>
    <w:p w:rsidR="00CF0210" w:rsidRDefault="00CF0210" w:rsidP="00CF021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0"/>
          <w:szCs w:val="20"/>
        </w:rPr>
      </w:pPr>
      <w:r w:rsidRPr="002017C7">
        <w:rPr>
          <w:rFonts w:ascii="inherit" w:hAnsi="inherit" w:cs="Consolas"/>
          <w:color w:val="7D2727"/>
          <w:sz w:val="20"/>
          <w:szCs w:val="20"/>
        </w:rPr>
        <w:t>4.</w:t>
      </w:r>
      <w:r w:rsidRPr="002017C7">
        <w:rPr>
          <w:rFonts w:ascii="inherit" w:hAnsi="inherit" w:cs="Consolas"/>
          <w:color w:val="303336"/>
          <w:sz w:val="20"/>
          <w:szCs w:val="20"/>
        </w:rPr>
        <w:t xml:space="preserve"> </w:t>
      </w:r>
      <w:r w:rsidRPr="002017C7">
        <w:rPr>
          <w:rFonts w:ascii="inherit" w:hAnsi="inherit" w:cs="Consolas"/>
          <w:color w:val="2B91AF"/>
          <w:sz w:val="20"/>
          <w:szCs w:val="20"/>
        </w:rPr>
        <w:t>String</w:t>
      </w:r>
      <w:r w:rsidRPr="002017C7">
        <w:rPr>
          <w:rFonts w:ascii="inherit" w:hAnsi="inherit" w:cs="Consolas"/>
          <w:color w:val="303336"/>
          <w:sz w:val="20"/>
          <w:szCs w:val="20"/>
        </w:rPr>
        <w:t xml:space="preserve"> characterObjectToString = </w:t>
      </w:r>
      <w:r w:rsidRPr="002017C7">
        <w:rPr>
          <w:rFonts w:ascii="inherit" w:hAnsi="inherit" w:cs="Consolas"/>
          <w:color w:val="101094"/>
          <w:sz w:val="20"/>
          <w:szCs w:val="20"/>
        </w:rPr>
        <w:t>new</w:t>
      </w:r>
      <w:r w:rsidRPr="002017C7">
        <w:rPr>
          <w:rFonts w:ascii="inherit" w:hAnsi="inherit" w:cs="Consolas"/>
          <w:color w:val="303336"/>
          <w:sz w:val="20"/>
          <w:szCs w:val="20"/>
        </w:rPr>
        <w:t xml:space="preserve"> </w:t>
      </w:r>
      <w:r w:rsidRPr="002017C7">
        <w:rPr>
          <w:rFonts w:ascii="inherit" w:hAnsi="inherit" w:cs="Consolas"/>
          <w:color w:val="2B91AF"/>
          <w:sz w:val="20"/>
          <w:szCs w:val="20"/>
        </w:rPr>
        <w:t>Character</w:t>
      </w:r>
      <w:r w:rsidRPr="002017C7">
        <w:rPr>
          <w:rFonts w:ascii="inherit" w:hAnsi="inherit" w:cs="Consolas"/>
          <w:color w:val="303336"/>
          <w:sz w:val="20"/>
          <w:szCs w:val="20"/>
        </w:rPr>
        <w:t>(</w:t>
      </w:r>
      <w:r w:rsidRPr="002017C7">
        <w:rPr>
          <w:rFonts w:ascii="inherit" w:hAnsi="inherit" w:cs="Consolas"/>
          <w:color w:val="7D2727"/>
          <w:sz w:val="20"/>
          <w:szCs w:val="20"/>
        </w:rPr>
        <w:t>'c'</w:t>
      </w:r>
      <w:r w:rsidRPr="002017C7">
        <w:rPr>
          <w:rFonts w:ascii="inherit" w:hAnsi="inherit" w:cs="Consolas"/>
          <w:color w:val="303336"/>
          <w:sz w:val="20"/>
          <w:szCs w:val="20"/>
        </w:rPr>
        <w:t>).toString();</w:t>
      </w:r>
    </w:p>
    <w:p w:rsidR="00CF0210" w:rsidRDefault="00CF0210" w:rsidP="00CF021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0"/>
          <w:szCs w:val="20"/>
        </w:rPr>
      </w:pPr>
      <w:r w:rsidRPr="002017C7">
        <w:rPr>
          <w:rFonts w:ascii="inherit" w:hAnsi="inherit" w:cs="Consolas"/>
          <w:color w:val="7D2727"/>
          <w:sz w:val="20"/>
          <w:szCs w:val="20"/>
        </w:rPr>
        <w:t>5.</w:t>
      </w:r>
      <w:r w:rsidRPr="002017C7">
        <w:rPr>
          <w:rFonts w:ascii="inherit" w:hAnsi="inherit" w:cs="Consolas"/>
          <w:color w:val="303336"/>
          <w:sz w:val="20"/>
          <w:szCs w:val="20"/>
        </w:rPr>
        <w:t xml:space="preserve"> </w:t>
      </w:r>
      <w:r w:rsidRPr="002017C7">
        <w:rPr>
          <w:rFonts w:ascii="inherit" w:hAnsi="inherit" w:cs="Consolas"/>
          <w:color w:val="2B91AF"/>
          <w:sz w:val="20"/>
          <w:szCs w:val="20"/>
        </w:rPr>
        <w:t>String</w:t>
      </w:r>
      <w:r w:rsidRPr="002017C7">
        <w:rPr>
          <w:rFonts w:ascii="inherit" w:hAnsi="inherit" w:cs="Consolas"/>
          <w:color w:val="303336"/>
          <w:sz w:val="20"/>
          <w:szCs w:val="20"/>
        </w:rPr>
        <w:t xml:space="preserve"> concatBlankString = </w:t>
      </w:r>
      <w:r w:rsidRPr="002017C7">
        <w:rPr>
          <w:rFonts w:ascii="inherit" w:hAnsi="inherit" w:cs="Consolas"/>
          <w:color w:val="7D2727"/>
          <w:sz w:val="20"/>
          <w:szCs w:val="20"/>
        </w:rPr>
        <w:t>'c'</w:t>
      </w:r>
      <w:r w:rsidRPr="002017C7">
        <w:rPr>
          <w:rFonts w:ascii="inherit" w:hAnsi="inherit" w:cs="Consolas"/>
          <w:color w:val="303336"/>
          <w:sz w:val="20"/>
          <w:szCs w:val="20"/>
        </w:rPr>
        <w:t xml:space="preserve"> + </w:t>
      </w:r>
      <w:r w:rsidRPr="002017C7">
        <w:rPr>
          <w:rFonts w:ascii="inherit" w:hAnsi="inherit" w:cs="Consolas"/>
          <w:color w:val="7D2727"/>
          <w:sz w:val="20"/>
          <w:szCs w:val="20"/>
        </w:rPr>
        <w:t>""</w:t>
      </w:r>
      <w:r w:rsidRPr="002017C7">
        <w:rPr>
          <w:rFonts w:ascii="inherit" w:hAnsi="inherit" w:cs="Consolas"/>
          <w:color w:val="303336"/>
          <w:sz w:val="20"/>
          <w:szCs w:val="20"/>
        </w:rPr>
        <w:t>;</w:t>
      </w:r>
    </w:p>
    <w:p w:rsidR="00CF0210" w:rsidRDefault="00CF0210" w:rsidP="00CF021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0"/>
          <w:szCs w:val="20"/>
        </w:rPr>
      </w:pPr>
    </w:p>
    <w:p w:rsidR="00CF0210" w:rsidRDefault="00CF0210" w:rsidP="00CF021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0"/>
          <w:szCs w:val="20"/>
        </w:rPr>
      </w:pPr>
    </w:p>
    <w:p w:rsidR="00CF0210" w:rsidRDefault="00CF0210" w:rsidP="00CF021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0"/>
          <w:szCs w:val="20"/>
        </w:rPr>
      </w:pPr>
    </w:p>
    <w:p w:rsidR="00CF0210" w:rsidRDefault="00CF0210" w:rsidP="00CF021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0"/>
          <w:szCs w:val="20"/>
        </w:rPr>
      </w:pPr>
    </w:p>
    <w:p w:rsidR="00CF0210" w:rsidRDefault="00CF0210" w:rsidP="00CF021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0"/>
          <w:szCs w:val="20"/>
        </w:rPr>
      </w:pPr>
    </w:p>
    <w:p w:rsidR="00CF0210" w:rsidRDefault="00CF0210" w:rsidP="00CF0210">
      <w:pPr>
        <w:shd w:val="clear" w:color="auto" w:fill="FFFFFF"/>
        <w:spacing w:line="345" w:lineRule="atLeast"/>
        <w:jc w:val="both"/>
        <w:rPr>
          <w:rStyle w:val="keyword"/>
          <w:rFonts w:ascii="Verdana" w:eastAsiaTheme="minorEastAsia" w:hAnsi="Verdana"/>
          <w:b/>
          <w:bCs/>
          <w:color w:val="006699"/>
          <w:sz w:val="20"/>
          <w:szCs w:val="20"/>
          <w:bdr w:val="none" w:sz="0" w:space="0" w:color="auto" w:frame="1"/>
        </w:rPr>
      </w:pPr>
    </w:p>
    <w:p w:rsidR="00CF0210" w:rsidRPr="007248F8" w:rsidRDefault="00CF0210" w:rsidP="00CF021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b/>
          <w:color w:val="303336"/>
          <w:sz w:val="20"/>
          <w:szCs w:val="20"/>
        </w:rPr>
      </w:pPr>
      <w:r w:rsidRPr="007248F8">
        <w:rPr>
          <w:rFonts w:ascii="inherit" w:hAnsi="inherit" w:cs="Consolas"/>
          <w:b/>
          <w:color w:val="303336"/>
          <w:sz w:val="20"/>
          <w:szCs w:val="20"/>
        </w:rPr>
        <w:t>Char to int</w:t>
      </w:r>
    </w:p>
    <w:p w:rsidR="00CF0210" w:rsidRDefault="00CF0210" w:rsidP="00CF0210">
      <w:pPr>
        <w:shd w:val="clear" w:color="auto" w:fill="FFFFFF"/>
        <w:spacing w:line="345" w:lineRule="atLeast"/>
        <w:jc w:val="both"/>
        <w:rPr>
          <w:rStyle w:val="keyword"/>
          <w:rFonts w:ascii="Verdana" w:eastAsiaTheme="minorEastAsia" w:hAnsi="Verdana"/>
          <w:b/>
          <w:bCs/>
          <w:color w:val="006699"/>
          <w:sz w:val="20"/>
          <w:szCs w:val="20"/>
          <w:bdr w:val="none" w:sz="0" w:space="0" w:color="auto" w:frame="1"/>
        </w:rPr>
      </w:pPr>
    </w:p>
    <w:p w:rsidR="00CF0210" w:rsidRDefault="00CF0210" w:rsidP="00CF0210">
      <w:pPr>
        <w:shd w:val="clear" w:color="auto" w:fill="FFFFFF"/>
        <w:spacing w:line="345" w:lineRule="atLeast"/>
        <w:jc w:val="both"/>
        <w:rPr>
          <w:rFonts w:ascii="Verdana" w:hAnsi="Verdana"/>
          <w:color w:val="000000"/>
          <w:sz w:val="20"/>
          <w:szCs w:val="20"/>
        </w:rPr>
      </w:pPr>
      <w:r>
        <w:rPr>
          <w:rStyle w:val="keyword"/>
          <w:rFonts w:ascii="Verdana" w:eastAsiaTheme="minorEastAsia" w:hAnsi="Verdana"/>
          <w:b/>
          <w:bCs/>
          <w:color w:val="006699"/>
          <w:sz w:val="20"/>
          <w:szCs w:val="20"/>
          <w:bdr w:val="none" w:sz="0" w:space="0" w:color="auto" w:frame="1"/>
        </w:rPr>
        <w:t>char</w:t>
      </w:r>
      <w:r>
        <w:rPr>
          <w:rFonts w:ascii="Verdana" w:hAnsi="Verdana"/>
          <w:color w:val="000000"/>
          <w:sz w:val="20"/>
          <w:szCs w:val="20"/>
          <w:bdr w:val="none" w:sz="0" w:space="0" w:color="auto" w:frame="1"/>
        </w:rPr>
        <w:t> c=</w:t>
      </w:r>
      <w:r>
        <w:rPr>
          <w:rStyle w:val="string"/>
          <w:rFonts w:ascii="Verdana" w:eastAsiaTheme="minorEastAsia" w:hAnsi="Verdana"/>
          <w:color w:val="0000FF"/>
          <w:sz w:val="20"/>
          <w:szCs w:val="20"/>
          <w:bdr w:val="none" w:sz="0" w:space="0" w:color="auto" w:frame="1"/>
        </w:rPr>
        <w:t>'a'</w:t>
      </w:r>
      <w:r>
        <w:rPr>
          <w:rFonts w:ascii="Verdana" w:hAnsi="Verdana"/>
          <w:color w:val="000000"/>
          <w:sz w:val="20"/>
          <w:szCs w:val="20"/>
          <w:bdr w:val="none" w:sz="0" w:space="0" w:color="auto" w:frame="1"/>
        </w:rPr>
        <w:t>;  </w:t>
      </w:r>
    </w:p>
    <w:p w:rsidR="00CF0210" w:rsidRDefault="00CF0210" w:rsidP="00CF0210">
      <w:pPr>
        <w:numPr>
          <w:ilvl w:val="0"/>
          <w:numId w:val="49"/>
        </w:numPr>
        <w:shd w:val="clear" w:color="auto" w:fill="FFFFFF"/>
        <w:spacing w:line="345" w:lineRule="atLeast"/>
        <w:ind w:left="0"/>
        <w:jc w:val="both"/>
        <w:rPr>
          <w:rFonts w:ascii="Verdana" w:hAnsi="Verdana"/>
          <w:color w:val="000000"/>
          <w:sz w:val="20"/>
          <w:szCs w:val="20"/>
        </w:rPr>
      </w:pPr>
      <w:r>
        <w:rPr>
          <w:rStyle w:val="keyword"/>
          <w:rFonts w:ascii="Verdana" w:eastAsiaTheme="minorEastAsia" w:hAnsi="Verdana"/>
          <w:b/>
          <w:bCs/>
          <w:color w:val="006699"/>
          <w:sz w:val="20"/>
          <w:szCs w:val="20"/>
          <w:bdr w:val="none" w:sz="0" w:space="0" w:color="auto" w:frame="1"/>
        </w:rPr>
        <w:t>char</w:t>
      </w:r>
      <w:r>
        <w:rPr>
          <w:rFonts w:ascii="Verdana" w:hAnsi="Verdana"/>
          <w:color w:val="000000"/>
          <w:sz w:val="20"/>
          <w:szCs w:val="20"/>
          <w:bdr w:val="none" w:sz="0" w:space="0" w:color="auto" w:frame="1"/>
        </w:rPr>
        <w:t> c2=</w:t>
      </w:r>
      <w:r>
        <w:rPr>
          <w:rStyle w:val="string"/>
          <w:rFonts w:ascii="Verdana" w:eastAsiaTheme="minorEastAsia" w:hAnsi="Verdana"/>
          <w:color w:val="0000FF"/>
          <w:sz w:val="20"/>
          <w:szCs w:val="20"/>
          <w:bdr w:val="none" w:sz="0" w:space="0" w:color="auto" w:frame="1"/>
        </w:rPr>
        <w:t>'1'</w:t>
      </w:r>
      <w:r>
        <w:rPr>
          <w:rFonts w:ascii="Verdana" w:hAnsi="Verdana"/>
          <w:color w:val="000000"/>
          <w:sz w:val="20"/>
          <w:szCs w:val="20"/>
          <w:bdr w:val="none" w:sz="0" w:space="0" w:color="auto" w:frame="1"/>
        </w:rPr>
        <w:t>;  </w:t>
      </w:r>
    </w:p>
    <w:p w:rsidR="00CF0210" w:rsidRDefault="00CF0210" w:rsidP="00CF0210">
      <w:pPr>
        <w:numPr>
          <w:ilvl w:val="0"/>
          <w:numId w:val="49"/>
        </w:numPr>
        <w:shd w:val="clear" w:color="auto" w:fill="FFFFFF"/>
        <w:spacing w:line="345" w:lineRule="atLeast"/>
        <w:ind w:left="0"/>
        <w:jc w:val="both"/>
        <w:rPr>
          <w:rFonts w:ascii="Verdana" w:hAnsi="Verdana"/>
          <w:color w:val="000000"/>
          <w:sz w:val="20"/>
          <w:szCs w:val="20"/>
        </w:rPr>
      </w:pPr>
      <w:r>
        <w:rPr>
          <w:rStyle w:val="keyword"/>
          <w:rFonts w:ascii="Verdana" w:eastAsiaTheme="minorEastAsia" w:hAnsi="Verdana"/>
          <w:b/>
          <w:bCs/>
          <w:color w:val="006699"/>
          <w:sz w:val="20"/>
          <w:szCs w:val="20"/>
          <w:bdr w:val="none" w:sz="0" w:space="0" w:color="auto" w:frame="1"/>
        </w:rPr>
        <w:t>int</w:t>
      </w:r>
      <w:r>
        <w:rPr>
          <w:rFonts w:ascii="Verdana" w:hAnsi="Verdana"/>
          <w:color w:val="000000"/>
          <w:sz w:val="20"/>
          <w:szCs w:val="20"/>
          <w:bdr w:val="none" w:sz="0" w:space="0" w:color="auto" w:frame="1"/>
        </w:rPr>
        <w:t> a=c;  </w:t>
      </w:r>
    </w:p>
    <w:p w:rsidR="00CF0210" w:rsidRDefault="00CF0210" w:rsidP="00CF0210">
      <w:pPr>
        <w:numPr>
          <w:ilvl w:val="0"/>
          <w:numId w:val="49"/>
        </w:numPr>
        <w:shd w:val="clear" w:color="auto" w:fill="FFFFFF"/>
        <w:spacing w:line="345" w:lineRule="atLeast"/>
        <w:ind w:left="0"/>
        <w:jc w:val="both"/>
        <w:rPr>
          <w:rFonts w:ascii="Verdana" w:hAnsi="Verdana"/>
          <w:color w:val="000000"/>
          <w:sz w:val="20"/>
          <w:szCs w:val="20"/>
        </w:rPr>
      </w:pPr>
      <w:r>
        <w:rPr>
          <w:rStyle w:val="keyword"/>
          <w:rFonts w:ascii="Verdana" w:eastAsiaTheme="minorEastAsia" w:hAnsi="Verdana"/>
          <w:b/>
          <w:bCs/>
          <w:color w:val="006699"/>
          <w:sz w:val="20"/>
          <w:szCs w:val="20"/>
          <w:bdr w:val="none" w:sz="0" w:space="0" w:color="auto" w:frame="1"/>
        </w:rPr>
        <w:t>int</w:t>
      </w:r>
      <w:r>
        <w:rPr>
          <w:rFonts w:ascii="Verdana" w:hAnsi="Verdana"/>
          <w:color w:val="000000"/>
          <w:sz w:val="20"/>
          <w:szCs w:val="20"/>
          <w:bdr w:val="none" w:sz="0" w:space="0" w:color="auto" w:frame="1"/>
        </w:rPr>
        <w:t> b=c2;  </w:t>
      </w:r>
    </w:p>
    <w:p w:rsidR="00CF0210" w:rsidRDefault="00CF0210" w:rsidP="00CF021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0"/>
          <w:szCs w:val="20"/>
        </w:rPr>
      </w:pPr>
    </w:p>
    <w:p w:rsidR="00CF0210" w:rsidRDefault="00CF0210" w:rsidP="00CF0210">
      <w:pPr>
        <w:numPr>
          <w:ilvl w:val="0"/>
          <w:numId w:val="50"/>
        </w:numPr>
        <w:shd w:val="clear" w:color="auto" w:fill="FFFFFF"/>
        <w:spacing w:line="345" w:lineRule="atLeast"/>
        <w:ind w:left="0"/>
        <w:jc w:val="both"/>
        <w:rPr>
          <w:rFonts w:ascii="Verdana" w:hAnsi="Verdana"/>
          <w:color w:val="000000"/>
          <w:sz w:val="20"/>
          <w:szCs w:val="20"/>
        </w:rPr>
      </w:pPr>
      <w:r>
        <w:rPr>
          <w:rStyle w:val="keyword"/>
          <w:rFonts w:ascii="Verdana" w:eastAsiaTheme="minorEastAsia" w:hAnsi="Verdana"/>
          <w:b/>
          <w:bCs/>
          <w:color w:val="006699"/>
          <w:sz w:val="20"/>
          <w:szCs w:val="20"/>
          <w:bdr w:val="none" w:sz="0" w:space="0" w:color="auto" w:frame="1"/>
        </w:rPr>
        <w:t>int</w:t>
      </w:r>
      <w:r>
        <w:rPr>
          <w:rFonts w:ascii="Verdana" w:hAnsi="Verdana"/>
          <w:color w:val="000000"/>
          <w:sz w:val="20"/>
          <w:szCs w:val="20"/>
          <w:bdr w:val="none" w:sz="0" w:space="0" w:color="auto" w:frame="1"/>
        </w:rPr>
        <w:t> a=Integer.parseInt(String.valueOf(c));  </w:t>
      </w:r>
    </w:p>
    <w:p w:rsidR="00CF0210" w:rsidRPr="007248F8" w:rsidRDefault="00CF0210" w:rsidP="00CF021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b/>
          <w:color w:val="303336"/>
          <w:sz w:val="20"/>
          <w:szCs w:val="20"/>
        </w:rPr>
      </w:pPr>
      <w:r w:rsidRPr="007248F8">
        <w:rPr>
          <w:rFonts w:ascii="inherit" w:hAnsi="inherit" w:cs="Consolas"/>
          <w:b/>
          <w:color w:val="303336"/>
          <w:sz w:val="20"/>
          <w:szCs w:val="20"/>
        </w:rPr>
        <w:t>String to Integer</w:t>
      </w:r>
    </w:p>
    <w:p w:rsidR="00CF0210" w:rsidRPr="007248F8" w:rsidRDefault="00CF0210" w:rsidP="00CF0210">
      <w:p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Consolas" w:hAnsi="Consolas" w:cs="Consolas"/>
          <w:color w:val="000000"/>
          <w:sz w:val="20"/>
        </w:rPr>
      </w:pPr>
      <w:r w:rsidRPr="007248F8">
        <w:rPr>
          <w:rFonts w:ascii="Consolas" w:hAnsi="Consolas" w:cs="Consolas"/>
          <w:color w:val="000000"/>
          <w:sz w:val="20"/>
        </w:rPr>
        <w:t xml:space="preserve">String number </w:t>
      </w:r>
      <w:r w:rsidRPr="007248F8">
        <w:rPr>
          <w:rFonts w:ascii="Consolas" w:hAnsi="Consolas" w:cs="Consolas"/>
          <w:color w:val="A67F59"/>
          <w:sz w:val="20"/>
          <w:szCs w:val="20"/>
        </w:rPr>
        <w:t>=</w:t>
      </w:r>
      <w:r w:rsidRPr="007248F8">
        <w:rPr>
          <w:rFonts w:ascii="Consolas" w:hAnsi="Consolas" w:cs="Consolas"/>
          <w:color w:val="000000"/>
          <w:sz w:val="20"/>
        </w:rPr>
        <w:t xml:space="preserve"> </w:t>
      </w:r>
      <w:r w:rsidRPr="007248F8">
        <w:rPr>
          <w:rFonts w:ascii="Consolas" w:hAnsi="Consolas" w:cs="Consolas"/>
          <w:color w:val="669900"/>
          <w:sz w:val="20"/>
          <w:szCs w:val="20"/>
        </w:rPr>
        <w:t>"10"</w:t>
      </w:r>
      <w:r w:rsidRPr="007248F8">
        <w:rPr>
          <w:rFonts w:ascii="Consolas" w:hAnsi="Consolas" w:cs="Consolas"/>
          <w:color w:val="999999"/>
          <w:sz w:val="20"/>
          <w:szCs w:val="20"/>
        </w:rPr>
        <w:t>;</w:t>
      </w:r>
    </w:p>
    <w:p w:rsidR="00CF0210" w:rsidRDefault="00CF0210" w:rsidP="00CF0210">
      <w:p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Consolas" w:hAnsi="Consolas" w:cs="Consolas"/>
          <w:color w:val="999999"/>
          <w:sz w:val="20"/>
          <w:szCs w:val="20"/>
        </w:rPr>
      </w:pPr>
      <w:r w:rsidRPr="007248F8">
        <w:rPr>
          <w:rFonts w:ascii="Consolas" w:hAnsi="Consolas" w:cs="Consolas"/>
          <w:color w:val="0077AA"/>
          <w:sz w:val="20"/>
          <w:szCs w:val="20"/>
        </w:rPr>
        <w:t>int</w:t>
      </w:r>
      <w:r w:rsidRPr="007248F8">
        <w:rPr>
          <w:rFonts w:ascii="Consolas" w:hAnsi="Consolas" w:cs="Consolas"/>
          <w:color w:val="000000"/>
          <w:sz w:val="20"/>
        </w:rPr>
        <w:t xml:space="preserve"> result </w:t>
      </w:r>
      <w:r w:rsidRPr="007248F8">
        <w:rPr>
          <w:rFonts w:ascii="Consolas" w:hAnsi="Consolas" w:cs="Consolas"/>
          <w:color w:val="A67F59"/>
          <w:sz w:val="20"/>
          <w:szCs w:val="20"/>
        </w:rPr>
        <w:t>=</w:t>
      </w:r>
      <w:r w:rsidRPr="007248F8">
        <w:rPr>
          <w:rFonts w:ascii="Consolas" w:hAnsi="Consolas" w:cs="Consolas"/>
          <w:color w:val="000000"/>
          <w:sz w:val="20"/>
        </w:rPr>
        <w:t xml:space="preserve"> Integer</w:t>
      </w:r>
      <w:r w:rsidRPr="007248F8">
        <w:rPr>
          <w:rFonts w:ascii="Consolas" w:hAnsi="Consolas" w:cs="Consolas"/>
          <w:color w:val="999999"/>
          <w:sz w:val="20"/>
          <w:szCs w:val="20"/>
        </w:rPr>
        <w:t>.</w:t>
      </w:r>
      <w:r w:rsidRPr="007248F8">
        <w:rPr>
          <w:rFonts w:ascii="Consolas" w:hAnsi="Consolas" w:cs="Consolas"/>
          <w:color w:val="DD4A68"/>
          <w:sz w:val="20"/>
          <w:szCs w:val="20"/>
        </w:rPr>
        <w:t>parseInt</w:t>
      </w:r>
      <w:r w:rsidRPr="007248F8">
        <w:rPr>
          <w:rFonts w:ascii="Consolas" w:hAnsi="Consolas" w:cs="Consolas"/>
          <w:color w:val="999999"/>
          <w:sz w:val="20"/>
          <w:szCs w:val="20"/>
        </w:rPr>
        <w:t>(</w:t>
      </w:r>
      <w:r w:rsidRPr="007248F8">
        <w:rPr>
          <w:rFonts w:ascii="Consolas" w:hAnsi="Consolas" w:cs="Consolas"/>
          <w:color w:val="000000"/>
          <w:sz w:val="20"/>
        </w:rPr>
        <w:t>number</w:t>
      </w:r>
      <w:r w:rsidRPr="007248F8">
        <w:rPr>
          <w:rFonts w:ascii="Consolas" w:hAnsi="Consolas" w:cs="Consolas"/>
          <w:color w:val="999999"/>
          <w:sz w:val="20"/>
          <w:szCs w:val="20"/>
        </w:rPr>
        <w:t>);</w:t>
      </w:r>
    </w:p>
    <w:p w:rsidR="00A2680B" w:rsidRDefault="00010B8B" w:rsidP="00010B8B">
      <w:p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Consolas" w:hAnsi="Consolas" w:cs="Consolas"/>
          <w:color w:val="999999"/>
          <w:sz w:val="20"/>
          <w:szCs w:val="20"/>
        </w:rPr>
      </w:pPr>
      <w:r w:rsidRPr="007248F8">
        <w:rPr>
          <w:rFonts w:ascii="Consolas" w:hAnsi="Consolas" w:cs="Consolas"/>
          <w:color w:val="0077AA"/>
          <w:sz w:val="20"/>
          <w:szCs w:val="20"/>
        </w:rPr>
        <w:t>int</w:t>
      </w:r>
      <w:r w:rsidRPr="007248F8">
        <w:rPr>
          <w:rFonts w:ascii="Consolas" w:hAnsi="Consolas" w:cs="Consolas"/>
          <w:color w:val="000000"/>
          <w:sz w:val="20"/>
        </w:rPr>
        <w:t xml:space="preserve"> result </w:t>
      </w:r>
      <w:r w:rsidRPr="007248F8">
        <w:rPr>
          <w:rFonts w:ascii="Consolas" w:hAnsi="Consolas" w:cs="Consolas"/>
          <w:color w:val="A67F59"/>
          <w:sz w:val="20"/>
          <w:szCs w:val="20"/>
        </w:rPr>
        <w:t>=</w:t>
      </w:r>
      <w:r w:rsidRPr="007248F8">
        <w:rPr>
          <w:rFonts w:ascii="Consolas" w:hAnsi="Consolas" w:cs="Consolas"/>
          <w:color w:val="000000"/>
          <w:sz w:val="20"/>
        </w:rPr>
        <w:t xml:space="preserve"> Integer</w:t>
      </w:r>
      <w:r w:rsidRPr="007248F8">
        <w:rPr>
          <w:rFonts w:ascii="Consolas" w:hAnsi="Consolas" w:cs="Consolas"/>
          <w:color w:val="999999"/>
          <w:sz w:val="20"/>
          <w:szCs w:val="20"/>
        </w:rPr>
        <w:t>.</w:t>
      </w:r>
      <w:r w:rsidRPr="007248F8">
        <w:rPr>
          <w:rFonts w:ascii="Consolas" w:hAnsi="Consolas" w:cs="Consolas"/>
          <w:color w:val="DD4A68"/>
          <w:sz w:val="20"/>
          <w:szCs w:val="20"/>
        </w:rPr>
        <w:t>parseInt</w:t>
      </w:r>
      <w:r w:rsidRPr="007248F8">
        <w:rPr>
          <w:rFonts w:ascii="Consolas" w:hAnsi="Consolas" w:cs="Consolas"/>
          <w:color w:val="999999"/>
          <w:sz w:val="20"/>
          <w:szCs w:val="20"/>
        </w:rPr>
        <w:t>(</w:t>
      </w:r>
      <w:r w:rsidRPr="007248F8">
        <w:rPr>
          <w:rFonts w:ascii="Consolas" w:hAnsi="Consolas" w:cs="Consolas"/>
          <w:color w:val="000000"/>
          <w:sz w:val="20"/>
        </w:rPr>
        <w:t>number</w:t>
      </w:r>
      <w:r w:rsidRPr="007248F8">
        <w:rPr>
          <w:rFonts w:ascii="Consolas" w:hAnsi="Consolas" w:cs="Consolas"/>
          <w:color w:val="999999"/>
          <w:sz w:val="20"/>
          <w:szCs w:val="20"/>
        </w:rPr>
        <w:t>);</w:t>
      </w:r>
      <w:r w:rsidR="00A2680B">
        <w:rPr>
          <w:rFonts w:ascii="Consolas" w:hAnsi="Consolas" w:cs="Consolas"/>
          <w:color w:val="999999"/>
          <w:sz w:val="20"/>
          <w:szCs w:val="20"/>
        </w:rPr>
        <w:t xml:space="preserve"> 10;</w:t>
      </w:r>
    </w:p>
    <w:p w:rsidR="00A2680B" w:rsidRDefault="00A2680B" w:rsidP="00010B8B">
      <w:p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Consolas" w:hAnsi="Consolas" w:cs="Consolas"/>
          <w:color w:val="999999"/>
          <w:sz w:val="20"/>
          <w:szCs w:val="20"/>
        </w:rPr>
      </w:pPr>
    </w:p>
    <w:p w:rsidR="00A2680B" w:rsidRPr="00A2680B" w:rsidRDefault="00A2680B" w:rsidP="00A2680B">
      <w:p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Consolas" w:hAnsi="Consolas" w:cs="Consolas"/>
          <w:color w:val="999999"/>
          <w:sz w:val="20"/>
          <w:szCs w:val="20"/>
        </w:rPr>
      </w:pPr>
    </w:p>
    <w:p w:rsidR="00A2680B" w:rsidRPr="00A2680B" w:rsidRDefault="00A2680B" w:rsidP="00A2680B">
      <w:p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Consolas" w:hAnsi="Consolas" w:cs="Consolas"/>
          <w:color w:val="999999"/>
          <w:sz w:val="20"/>
          <w:szCs w:val="20"/>
        </w:rPr>
      </w:pPr>
      <w:r w:rsidRPr="00A2680B">
        <w:rPr>
          <w:rFonts w:ascii="Consolas" w:hAnsi="Consolas" w:cs="Consolas"/>
          <w:color w:val="999999"/>
          <w:sz w:val="20"/>
          <w:szCs w:val="20"/>
        </w:rPr>
        <w:lastRenderedPageBreak/>
        <w:t>String number = "10a";</w:t>
      </w:r>
    </w:p>
    <w:p w:rsidR="00A2680B" w:rsidRPr="00A2680B" w:rsidRDefault="00A2680B" w:rsidP="00A2680B">
      <w:p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Consolas" w:hAnsi="Consolas" w:cs="Consolas"/>
          <w:color w:val="999999"/>
          <w:sz w:val="20"/>
          <w:szCs w:val="20"/>
        </w:rPr>
      </w:pPr>
      <w:r w:rsidRPr="00A2680B">
        <w:rPr>
          <w:rFonts w:ascii="Consolas" w:hAnsi="Consolas" w:cs="Consolas"/>
          <w:color w:val="999999"/>
          <w:sz w:val="20"/>
          <w:szCs w:val="20"/>
        </w:rPr>
        <w:t>int result = Integer.parseInt(number);</w:t>
      </w:r>
    </w:p>
    <w:p w:rsidR="00A2680B" w:rsidRDefault="00A2680B" w:rsidP="00A2680B">
      <w:p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Consolas" w:hAnsi="Consolas" w:cs="Consolas"/>
          <w:color w:val="999999"/>
          <w:sz w:val="20"/>
          <w:szCs w:val="20"/>
        </w:rPr>
      </w:pPr>
      <w:r w:rsidRPr="00A2680B">
        <w:rPr>
          <w:rFonts w:ascii="Consolas" w:hAnsi="Consolas" w:cs="Consolas"/>
          <w:color w:val="999999"/>
          <w:sz w:val="20"/>
          <w:szCs w:val="20"/>
        </w:rPr>
        <w:t>System.out.println(result);</w:t>
      </w:r>
      <w:r>
        <w:rPr>
          <w:rFonts w:ascii="Consolas" w:hAnsi="Consolas" w:cs="Consolas"/>
          <w:color w:val="999999"/>
          <w:sz w:val="20"/>
          <w:szCs w:val="20"/>
        </w:rPr>
        <w:t xml:space="preserve">  o/P </w:t>
      </w:r>
      <w:r>
        <w:rPr>
          <w:rFonts w:ascii="Consolas" w:eastAsiaTheme="minorHAnsi" w:hAnsi="Consolas" w:cs="Consolas"/>
          <w:color w:val="0066CC"/>
          <w:u w:val="single"/>
          <w:lang w:eastAsia="en-US"/>
        </w:rPr>
        <w:t>java.lang.NumberFormatException</w:t>
      </w:r>
      <w:r>
        <w:rPr>
          <w:rFonts w:ascii="Consolas" w:eastAsiaTheme="minorHAnsi" w:hAnsi="Consolas" w:cs="Consolas"/>
          <w:color w:val="FF0000"/>
          <w:lang w:eastAsia="en-US"/>
        </w:rPr>
        <w:t>: For input string: "10a"</w:t>
      </w:r>
    </w:p>
    <w:p w:rsidR="00A2680B" w:rsidRDefault="00A2680B" w:rsidP="00010B8B">
      <w:p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Consolas" w:hAnsi="Consolas" w:cs="Consolas"/>
          <w:color w:val="999999"/>
          <w:sz w:val="20"/>
          <w:szCs w:val="20"/>
        </w:rPr>
      </w:pPr>
    </w:p>
    <w:p w:rsidR="00A2680B" w:rsidRDefault="00A2680B" w:rsidP="00010B8B">
      <w:p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Consolas" w:hAnsi="Consolas" w:cs="Consolas"/>
          <w:color w:val="999999"/>
          <w:sz w:val="20"/>
          <w:szCs w:val="20"/>
        </w:rPr>
      </w:pPr>
    </w:p>
    <w:p w:rsidR="00A2680B" w:rsidRDefault="00A2680B" w:rsidP="00010B8B">
      <w:p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Consolas" w:hAnsi="Consolas" w:cs="Consolas"/>
          <w:color w:val="999999"/>
          <w:sz w:val="20"/>
          <w:szCs w:val="20"/>
        </w:rPr>
      </w:pPr>
    </w:p>
    <w:p w:rsidR="00A2680B" w:rsidRDefault="00A2680B" w:rsidP="00010B8B">
      <w:p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Consolas" w:hAnsi="Consolas" w:cs="Consolas"/>
          <w:color w:val="999999"/>
          <w:sz w:val="20"/>
          <w:szCs w:val="20"/>
        </w:rPr>
      </w:pPr>
    </w:p>
    <w:p w:rsidR="00A2680B" w:rsidRDefault="00A2680B" w:rsidP="00010B8B">
      <w:p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Consolas" w:hAnsi="Consolas" w:cs="Consolas"/>
          <w:color w:val="999999"/>
          <w:sz w:val="20"/>
          <w:szCs w:val="20"/>
        </w:rPr>
      </w:pPr>
    </w:p>
    <w:p w:rsidR="00A2680B" w:rsidRDefault="00A2680B" w:rsidP="00A2680B">
      <w:p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Consolas" w:hAnsi="Consolas" w:cs="Consolas"/>
          <w:color w:val="999999"/>
          <w:sz w:val="20"/>
          <w:szCs w:val="20"/>
        </w:rPr>
      </w:pPr>
    </w:p>
    <w:p w:rsidR="00A2680B" w:rsidRDefault="00A2680B" w:rsidP="00010B8B">
      <w:p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Consolas" w:hAnsi="Consolas" w:cs="Consolas"/>
          <w:color w:val="999999"/>
          <w:sz w:val="20"/>
          <w:szCs w:val="20"/>
        </w:rPr>
      </w:pPr>
    </w:p>
    <w:p w:rsidR="00010B8B" w:rsidRDefault="00010B8B" w:rsidP="00CF0210">
      <w:p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Consolas" w:hAnsi="Consolas" w:cs="Consolas"/>
          <w:color w:val="999999"/>
          <w:sz w:val="20"/>
          <w:szCs w:val="20"/>
        </w:rPr>
      </w:pPr>
    </w:p>
    <w:p w:rsidR="00CF0210" w:rsidRPr="007248F8" w:rsidRDefault="00CF0210" w:rsidP="00CF0210">
      <w:p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Consolas" w:hAnsi="Consolas" w:cs="Consolas"/>
          <w:b/>
          <w:color w:val="000000"/>
          <w:sz w:val="20"/>
          <w:szCs w:val="20"/>
        </w:rPr>
      </w:pPr>
    </w:p>
    <w:p w:rsidR="00CF0210" w:rsidRDefault="00CF0210" w:rsidP="00CF021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b/>
          <w:color w:val="303336"/>
          <w:sz w:val="20"/>
          <w:szCs w:val="20"/>
        </w:rPr>
      </w:pPr>
      <w:r w:rsidRPr="007248F8">
        <w:rPr>
          <w:rFonts w:ascii="inherit" w:hAnsi="inherit" w:cs="Consolas"/>
          <w:b/>
          <w:color w:val="303336"/>
          <w:sz w:val="20"/>
          <w:szCs w:val="20"/>
        </w:rPr>
        <w:t xml:space="preserve">Integer to String </w:t>
      </w:r>
    </w:p>
    <w:p w:rsidR="00CF0210" w:rsidRPr="007248F8" w:rsidRDefault="00CF0210" w:rsidP="00CF021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b/>
          <w:color w:val="303336"/>
          <w:sz w:val="20"/>
          <w:szCs w:val="20"/>
        </w:rPr>
      </w:pPr>
    </w:p>
    <w:p w:rsidR="00CF0210" w:rsidRDefault="00CF0210" w:rsidP="00CF021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color w:val="000000"/>
          <w:sz w:val="23"/>
          <w:szCs w:val="23"/>
          <w:shd w:val="clear" w:color="auto" w:fill="E0E0E0"/>
        </w:rPr>
      </w:pPr>
      <w:r>
        <w:rPr>
          <w:rFonts w:ascii="Consolas" w:hAnsi="Consolas" w:cs="Consolas"/>
          <w:color w:val="000000"/>
          <w:sz w:val="23"/>
          <w:szCs w:val="23"/>
          <w:shd w:val="clear" w:color="auto" w:fill="E0E0E0"/>
        </w:rPr>
        <w:t>String str1 = Integer.toString(a);</w:t>
      </w:r>
    </w:p>
    <w:p w:rsidR="00CF0210" w:rsidRPr="007248F8" w:rsidRDefault="00CF0210" w:rsidP="00CF0210">
      <w:pPr>
        <w:rPr>
          <w:rFonts w:ascii="Consolas" w:hAnsi="Consolas" w:cs="Consolas"/>
          <w:color w:val="000000"/>
          <w:sz w:val="23"/>
          <w:szCs w:val="23"/>
        </w:rPr>
      </w:pPr>
      <w:r w:rsidRPr="007248F8">
        <w:rPr>
          <w:rFonts w:ascii="Courier New" w:hAnsi="Courier New" w:cs="Courier New"/>
          <w:color w:val="000000"/>
          <w:sz w:val="20"/>
        </w:rPr>
        <w:t> int</w:t>
      </w:r>
      <w:r w:rsidRPr="007248F8">
        <w:rPr>
          <w:rFonts w:ascii="Consolas" w:hAnsi="Consolas" w:cs="Consolas"/>
          <w:color w:val="000000"/>
          <w:sz w:val="23"/>
          <w:szCs w:val="23"/>
        </w:rPr>
        <w:t xml:space="preserve"> </w:t>
      </w:r>
      <w:r w:rsidRPr="007248F8">
        <w:rPr>
          <w:rFonts w:ascii="Courier New" w:hAnsi="Courier New" w:cs="Courier New"/>
          <w:color w:val="000000"/>
          <w:sz w:val="20"/>
        </w:rPr>
        <w:t>d = 1234;</w:t>
      </w:r>
    </w:p>
    <w:p w:rsidR="00CF0210" w:rsidRPr="007248F8" w:rsidRDefault="00CF0210" w:rsidP="00CF0210">
      <w:pPr>
        <w:rPr>
          <w:rFonts w:ascii="Consolas" w:hAnsi="Consolas" w:cs="Consolas"/>
          <w:color w:val="000000"/>
          <w:sz w:val="23"/>
          <w:szCs w:val="23"/>
        </w:rPr>
      </w:pPr>
      <w:r w:rsidRPr="007248F8">
        <w:rPr>
          <w:rFonts w:ascii="Courier New" w:hAnsi="Courier New" w:cs="Courier New"/>
          <w:color w:val="000000"/>
          <w:sz w:val="20"/>
        </w:rPr>
        <w:t>    String str4 = new</w:t>
      </w:r>
      <w:r w:rsidRPr="007248F8">
        <w:rPr>
          <w:rFonts w:ascii="Consolas" w:hAnsi="Consolas" w:cs="Consolas"/>
          <w:color w:val="000000"/>
          <w:sz w:val="23"/>
          <w:szCs w:val="23"/>
        </w:rPr>
        <w:t xml:space="preserve"> </w:t>
      </w:r>
      <w:r w:rsidRPr="007248F8">
        <w:rPr>
          <w:rFonts w:ascii="Courier New" w:hAnsi="Courier New" w:cs="Courier New"/>
          <w:color w:val="000000"/>
          <w:sz w:val="20"/>
        </w:rPr>
        <w:t>Integer(d).toString();</w:t>
      </w:r>
    </w:p>
    <w:p w:rsidR="00CF0210" w:rsidRPr="002017C7" w:rsidRDefault="00CF0210" w:rsidP="00CF021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0"/>
          <w:szCs w:val="20"/>
        </w:rPr>
      </w:pPr>
    </w:p>
    <w:p w:rsidR="00CF0210" w:rsidRDefault="00CF0210" w:rsidP="00CF0210">
      <w:pPr>
        <w:pStyle w:val="NormalWeb"/>
        <w:shd w:val="clear" w:color="auto" w:fill="FFFFFF"/>
        <w:spacing w:before="0" w:beforeAutospacing="0" w:after="240" w:afterAutospacing="0"/>
        <w:rPr>
          <w:rFonts w:ascii="Georgia" w:hAnsi="Georgia"/>
          <w:b/>
          <w:color w:val="333333"/>
          <w:sz w:val="16"/>
          <w:szCs w:val="16"/>
        </w:rPr>
      </w:pPr>
    </w:p>
    <w:p w:rsidR="00CF0210" w:rsidRDefault="00CF0210" w:rsidP="00CF0210">
      <w:pPr>
        <w:pStyle w:val="NormalWeb"/>
        <w:shd w:val="clear" w:color="auto" w:fill="FFFFFF"/>
        <w:spacing w:before="0" w:beforeAutospacing="0" w:after="240" w:afterAutospacing="0"/>
        <w:rPr>
          <w:rFonts w:ascii="Georgia" w:hAnsi="Georgia"/>
          <w:b/>
          <w:color w:val="333333"/>
          <w:sz w:val="16"/>
          <w:szCs w:val="16"/>
        </w:rPr>
      </w:pPr>
    </w:p>
    <w:p w:rsidR="00CF0210" w:rsidRDefault="00CF0210" w:rsidP="00CF0210">
      <w:pPr>
        <w:pStyle w:val="NormalWeb"/>
        <w:shd w:val="clear" w:color="auto" w:fill="FFFFFF"/>
        <w:spacing w:before="0" w:beforeAutospacing="0" w:after="240" w:afterAutospacing="0"/>
        <w:rPr>
          <w:rFonts w:ascii="Georgia" w:hAnsi="Georgia"/>
          <w:b/>
          <w:color w:val="333333"/>
          <w:sz w:val="16"/>
          <w:szCs w:val="16"/>
        </w:rPr>
      </w:pPr>
    </w:p>
    <w:p w:rsidR="00CF0210" w:rsidRDefault="00CF0210" w:rsidP="00CF0210">
      <w:pPr>
        <w:pStyle w:val="NormalWeb"/>
        <w:shd w:val="clear" w:color="auto" w:fill="FFFFFF"/>
        <w:spacing w:before="0" w:beforeAutospacing="0" w:after="240" w:afterAutospacing="0"/>
        <w:rPr>
          <w:rFonts w:ascii="Georgia" w:hAnsi="Georgia"/>
          <w:b/>
          <w:color w:val="333333"/>
          <w:sz w:val="16"/>
          <w:szCs w:val="16"/>
        </w:rPr>
      </w:pPr>
    </w:p>
    <w:p w:rsidR="00CF0210" w:rsidRDefault="00CF0210" w:rsidP="00DB5067">
      <w:pPr>
        <w:pStyle w:val="NormalWeb"/>
        <w:shd w:val="clear" w:color="auto" w:fill="FFFFFF"/>
        <w:spacing w:before="0" w:beforeAutospacing="0" w:after="0" w:afterAutospacing="0"/>
        <w:textAlignment w:val="baseline"/>
        <w:rPr>
          <w:rFonts w:ascii="Arial" w:hAnsi="Arial" w:cs="Arial"/>
          <w:color w:val="242729"/>
          <w:sz w:val="23"/>
          <w:szCs w:val="23"/>
        </w:rPr>
      </w:pPr>
    </w:p>
    <w:p w:rsidR="008C56B7" w:rsidRDefault="008C56B7" w:rsidP="00DB5067">
      <w:pPr>
        <w:pStyle w:val="NormalWeb"/>
        <w:shd w:val="clear" w:color="auto" w:fill="FFFFFF"/>
        <w:spacing w:before="0" w:beforeAutospacing="0" w:after="0" w:afterAutospacing="0"/>
        <w:textAlignment w:val="baseline"/>
        <w:rPr>
          <w:rFonts w:ascii="Arial" w:hAnsi="Arial" w:cs="Arial"/>
          <w:color w:val="242729"/>
          <w:sz w:val="23"/>
          <w:szCs w:val="23"/>
        </w:rPr>
      </w:pPr>
    </w:p>
    <w:p w:rsidR="00A576DA" w:rsidRPr="003E6953" w:rsidRDefault="00A576DA" w:rsidP="00BA3622">
      <w:pPr>
        <w:shd w:val="clear" w:color="auto" w:fill="FFFFFF"/>
        <w:spacing w:after="240"/>
        <w:textAlignment w:val="baseline"/>
        <w:rPr>
          <w:rFonts w:ascii="Arial" w:hAnsi="Arial" w:cs="Arial"/>
          <w:b/>
          <w:color w:val="242729"/>
          <w:sz w:val="23"/>
          <w:szCs w:val="23"/>
        </w:rPr>
      </w:pPr>
      <w:r w:rsidRPr="003E6953">
        <w:rPr>
          <w:rFonts w:ascii="Arial" w:hAnsi="Arial" w:cs="Arial"/>
          <w:b/>
          <w:color w:val="242729"/>
          <w:sz w:val="23"/>
          <w:szCs w:val="23"/>
        </w:rPr>
        <w:t>String to Integer</w:t>
      </w:r>
    </w:p>
    <w:p w:rsidR="00A576DA" w:rsidRDefault="00A576DA" w:rsidP="00A576DA">
      <w:pPr>
        <w:autoSpaceDE w:val="0"/>
        <w:autoSpaceDN w:val="0"/>
        <w:adjustRightInd w:val="0"/>
        <w:rPr>
          <w:rFonts w:ascii="Consolas" w:eastAsiaTheme="minorHAnsi" w:hAnsi="Consolas" w:cs="Consolas"/>
        </w:rPr>
      </w:pPr>
      <w:r>
        <w:rPr>
          <w:rFonts w:ascii="Consolas" w:eastAsiaTheme="minorHAnsi" w:hAnsi="Consolas" w:cs="Consolas"/>
          <w:color w:val="000000"/>
        </w:rPr>
        <w:t xml:space="preserve"> String </w:t>
      </w:r>
      <w:r>
        <w:rPr>
          <w:rFonts w:ascii="Consolas" w:eastAsiaTheme="minorHAnsi" w:hAnsi="Consolas" w:cs="Consolas"/>
          <w:color w:val="6A3E3E"/>
        </w:rPr>
        <w:t>k</w:t>
      </w:r>
      <w:r>
        <w:rPr>
          <w:rFonts w:ascii="Consolas" w:eastAsiaTheme="minorHAnsi" w:hAnsi="Consolas" w:cs="Consolas"/>
          <w:color w:val="000000"/>
        </w:rPr>
        <w:t>=</w:t>
      </w:r>
      <w:r>
        <w:rPr>
          <w:rFonts w:ascii="Consolas" w:eastAsiaTheme="minorHAnsi" w:hAnsi="Consolas" w:cs="Consolas"/>
          <w:color w:val="2A00FF"/>
        </w:rPr>
        <w:t>"8"</w:t>
      </w:r>
      <w:r>
        <w:rPr>
          <w:rFonts w:ascii="Consolas" w:eastAsiaTheme="minorHAnsi" w:hAnsi="Consolas" w:cs="Consolas"/>
          <w:color w:val="000000"/>
        </w:rPr>
        <w:t>;</w:t>
      </w:r>
    </w:p>
    <w:p w:rsidR="00A576DA" w:rsidRDefault="00A576DA" w:rsidP="00A576DA">
      <w:pPr>
        <w:shd w:val="clear" w:color="auto" w:fill="FFFFFF"/>
        <w:spacing w:after="240"/>
        <w:textAlignment w:val="baseline"/>
        <w:rPr>
          <w:rFonts w:ascii="Consolas" w:eastAsiaTheme="minorHAnsi" w:hAnsi="Consolas" w:cs="Consolas"/>
          <w:color w:val="000000"/>
        </w:rPr>
      </w:pPr>
      <w:r>
        <w:rPr>
          <w:rFonts w:ascii="Consolas" w:eastAsiaTheme="minorHAnsi" w:hAnsi="Consolas" w:cs="Consolas"/>
          <w:b/>
          <w:bCs/>
          <w:color w:val="7F0055"/>
        </w:rPr>
        <w:t xml:space="preserve"> int</w:t>
      </w:r>
      <w:r>
        <w:rPr>
          <w:rFonts w:ascii="Consolas" w:eastAsiaTheme="minorHAnsi" w:hAnsi="Consolas" w:cs="Consolas"/>
          <w:color w:val="000000"/>
        </w:rPr>
        <w:t xml:space="preserve"> </w:t>
      </w:r>
      <w:r>
        <w:rPr>
          <w:rFonts w:ascii="Consolas" w:eastAsiaTheme="minorHAnsi" w:hAnsi="Consolas" w:cs="Consolas"/>
          <w:color w:val="6A3E3E"/>
          <w:u w:val="single"/>
        </w:rPr>
        <w:t>j</w:t>
      </w:r>
      <w:r>
        <w:rPr>
          <w:rFonts w:ascii="Consolas" w:eastAsiaTheme="minorHAnsi" w:hAnsi="Consolas" w:cs="Consolas"/>
          <w:color w:val="000000"/>
        </w:rPr>
        <w:t>=Integer.</w:t>
      </w:r>
      <w:r>
        <w:rPr>
          <w:rFonts w:ascii="Consolas" w:eastAsiaTheme="minorHAnsi" w:hAnsi="Consolas" w:cs="Consolas"/>
          <w:i/>
          <w:iCs/>
          <w:color w:val="000000"/>
        </w:rPr>
        <w:t>parseInt</w:t>
      </w:r>
      <w:r>
        <w:rPr>
          <w:rFonts w:ascii="Consolas" w:eastAsiaTheme="minorHAnsi" w:hAnsi="Consolas" w:cs="Consolas"/>
          <w:color w:val="000000"/>
        </w:rPr>
        <w:t>(</w:t>
      </w:r>
      <w:r>
        <w:rPr>
          <w:rFonts w:ascii="Consolas" w:eastAsiaTheme="minorHAnsi" w:hAnsi="Consolas" w:cs="Consolas"/>
          <w:color w:val="6A3E3E"/>
        </w:rPr>
        <w:t>k</w:t>
      </w:r>
      <w:r>
        <w:rPr>
          <w:rFonts w:ascii="Consolas" w:eastAsiaTheme="minorHAnsi" w:hAnsi="Consolas" w:cs="Consolas"/>
          <w:color w:val="000000"/>
        </w:rPr>
        <w:t>);</w:t>
      </w:r>
    </w:p>
    <w:p w:rsidR="00931EC7" w:rsidRDefault="00F470BE" w:rsidP="00A576DA">
      <w:pPr>
        <w:shd w:val="clear" w:color="auto" w:fill="FFFFFF"/>
        <w:spacing w:after="240"/>
        <w:textAlignment w:val="baseline"/>
        <w:rPr>
          <w:rFonts w:ascii="Consolas" w:eastAsiaTheme="minorHAnsi" w:hAnsi="Consolas" w:cs="Consolas"/>
          <w:color w:val="000000"/>
        </w:rPr>
      </w:pPr>
      <w:r>
        <w:rPr>
          <w:rFonts w:ascii="Consolas" w:eastAsiaTheme="minorHAnsi" w:hAnsi="Consolas" w:cs="Consolas"/>
          <w:color w:val="000000"/>
        </w:rPr>
        <w:t>In</w:t>
      </w:r>
      <w:r w:rsidR="00931EC7">
        <w:rPr>
          <w:rFonts w:ascii="Consolas" w:eastAsiaTheme="minorHAnsi" w:hAnsi="Consolas" w:cs="Consolas"/>
          <w:color w:val="000000"/>
        </w:rPr>
        <w:t>tegr to String</w:t>
      </w:r>
    </w:p>
    <w:p w:rsidR="00931EC7" w:rsidRDefault="00931EC7" w:rsidP="00931EC7">
      <w:pPr>
        <w:autoSpaceDE w:val="0"/>
        <w:autoSpaceDN w:val="0"/>
        <w:adjustRightInd w:val="0"/>
        <w:rPr>
          <w:rFonts w:ascii="Consolas" w:eastAsiaTheme="minorHAnsi" w:hAnsi="Consolas" w:cs="Consolas"/>
        </w:rPr>
      </w:pPr>
      <w:r>
        <w:rPr>
          <w:rFonts w:ascii="Consolas" w:eastAsiaTheme="minorHAnsi" w:hAnsi="Consolas" w:cs="Consolas"/>
          <w:color w:val="000000"/>
        </w:rPr>
        <w:t xml:space="preserve"> </w:t>
      </w:r>
      <w:r>
        <w:rPr>
          <w:rFonts w:ascii="Consolas" w:eastAsiaTheme="minorHAnsi" w:hAnsi="Consolas" w:cs="Consolas"/>
          <w:b/>
          <w:bCs/>
          <w:color w:val="7F0055"/>
        </w:rPr>
        <w:t>int</w:t>
      </w:r>
      <w:r>
        <w:rPr>
          <w:rFonts w:ascii="Consolas" w:eastAsiaTheme="minorHAnsi" w:hAnsi="Consolas" w:cs="Consolas"/>
          <w:color w:val="000000"/>
        </w:rPr>
        <w:t xml:space="preserve"> </w:t>
      </w:r>
      <w:r>
        <w:rPr>
          <w:rFonts w:ascii="Consolas" w:eastAsiaTheme="minorHAnsi" w:hAnsi="Consolas" w:cs="Consolas"/>
          <w:color w:val="6A3E3E"/>
        </w:rPr>
        <w:t>i</w:t>
      </w:r>
      <w:r>
        <w:rPr>
          <w:rFonts w:ascii="Consolas" w:eastAsiaTheme="minorHAnsi" w:hAnsi="Consolas" w:cs="Consolas"/>
          <w:color w:val="000000"/>
        </w:rPr>
        <w:t>=9;</w:t>
      </w:r>
    </w:p>
    <w:p w:rsidR="00931EC7" w:rsidRDefault="00073591" w:rsidP="00931EC7">
      <w:pPr>
        <w:autoSpaceDE w:val="0"/>
        <w:autoSpaceDN w:val="0"/>
        <w:adjustRightInd w:val="0"/>
        <w:rPr>
          <w:rFonts w:ascii="Arial" w:hAnsi="Arial" w:cs="Arial"/>
          <w:color w:val="242729"/>
          <w:sz w:val="23"/>
          <w:szCs w:val="23"/>
        </w:rPr>
      </w:pPr>
      <w:r>
        <w:rPr>
          <w:rFonts w:ascii="Consolas" w:eastAsiaTheme="minorHAnsi" w:hAnsi="Consolas" w:cs="Consolas"/>
          <w:color w:val="000000"/>
        </w:rPr>
        <w:t>1.</w:t>
      </w:r>
      <w:r w:rsidR="00931EC7">
        <w:rPr>
          <w:rFonts w:ascii="Consolas" w:eastAsiaTheme="minorHAnsi" w:hAnsi="Consolas" w:cs="Consolas"/>
          <w:color w:val="000000"/>
        </w:rPr>
        <w:t xml:space="preserve">String </w:t>
      </w:r>
      <w:r w:rsidR="00931EC7">
        <w:rPr>
          <w:rFonts w:ascii="Consolas" w:eastAsiaTheme="minorHAnsi" w:hAnsi="Consolas" w:cs="Consolas"/>
          <w:color w:val="6A3E3E"/>
          <w:u w:val="single"/>
        </w:rPr>
        <w:t>s1</w:t>
      </w:r>
      <w:r w:rsidR="00931EC7">
        <w:rPr>
          <w:rFonts w:ascii="Consolas" w:eastAsiaTheme="minorHAnsi" w:hAnsi="Consolas" w:cs="Consolas"/>
          <w:color w:val="000000"/>
        </w:rPr>
        <w:t xml:space="preserve"> = String.</w:t>
      </w:r>
      <w:r w:rsidR="00931EC7">
        <w:rPr>
          <w:rFonts w:ascii="Consolas" w:eastAsiaTheme="minorHAnsi" w:hAnsi="Consolas" w:cs="Consolas"/>
          <w:i/>
          <w:iCs/>
          <w:color w:val="000000"/>
        </w:rPr>
        <w:t>valueOf</w:t>
      </w:r>
      <w:r w:rsidR="00931EC7">
        <w:rPr>
          <w:rFonts w:ascii="Consolas" w:eastAsiaTheme="minorHAnsi" w:hAnsi="Consolas" w:cs="Consolas"/>
          <w:color w:val="000000"/>
        </w:rPr>
        <w:t>(</w:t>
      </w:r>
      <w:r w:rsidR="00931EC7">
        <w:rPr>
          <w:rFonts w:ascii="Consolas" w:eastAsiaTheme="minorHAnsi" w:hAnsi="Consolas" w:cs="Consolas"/>
          <w:color w:val="6A3E3E"/>
        </w:rPr>
        <w:t>i</w:t>
      </w:r>
      <w:r w:rsidR="00931EC7">
        <w:rPr>
          <w:rFonts w:ascii="Consolas" w:eastAsiaTheme="minorHAnsi" w:hAnsi="Consolas" w:cs="Consolas"/>
          <w:color w:val="000000"/>
        </w:rPr>
        <w:t>);</w:t>
      </w:r>
    </w:p>
    <w:p w:rsidR="00073591" w:rsidRDefault="00073591" w:rsidP="00073591">
      <w:pPr>
        <w:autoSpaceDE w:val="0"/>
        <w:autoSpaceDN w:val="0"/>
        <w:adjustRightInd w:val="0"/>
        <w:rPr>
          <w:rFonts w:ascii="Consolas" w:eastAsiaTheme="minorHAnsi" w:hAnsi="Consolas" w:cs="Consolas"/>
        </w:rPr>
      </w:pPr>
      <w:r>
        <w:rPr>
          <w:rFonts w:ascii="Arial" w:hAnsi="Arial" w:cs="Arial"/>
          <w:color w:val="242729"/>
          <w:sz w:val="23"/>
          <w:szCs w:val="23"/>
        </w:rPr>
        <w:t>2.</w:t>
      </w:r>
      <w:r>
        <w:rPr>
          <w:rFonts w:ascii="Consolas" w:eastAsiaTheme="minorHAnsi" w:hAnsi="Consolas" w:cs="Consolas"/>
          <w:color w:val="000000"/>
        </w:rPr>
        <w:t xml:space="preserve"> Integer </w:t>
      </w:r>
      <w:r>
        <w:rPr>
          <w:rFonts w:ascii="Consolas" w:eastAsiaTheme="minorHAnsi" w:hAnsi="Consolas" w:cs="Consolas"/>
          <w:color w:val="6A3E3E"/>
        </w:rPr>
        <w:t>obj</w:t>
      </w:r>
      <w:r>
        <w:rPr>
          <w:rFonts w:ascii="Consolas" w:eastAsiaTheme="minorHAnsi" w:hAnsi="Consolas" w:cs="Consolas"/>
          <w:color w:val="000000"/>
        </w:rPr>
        <w:t xml:space="preserve"> = </w:t>
      </w:r>
      <w:r>
        <w:rPr>
          <w:rFonts w:ascii="Consolas" w:eastAsiaTheme="minorHAnsi" w:hAnsi="Consolas" w:cs="Consolas"/>
          <w:b/>
          <w:bCs/>
          <w:color w:val="7F0055"/>
        </w:rPr>
        <w:t>new</w:t>
      </w:r>
      <w:r>
        <w:rPr>
          <w:rFonts w:ascii="Consolas" w:eastAsiaTheme="minorHAnsi" w:hAnsi="Consolas" w:cs="Consolas"/>
          <w:color w:val="000000"/>
        </w:rPr>
        <w:t xml:space="preserve"> Integer(</w:t>
      </w:r>
      <w:r>
        <w:rPr>
          <w:rFonts w:ascii="Consolas" w:eastAsiaTheme="minorHAnsi" w:hAnsi="Consolas" w:cs="Consolas"/>
          <w:color w:val="6A3E3E"/>
        </w:rPr>
        <w:t>i</w:t>
      </w:r>
      <w:r>
        <w:rPr>
          <w:rFonts w:ascii="Consolas" w:eastAsiaTheme="minorHAnsi" w:hAnsi="Consolas" w:cs="Consolas"/>
          <w:color w:val="000000"/>
        </w:rPr>
        <w:t>);</w:t>
      </w:r>
    </w:p>
    <w:p w:rsidR="00073591" w:rsidRDefault="00E95BFC" w:rsidP="00073591">
      <w:pPr>
        <w:autoSpaceDE w:val="0"/>
        <w:autoSpaceDN w:val="0"/>
        <w:adjustRightInd w:val="0"/>
        <w:rPr>
          <w:rFonts w:ascii="Consolas" w:eastAsiaTheme="minorHAnsi" w:hAnsi="Consolas" w:cs="Consolas"/>
          <w:color w:val="000000"/>
        </w:rPr>
      </w:pPr>
      <w:r>
        <w:rPr>
          <w:rFonts w:ascii="Consolas" w:eastAsiaTheme="minorHAnsi" w:hAnsi="Consolas" w:cs="Consolas"/>
          <w:color w:val="000000"/>
          <w:highlight w:val="lightGray"/>
        </w:rPr>
        <w:lastRenderedPageBreak/>
        <w:t>3.</w:t>
      </w:r>
      <w:r w:rsidR="00951D93">
        <w:rPr>
          <w:rFonts w:ascii="Consolas" w:eastAsiaTheme="minorHAnsi" w:hAnsi="Consolas" w:cs="Consolas"/>
          <w:color w:val="000000"/>
          <w:highlight w:val="lightGray"/>
        </w:rPr>
        <w:t xml:space="preserve"> </w:t>
      </w:r>
      <w:r w:rsidR="00073591">
        <w:rPr>
          <w:rFonts w:ascii="Consolas" w:eastAsiaTheme="minorHAnsi" w:hAnsi="Consolas" w:cs="Consolas"/>
          <w:color w:val="000000"/>
          <w:highlight w:val="lightGray"/>
        </w:rPr>
        <w:t>String</w:t>
      </w:r>
      <w:r w:rsidR="00073591">
        <w:rPr>
          <w:rFonts w:ascii="Consolas" w:eastAsiaTheme="minorHAnsi" w:hAnsi="Consolas" w:cs="Consolas"/>
          <w:color w:val="000000"/>
        </w:rPr>
        <w:t xml:space="preserve"> </w:t>
      </w:r>
      <w:r w:rsidR="00073591">
        <w:rPr>
          <w:rFonts w:ascii="Consolas" w:eastAsiaTheme="minorHAnsi" w:hAnsi="Consolas" w:cs="Consolas"/>
          <w:color w:val="6A3E3E"/>
        </w:rPr>
        <w:t>str4</w:t>
      </w:r>
      <w:r w:rsidR="00073591">
        <w:rPr>
          <w:rFonts w:ascii="Consolas" w:eastAsiaTheme="minorHAnsi" w:hAnsi="Consolas" w:cs="Consolas"/>
          <w:color w:val="000000"/>
        </w:rPr>
        <w:t xml:space="preserve"> = </w:t>
      </w:r>
      <w:r w:rsidR="00073591">
        <w:rPr>
          <w:rFonts w:ascii="Consolas" w:eastAsiaTheme="minorHAnsi" w:hAnsi="Consolas" w:cs="Consolas"/>
          <w:color w:val="6A3E3E"/>
        </w:rPr>
        <w:t>obj</w:t>
      </w:r>
      <w:r w:rsidR="00073591">
        <w:rPr>
          <w:rFonts w:ascii="Consolas" w:eastAsiaTheme="minorHAnsi" w:hAnsi="Consolas" w:cs="Consolas"/>
          <w:color w:val="000000"/>
        </w:rPr>
        <w:t>.toString();</w:t>
      </w:r>
    </w:p>
    <w:p w:rsidR="00813258" w:rsidRDefault="00073591" w:rsidP="00F519CE">
      <w:pPr>
        <w:autoSpaceDE w:val="0"/>
        <w:autoSpaceDN w:val="0"/>
        <w:adjustRightInd w:val="0"/>
        <w:rPr>
          <w:rFonts w:ascii="Consolas" w:eastAsiaTheme="minorHAnsi" w:hAnsi="Consolas" w:cs="Consolas"/>
        </w:rPr>
      </w:pPr>
      <w:r>
        <w:rPr>
          <w:rFonts w:ascii="Consolas" w:eastAsiaTheme="minorHAnsi" w:hAnsi="Consolas" w:cs="Consolas"/>
          <w:color w:val="000000"/>
        </w:rPr>
        <w:t>3.</w:t>
      </w:r>
      <w:r w:rsidRPr="00073591">
        <w:rPr>
          <w:rFonts w:ascii="Consolas" w:eastAsiaTheme="minorHAnsi" w:hAnsi="Consolas" w:cs="Consolas"/>
          <w:color w:val="000000"/>
          <w:highlight w:val="lightGray"/>
        </w:rPr>
        <w:t xml:space="preserve"> </w:t>
      </w:r>
      <w:r>
        <w:rPr>
          <w:rFonts w:ascii="Consolas" w:eastAsiaTheme="minorHAnsi" w:hAnsi="Consolas" w:cs="Consolas"/>
          <w:color w:val="000000"/>
          <w:highlight w:val="lightGray"/>
        </w:rPr>
        <w:t>String</w:t>
      </w:r>
      <w:r>
        <w:rPr>
          <w:rFonts w:ascii="Consolas" w:eastAsiaTheme="minorHAnsi" w:hAnsi="Consolas" w:cs="Consolas"/>
          <w:color w:val="000000"/>
        </w:rPr>
        <w:t xml:space="preserve"> </w:t>
      </w:r>
      <w:r>
        <w:rPr>
          <w:rFonts w:ascii="Consolas" w:eastAsiaTheme="minorHAnsi" w:hAnsi="Consolas" w:cs="Consolas"/>
          <w:color w:val="6A3E3E"/>
        </w:rPr>
        <w:t>str5</w:t>
      </w:r>
      <w:r>
        <w:rPr>
          <w:rFonts w:ascii="Consolas" w:eastAsiaTheme="minorHAnsi" w:hAnsi="Consolas" w:cs="Consolas"/>
          <w:color w:val="000000"/>
        </w:rPr>
        <w:t xml:space="preserve"> = </w:t>
      </w:r>
      <w:r>
        <w:rPr>
          <w:rFonts w:ascii="Consolas" w:eastAsiaTheme="minorHAnsi" w:hAnsi="Consolas" w:cs="Consolas"/>
          <w:b/>
          <w:bCs/>
          <w:color w:val="7F0055"/>
        </w:rPr>
        <w:t>new</w:t>
      </w:r>
      <w:r>
        <w:rPr>
          <w:rFonts w:ascii="Consolas" w:eastAsiaTheme="minorHAnsi" w:hAnsi="Consolas" w:cs="Consolas"/>
          <w:color w:val="000000"/>
        </w:rPr>
        <w:t xml:space="preserve"> Integer(</w:t>
      </w:r>
      <w:r>
        <w:rPr>
          <w:rFonts w:ascii="Consolas" w:eastAsiaTheme="minorHAnsi" w:hAnsi="Consolas" w:cs="Consolas"/>
          <w:color w:val="6A3E3E"/>
        </w:rPr>
        <w:t>i</w:t>
      </w:r>
      <w:r>
        <w:rPr>
          <w:rFonts w:ascii="Consolas" w:eastAsiaTheme="minorHAnsi" w:hAnsi="Consolas" w:cs="Consolas"/>
          <w:color w:val="000000"/>
        </w:rPr>
        <w:t>).toString();</w:t>
      </w:r>
    </w:p>
    <w:p w:rsidR="00F519CE" w:rsidRDefault="00813258" w:rsidP="00F519CE">
      <w:pPr>
        <w:autoSpaceDE w:val="0"/>
        <w:autoSpaceDN w:val="0"/>
        <w:adjustRightInd w:val="0"/>
        <w:rPr>
          <w:rFonts w:ascii="Consolas" w:eastAsiaTheme="minorHAnsi" w:hAnsi="Consolas" w:cs="Consolas"/>
        </w:rPr>
      </w:pPr>
      <w:r>
        <w:rPr>
          <w:rFonts w:ascii="Consolas" w:eastAsiaTheme="minorHAnsi" w:hAnsi="Consolas" w:cs="Consolas"/>
          <w:b/>
          <w:bCs/>
          <w:color w:val="7F0055"/>
          <w:lang w:eastAsia="en-US"/>
        </w:rPr>
        <w:t xml:space="preserve">   </w:t>
      </w:r>
      <w:r w:rsidR="00F519CE">
        <w:rPr>
          <w:rFonts w:ascii="Consolas" w:eastAsiaTheme="minorHAnsi" w:hAnsi="Consolas" w:cs="Consolas"/>
          <w:b/>
          <w:bCs/>
          <w:color w:val="7F0055"/>
          <w:lang w:eastAsia="en-US"/>
        </w:rPr>
        <w:t>int</w:t>
      </w:r>
      <w:r w:rsidR="00F519CE">
        <w:rPr>
          <w:rFonts w:ascii="Consolas" w:eastAsiaTheme="minorHAnsi" w:hAnsi="Consolas" w:cs="Consolas"/>
          <w:color w:val="000000"/>
          <w:lang w:eastAsia="en-US"/>
        </w:rPr>
        <w:t xml:space="preserve"> </w:t>
      </w:r>
      <w:r w:rsidR="00F519CE">
        <w:rPr>
          <w:rFonts w:ascii="Consolas" w:eastAsiaTheme="minorHAnsi" w:hAnsi="Consolas" w:cs="Consolas"/>
          <w:color w:val="6A3E3E"/>
          <w:lang w:eastAsia="en-US"/>
        </w:rPr>
        <w:t>i</w:t>
      </w:r>
      <w:r w:rsidR="00F519CE">
        <w:rPr>
          <w:rFonts w:ascii="Consolas" w:eastAsiaTheme="minorHAnsi" w:hAnsi="Consolas" w:cs="Consolas"/>
          <w:color w:val="000000"/>
          <w:lang w:eastAsia="en-US"/>
        </w:rPr>
        <w:t>=7;</w:t>
      </w:r>
    </w:p>
    <w:p w:rsidR="00F519CE" w:rsidRDefault="00813258" w:rsidP="00F519CE">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 xml:space="preserve">   </w:t>
      </w:r>
      <w:r w:rsidR="00F519CE">
        <w:rPr>
          <w:rFonts w:ascii="Consolas" w:eastAsiaTheme="minorHAnsi" w:hAnsi="Consolas" w:cs="Consolas"/>
          <w:color w:val="000000"/>
          <w:lang w:eastAsia="en-US"/>
        </w:rPr>
        <w:t xml:space="preserve">String </w:t>
      </w:r>
      <w:r w:rsidR="00F519CE">
        <w:rPr>
          <w:rFonts w:ascii="Consolas" w:eastAsiaTheme="minorHAnsi" w:hAnsi="Consolas" w:cs="Consolas"/>
          <w:color w:val="6A3E3E"/>
          <w:u w:val="single"/>
          <w:lang w:eastAsia="en-US"/>
        </w:rPr>
        <w:t>k</w:t>
      </w:r>
      <w:r w:rsidR="00F519CE">
        <w:rPr>
          <w:rFonts w:ascii="Consolas" w:eastAsiaTheme="minorHAnsi" w:hAnsi="Consolas" w:cs="Consolas"/>
          <w:color w:val="000000"/>
          <w:lang w:eastAsia="en-US"/>
        </w:rPr>
        <w:t xml:space="preserve"> =Integer.</w:t>
      </w:r>
      <w:r w:rsidR="00F519CE">
        <w:rPr>
          <w:rFonts w:ascii="Consolas" w:eastAsiaTheme="minorHAnsi" w:hAnsi="Consolas" w:cs="Consolas"/>
          <w:i/>
          <w:iCs/>
          <w:color w:val="000000"/>
          <w:lang w:eastAsia="en-US"/>
        </w:rPr>
        <w:t>toString</w:t>
      </w:r>
      <w:r w:rsidR="00F519CE">
        <w:rPr>
          <w:rFonts w:ascii="Consolas" w:eastAsiaTheme="minorHAnsi" w:hAnsi="Consolas" w:cs="Consolas"/>
          <w:color w:val="000000"/>
          <w:lang w:eastAsia="en-US"/>
        </w:rPr>
        <w:t>(</w:t>
      </w:r>
      <w:r w:rsidR="00F519CE">
        <w:rPr>
          <w:rFonts w:ascii="Consolas" w:eastAsiaTheme="minorHAnsi" w:hAnsi="Consolas" w:cs="Consolas"/>
          <w:color w:val="6A3E3E"/>
          <w:lang w:eastAsia="en-US"/>
        </w:rPr>
        <w:t>i</w:t>
      </w:r>
      <w:r w:rsidR="00F519CE">
        <w:rPr>
          <w:rFonts w:ascii="Consolas" w:eastAsiaTheme="minorHAnsi" w:hAnsi="Consolas" w:cs="Consolas"/>
          <w:color w:val="000000"/>
          <w:lang w:eastAsia="en-US"/>
        </w:rPr>
        <w:t>);</w:t>
      </w:r>
    </w:p>
    <w:p w:rsidR="00073591" w:rsidRDefault="00F519CE" w:rsidP="00F519CE">
      <w:pPr>
        <w:autoSpaceDE w:val="0"/>
        <w:autoSpaceDN w:val="0"/>
        <w:adjustRightInd w:val="0"/>
        <w:rPr>
          <w:rFonts w:ascii="Consolas" w:eastAsiaTheme="minorHAnsi" w:hAnsi="Consolas" w:cs="Consolas"/>
        </w:rPr>
      </w:pPr>
      <w:r>
        <w:rPr>
          <w:rFonts w:ascii="Consolas" w:eastAsiaTheme="minorHAnsi" w:hAnsi="Consolas" w:cs="Consolas"/>
          <w:color w:val="000000"/>
          <w:lang w:eastAsia="en-US"/>
        </w:rPr>
        <w:tab/>
      </w:r>
      <w:r>
        <w:rPr>
          <w:rFonts w:ascii="Consolas" w:eastAsiaTheme="minorHAnsi" w:hAnsi="Consolas" w:cs="Consolas"/>
          <w:color w:val="000000"/>
          <w:lang w:eastAsia="en-US"/>
        </w:rPr>
        <w:tab/>
      </w:r>
    </w:p>
    <w:p w:rsidR="00A576DA" w:rsidRDefault="00073591" w:rsidP="00073591">
      <w:pPr>
        <w:shd w:val="clear" w:color="auto" w:fill="FFFFFF"/>
        <w:spacing w:after="240"/>
        <w:textAlignment w:val="baseline"/>
        <w:rPr>
          <w:rFonts w:ascii="Arial" w:hAnsi="Arial" w:cs="Arial"/>
          <w:color w:val="242729"/>
          <w:sz w:val="23"/>
          <w:szCs w:val="23"/>
        </w:rPr>
      </w:pPr>
      <w:r>
        <w:rPr>
          <w:rFonts w:ascii="Consolas" w:eastAsiaTheme="minorHAnsi" w:hAnsi="Consolas" w:cs="Consolas"/>
          <w:color w:val="000000"/>
        </w:rPr>
        <w:tab/>
        <w:t xml:space="preserve">    </w:t>
      </w:r>
    </w:p>
    <w:p w:rsidR="00327118" w:rsidRPr="00327118" w:rsidRDefault="00327118" w:rsidP="00327118">
      <w:pPr>
        <w:shd w:val="clear" w:color="auto" w:fill="FFFFFF"/>
        <w:textAlignment w:val="baseline"/>
        <w:rPr>
          <w:rFonts w:ascii="Arial" w:hAnsi="Arial" w:cs="Arial"/>
          <w:color w:val="242729"/>
          <w:sz w:val="23"/>
          <w:szCs w:val="23"/>
        </w:rPr>
      </w:pPr>
      <w:r w:rsidRPr="00327118">
        <w:rPr>
          <w:rFonts w:ascii="Consolas" w:hAnsi="Consolas" w:cs="Consolas"/>
          <w:color w:val="242729"/>
          <w:sz w:val="20"/>
          <w:szCs w:val="20"/>
          <w:bdr w:val="none" w:sz="0" w:space="0" w:color="auto" w:frame="1"/>
          <w:shd w:val="clear" w:color="auto" w:fill="EFF0F1"/>
        </w:rPr>
        <w:t>int</w:t>
      </w:r>
      <w:r w:rsidRPr="00327118">
        <w:rPr>
          <w:rFonts w:ascii="Arial" w:hAnsi="Arial" w:cs="Arial"/>
          <w:color w:val="242729"/>
          <w:sz w:val="23"/>
          <w:szCs w:val="23"/>
        </w:rPr>
        <w:t> is a primitive data type while </w:t>
      </w:r>
      <w:r w:rsidRPr="00327118">
        <w:rPr>
          <w:rFonts w:ascii="Consolas" w:hAnsi="Consolas" w:cs="Consolas"/>
          <w:color w:val="242729"/>
          <w:sz w:val="20"/>
          <w:szCs w:val="20"/>
          <w:bdr w:val="none" w:sz="0" w:space="0" w:color="auto" w:frame="1"/>
          <w:shd w:val="clear" w:color="auto" w:fill="EFF0F1"/>
        </w:rPr>
        <w:t>Integer</w:t>
      </w:r>
      <w:r w:rsidRPr="00327118">
        <w:rPr>
          <w:rFonts w:ascii="Arial" w:hAnsi="Arial" w:cs="Arial"/>
          <w:color w:val="242729"/>
          <w:sz w:val="23"/>
          <w:szCs w:val="23"/>
        </w:rPr>
        <w:t> is a Reference or Wrapper Type (Class) in Java.</w:t>
      </w:r>
    </w:p>
    <w:p w:rsidR="00327118" w:rsidRPr="00327118" w:rsidRDefault="00327118" w:rsidP="00327118">
      <w:pPr>
        <w:shd w:val="clear" w:color="auto" w:fill="FFFFFF"/>
        <w:textAlignment w:val="baseline"/>
        <w:rPr>
          <w:rFonts w:ascii="Arial" w:hAnsi="Arial" w:cs="Arial"/>
          <w:color w:val="242729"/>
          <w:sz w:val="23"/>
          <w:szCs w:val="23"/>
        </w:rPr>
      </w:pPr>
      <w:r w:rsidRPr="00327118">
        <w:rPr>
          <w:rFonts w:ascii="Arial" w:hAnsi="Arial" w:cs="Arial"/>
          <w:color w:val="242729"/>
          <w:sz w:val="23"/>
          <w:szCs w:val="23"/>
        </w:rPr>
        <w:t>after </w:t>
      </w:r>
      <w:r w:rsidRPr="00327118">
        <w:rPr>
          <w:rFonts w:ascii="Consolas" w:hAnsi="Consolas" w:cs="Consolas"/>
          <w:color w:val="242729"/>
          <w:sz w:val="20"/>
          <w:szCs w:val="20"/>
          <w:bdr w:val="none" w:sz="0" w:space="0" w:color="auto" w:frame="1"/>
          <w:shd w:val="clear" w:color="auto" w:fill="EFF0F1"/>
        </w:rPr>
        <w:t>java 1.5</w:t>
      </w:r>
      <w:r w:rsidRPr="00327118">
        <w:rPr>
          <w:rFonts w:ascii="Arial" w:hAnsi="Arial" w:cs="Arial"/>
          <w:color w:val="242729"/>
          <w:sz w:val="23"/>
          <w:szCs w:val="23"/>
        </w:rPr>
        <w:t> which introduce the concept of </w:t>
      </w:r>
      <w:r w:rsidRPr="00327118">
        <w:rPr>
          <w:rFonts w:ascii="inherit" w:hAnsi="inherit" w:cs="Arial"/>
          <w:b/>
          <w:bCs/>
          <w:color w:val="242729"/>
          <w:sz w:val="23"/>
          <w:szCs w:val="23"/>
          <w:bdr w:val="none" w:sz="0" w:space="0" w:color="auto" w:frame="1"/>
        </w:rPr>
        <w:t>autoboxing</w:t>
      </w:r>
      <w:r w:rsidRPr="00327118">
        <w:rPr>
          <w:rFonts w:ascii="Arial" w:hAnsi="Arial" w:cs="Arial"/>
          <w:color w:val="242729"/>
          <w:sz w:val="23"/>
          <w:szCs w:val="23"/>
        </w:rPr>
        <w:t> and </w:t>
      </w:r>
      <w:r w:rsidRPr="00327118">
        <w:rPr>
          <w:rFonts w:ascii="inherit" w:hAnsi="inherit" w:cs="Arial"/>
          <w:b/>
          <w:bCs/>
          <w:color w:val="242729"/>
          <w:sz w:val="23"/>
          <w:szCs w:val="23"/>
          <w:bdr w:val="none" w:sz="0" w:space="0" w:color="auto" w:frame="1"/>
        </w:rPr>
        <w:t>unboxing</w:t>
      </w:r>
      <w:r w:rsidRPr="00327118">
        <w:rPr>
          <w:rFonts w:ascii="Arial" w:hAnsi="Arial" w:cs="Arial"/>
          <w:color w:val="242729"/>
          <w:sz w:val="23"/>
          <w:szCs w:val="23"/>
        </w:rPr>
        <w:t> you can initialize both </w:t>
      </w:r>
      <w:r w:rsidRPr="00327118">
        <w:rPr>
          <w:rFonts w:ascii="Consolas" w:hAnsi="Consolas" w:cs="Consolas"/>
          <w:color w:val="242729"/>
          <w:sz w:val="20"/>
          <w:szCs w:val="20"/>
          <w:bdr w:val="none" w:sz="0" w:space="0" w:color="auto" w:frame="1"/>
          <w:shd w:val="clear" w:color="auto" w:fill="EFF0F1"/>
        </w:rPr>
        <w:t>int</w:t>
      </w:r>
      <w:r w:rsidRPr="00327118">
        <w:rPr>
          <w:rFonts w:ascii="Arial" w:hAnsi="Arial" w:cs="Arial"/>
          <w:color w:val="242729"/>
          <w:sz w:val="23"/>
          <w:szCs w:val="23"/>
        </w:rPr>
        <w:t> or </w:t>
      </w:r>
      <w:r w:rsidRPr="00327118">
        <w:rPr>
          <w:rFonts w:ascii="Consolas" w:hAnsi="Consolas" w:cs="Consolas"/>
          <w:color w:val="242729"/>
          <w:sz w:val="20"/>
          <w:szCs w:val="20"/>
          <w:bdr w:val="none" w:sz="0" w:space="0" w:color="auto" w:frame="1"/>
          <w:shd w:val="clear" w:color="auto" w:fill="EFF0F1"/>
        </w:rPr>
        <w:t>Integer</w:t>
      </w:r>
      <w:r w:rsidRPr="00327118">
        <w:rPr>
          <w:rFonts w:ascii="Arial" w:hAnsi="Arial" w:cs="Arial"/>
          <w:color w:val="242729"/>
          <w:sz w:val="23"/>
          <w:szCs w:val="23"/>
        </w:rPr>
        <w:t> like this.</w:t>
      </w:r>
    </w:p>
    <w:p w:rsidR="00327118" w:rsidRPr="00327118" w:rsidRDefault="00327118" w:rsidP="0032711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0"/>
          <w:szCs w:val="20"/>
          <w:bdr w:val="none" w:sz="0" w:space="0" w:color="auto" w:frame="1"/>
          <w:shd w:val="clear" w:color="auto" w:fill="EFF0F1"/>
        </w:rPr>
      </w:pPr>
      <w:r w:rsidRPr="00327118">
        <w:rPr>
          <w:rFonts w:ascii="inherit" w:hAnsi="inherit" w:cs="Consolas"/>
          <w:color w:val="101094"/>
          <w:sz w:val="20"/>
          <w:szCs w:val="20"/>
          <w:bdr w:val="none" w:sz="0" w:space="0" w:color="auto" w:frame="1"/>
          <w:shd w:val="clear" w:color="auto" w:fill="EFF0F1"/>
        </w:rPr>
        <w:t>int</w:t>
      </w:r>
      <w:r w:rsidRPr="00327118">
        <w:rPr>
          <w:rFonts w:ascii="inherit" w:hAnsi="inherit" w:cs="Consolas"/>
          <w:color w:val="303336"/>
          <w:sz w:val="20"/>
          <w:szCs w:val="20"/>
          <w:bdr w:val="none" w:sz="0" w:space="0" w:color="auto" w:frame="1"/>
          <w:shd w:val="clear" w:color="auto" w:fill="EFF0F1"/>
        </w:rPr>
        <w:t xml:space="preserve"> a= </w:t>
      </w:r>
      <w:r w:rsidRPr="00327118">
        <w:rPr>
          <w:rFonts w:ascii="inherit" w:hAnsi="inherit" w:cs="Consolas"/>
          <w:color w:val="7D2727"/>
          <w:sz w:val="20"/>
          <w:szCs w:val="20"/>
          <w:bdr w:val="none" w:sz="0" w:space="0" w:color="auto" w:frame="1"/>
          <w:shd w:val="clear" w:color="auto" w:fill="EFF0F1"/>
        </w:rPr>
        <w:t>9</w:t>
      </w:r>
    </w:p>
    <w:p w:rsidR="00327118" w:rsidRPr="00327118" w:rsidRDefault="00327118" w:rsidP="0032711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color w:val="393318"/>
          <w:sz w:val="20"/>
          <w:szCs w:val="20"/>
        </w:rPr>
      </w:pPr>
      <w:r w:rsidRPr="00327118">
        <w:rPr>
          <w:rFonts w:ascii="inherit" w:hAnsi="inherit" w:cs="Consolas"/>
          <w:color w:val="2B91AF"/>
          <w:sz w:val="20"/>
          <w:szCs w:val="20"/>
          <w:bdr w:val="none" w:sz="0" w:space="0" w:color="auto" w:frame="1"/>
          <w:shd w:val="clear" w:color="auto" w:fill="EFF0F1"/>
        </w:rPr>
        <w:t>Integer</w:t>
      </w:r>
      <w:r w:rsidRPr="00327118">
        <w:rPr>
          <w:rFonts w:ascii="inherit" w:hAnsi="inherit" w:cs="Consolas"/>
          <w:color w:val="303336"/>
          <w:sz w:val="20"/>
          <w:szCs w:val="20"/>
          <w:bdr w:val="none" w:sz="0" w:space="0" w:color="auto" w:frame="1"/>
          <w:shd w:val="clear" w:color="auto" w:fill="EFF0F1"/>
        </w:rPr>
        <w:t xml:space="preserve"> a = </w:t>
      </w:r>
      <w:r w:rsidRPr="00327118">
        <w:rPr>
          <w:rFonts w:ascii="inherit" w:hAnsi="inherit" w:cs="Consolas"/>
          <w:color w:val="7D2727"/>
          <w:sz w:val="20"/>
          <w:szCs w:val="20"/>
          <w:bdr w:val="none" w:sz="0" w:space="0" w:color="auto" w:frame="1"/>
          <w:shd w:val="clear" w:color="auto" w:fill="EFF0F1"/>
        </w:rPr>
        <w:t>9</w:t>
      </w:r>
      <w:r w:rsidRPr="00327118">
        <w:rPr>
          <w:rFonts w:ascii="inherit" w:hAnsi="inherit" w:cs="Consolas"/>
          <w:color w:val="303336"/>
          <w:sz w:val="20"/>
          <w:szCs w:val="20"/>
          <w:bdr w:val="none" w:sz="0" w:space="0" w:color="auto" w:frame="1"/>
          <w:shd w:val="clear" w:color="auto" w:fill="EFF0F1"/>
        </w:rPr>
        <w:t xml:space="preserve"> </w:t>
      </w:r>
      <w:r w:rsidRPr="00327118">
        <w:rPr>
          <w:rFonts w:ascii="inherit" w:hAnsi="inherit" w:cs="Consolas"/>
          <w:color w:val="858C93"/>
          <w:sz w:val="20"/>
          <w:szCs w:val="20"/>
          <w:bdr w:val="none" w:sz="0" w:space="0" w:color="auto" w:frame="1"/>
          <w:shd w:val="clear" w:color="auto" w:fill="EFF0F1"/>
        </w:rPr>
        <w:t>// both valid After Java 1.5.</w:t>
      </w:r>
    </w:p>
    <w:p w:rsidR="00A576DA" w:rsidRDefault="00A576DA" w:rsidP="00BA3622">
      <w:pPr>
        <w:shd w:val="clear" w:color="auto" w:fill="FFFFFF"/>
        <w:spacing w:after="240"/>
        <w:textAlignment w:val="baseline"/>
        <w:rPr>
          <w:rFonts w:ascii="Arial" w:hAnsi="Arial" w:cs="Arial"/>
          <w:color w:val="242729"/>
          <w:sz w:val="23"/>
          <w:szCs w:val="23"/>
        </w:rPr>
      </w:pPr>
    </w:p>
    <w:p w:rsidR="00DE1F03" w:rsidRPr="00DE1F03" w:rsidRDefault="00DE1F03" w:rsidP="00DE1F03">
      <w:pPr>
        <w:shd w:val="clear" w:color="auto" w:fill="FFF8DC"/>
        <w:textAlignment w:val="baseline"/>
        <w:rPr>
          <w:rFonts w:ascii="inherit" w:hAnsi="inherit" w:cs="Arial"/>
          <w:color w:val="242729"/>
          <w:sz w:val="23"/>
          <w:szCs w:val="23"/>
        </w:rPr>
      </w:pPr>
      <w:r w:rsidRPr="00DE1F03">
        <w:rPr>
          <w:rFonts w:ascii="inherit" w:hAnsi="inherit" w:cs="Arial"/>
          <w:color w:val="242729"/>
          <w:sz w:val="23"/>
          <w:szCs w:val="23"/>
        </w:rPr>
        <w:t>why </w:t>
      </w:r>
      <w:r w:rsidRPr="00DE1F03">
        <w:rPr>
          <w:rFonts w:ascii="Consolas" w:hAnsi="Consolas" w:cs="Consolas"/>
          <w:color w:val="242729"/>
          <w:sz w:val="20"/>
          <w:szCs w:val="20"/>
          <w:bdr w:val="none" w:sz="0" w:space="0" w:color="auto" w:frame="1"/>
          <w:shd w:val="clear" w:color="auto" w:fill="EFF0F1"/>
        </w:rPr>
        <w:t>Integer.parseInt("1");</w:t>
      </w:r>
      <w:r w:rsidRPr="00DE1F03">
        <w:rPr>
          <w:rFonts w:ascii="inherit" w:hAnsi="inherit" w:cs="Arial"/>
          <w:color w:val="242729"/>
          <w:sz w:val="23"/>
          <w:szCs w:val="23"/>
        </w:rPr>
        <w:t> but not </w:t>
      </w:r>
      <w:r w:rsidRPr="00DE1F03">
        <w:rPr>
          <w:rFonts w:ascii="Consolas" w:hAnsi="Consolas" w:cs="Consolas"/>
          <w:color w:val="242729"/>
          <w:sz w:val="20"/>
          <w:szCs w:val="20"/>
          <w:bdr w:val="none" w:sz="0" w:space="0" w:color="auto" w:frame="1"/>
          <w:shd w:val="clear" w:color="auto" w:fill="EFF0F1"/>
        </w:rPr>
        <w:t>int.parseInt("1");</w:t>
      </w:r>
      <w:r w:rsidRPr="00DE1F03">
        <w:rPr>
          <w:rFonts w:ascii="inherit" w:hAnsi="inherit" w:cs="Arial"/>
          <w:color w:val="242729"/>
          <w:sz w:val="23"/>
          <w:szCs w:val="23"/>
        </w:rPr>
        <w:t> ??</w:t>
      </w:r>
    </w:p>
    <w:p w:rsidR="00DE1F03" w:rsidRPr="00DE1F03" w:rsidRDefault="00DE1F03" w:rsidP="00DE1F03">
      <w:pPr>
        <w:shd w:val="clear" w:color="auto" w:fill="FFFFFF"/>
        <w:textAlignment w:val="baseline"/>
        <w:rPr>
          <w:rFonts w:ascii="Arial" w:hAnsi="Arial" w:cs="Arial"/>
          <w:color w:val="242729"/>
          <w:sz w:val="23"/>
          <w:szCs w:val="23"/>
        </w:rPr>
      </w:pPr>
      <w:r w:rsidRPr="00DE1F03">
        <w:rPr>
          <w:rFonts w:ascii="Consolas" w:hAnsi="Consolas" w:cs="Consolas"/>
          <w:color w:val="242729"/>
          <w:sz w:val="20"/>
          <w:szCs w:val="20"/>
          <w:bdr w:val="none" w:sz="0" w:space="0" w:color="auto" w:frame="1"/>
          <w:shd w:val="clear" w:color="auto" w:fill="EFF0F1"/>
        </w:rPr>
        <w:t>Integer</w:t>
      </w:r>
      <w:r w:rsidRPr="00DE1F03">
        <w:rPr>
          <w:rFonts w:ascii="Arial" w:hAnsi="Arial" w:cs="Arial"/>
          <w:color w:val="242729"/>
          <w:sz w:val="23"/>
          <w:szCs w:val="23"/>
        </w:rPr>
        <w:t> is a Class defined in </w:t>
      </w:r>
      <w:r w:rsidRPr="00DE1F03">
        <w:rPr>
          <w:rFonts w:ascii="Consolas" w:hAnsi="Consolas" w:cs="Consolas"/>
          <w:color w:val="242729"/>
          <w:sz w:val="20"/>
          <w:szCs w:val="20"/>
          <w:bdr w:val="none" w:sz="0" w:space="0" w:color="auto" w:frame="1"/>
          <w:shd w:val="clear" w:color="auto" w:fill="EFF0F1"/>
        </w:rPr>
        <w:t>jdk</w:t>
      </w:r>
      <w:r w:rsidRPr="00DE1F03">
        <w:rPr>
          <w:rFonts w:ascii="Arial" w:hAnsi="Arial" w:cs="Arial"/>
          <w:color w:val="242729"/>
          <w:sz w:val="23"/>
          <w:szCs w:val="23"/>
        </w:rPr>
        <w:t> library and </w:t>
      </w:r>
      <w:r w:rsidRPr="00DE1F03">
        <w:rPr>
          <w:rFonts w:ascii="Consolas" w:hAnsi="Consolas" w:cs="Consolas"/>
          <w:color w:val="242729"/>
          <w:sz w:val="20"/>
          <w:szCs w:val="20"/>
          <w:bdr w:val="none" w:sz="0" w:space="0" w:color="auto" w:frame="1"/>
          <w:shd w:val="clear" w:color="auto" w:fill="EFF0F1"/>
        </w:rPr>
        <w:t>parseInt()</w:t>
      </w:r>
      <w:r w:rsidRPr="00DE1F03">
        <w:rPr>
          <w:rFonts w:ascii="Arial" w:hAnsi="Arial" w:cs="Arial"/>
          <w:color w:val="242729"/>
          <w:sz w:val="23"/>
          <w:szCs w:val="23"/>
        </w:rPr>
        <w:t> is a static method belongs to </w:t>
      </w:r>
      <w:r w:rsidRPr="00DE1F03">
        <w:rPr>
          <w:rFonts w:ascii="Consolas" w:hAnsi="Consolas" w:cs="Consolas"/>
          <w:color w:val="242729"/>
          <w:sz w:val="20"/>
          <w:szCs w:val="20"/>
          <w:bdr w:val="none" w:sz="0" w:space="0" w:color="auto" w:frame="1"/>
          <w:shd w:val="clear" w:color="auto" w:fill="EFF0F1"/>
        </w:rPr>
        <w:t>Integer</w:t>
      </w:r>
      <w:r w:rsidRPr="00DE1F03">
        <w:rPr>
          <w:rFonts w:ascii="Arial" w:hAnsi="Arial" w:cs="Arial"/>
          <w:color w:val="242729"/>
          <w:sz w:val="23"/>
          <w:szCs w:val="23"/>
        </w:rPr>
        <w:t>Class</w:t>
      </w:r>
    </w:p>
    <w:p w:rsidR="00DE1F03" w:rsidRDefault="00DE1F03" w:rsidP="00BA3622">
      <w:pPr>
        <w:shd w:val="clear" w:color="auto" w:fill="FFFFFF"/>
        <w:spacing w:after="240"/>
        <w:textAlignment w:val="baseline"/>
        <w:rPr>
          <w:rFonts w:ascii="Arial" w:hAnsi="Arial" w:cs="Arial"/>
          <w:color w:val="242729"/>
          <w:sz w:val="23"/>
          <w:szCs w:val="23"/>
        </w:rPr>
      </w:pPr>
      <w:bookmarkStart w:id="2" w:name="_GoBack"/>
      <w:bookmarkEnd w:id="2"/>
    </w:p>
    <w:p w:rsidR="00DE1F03" w:rsidRDefault="00DE1F03" w:rsidP="00BA3622">
      <w:pPr>
        <w:shd w:val="clear" w:color="auto" w:fill="FFFFFF"/>
        <w:spacing w:after="240"/>
        <w:textAlignment w:val="baseline"/>
        <w:rPr>
          <w:rFonts w:ascii="Arial" w:hAnsi="Arial" w:cs="Arial"/>
          <w:color w:val="242729"/>
          <w:sz w:val="23"/>
          <w:szCs w:val="23"/>
        </w:rPr>
      </w:pPr>
    </w:p>
    <w:p w:rsidR="00DE1F03" w:rsidRDefault="00DE1F03" w:rsidP="00BA3622">
      <w:pPr>
        <w:shd w:val="clear" w:color="auto" w:fill="FFFFFF"/>
        <w:spacing w:after="240"/>
        <w:textAlignment w:val="baseline"/>
        <w:rPr>
          <w:rFonts w:ascii="Arial" w:hAnsi="Arial" w:cs="Arial"/>
          <w:color w:val="242729"/>
          <w:sz w:val="23"/>
          <w:szCs w:val="23"/>
        </w:rPr>
      </w:pPr>
    </w:p>
    <w:p w:rsidR="00BA3622" w:rsidRPr="00BA3622" w:rsidRDefault="00BA3622" w:rsidP="00BA3622">
      <w:pPr>
        <w:shd w:val="clear" w:color="auto" w:fill="FFFFFF"/>
        <w:spacing w:after="240"/>
        <w:textAlignment w:val="baseline"/>
        <w:rPr>
          <w:rFonts w:ascii="Arial" w:hAnsi="Arial" w:cs="Arial"/>
          <w:color w:val="242729"/>
          <w:sz w:val="23"/>
          <w:szCs w:val="23"/>
        </w:rPr>
      </w:pPr>
      <w:r w:rsidRPr="00BA3622">
        <w:rPr>
          <w:rFonts w:ascii="Arial" w:hAnsi="Arial" w:cs="Arial"/>
          <w:color w:val="242729"/>
          <w:sz w:val="23"/>
          <w:szCs w:val="23"/>
        </w:rPr>
        <w:t>They're two completely different things.</w:t>
      </w:r>
    </w:p>
    <w:p w:rsidR="00BA3622" w:rsidRPr="00BA3622" w:rsidRDefault="00BA3622" w:rsidP="00BA3622">
      <w:pPr>
        <w:shd w:val="clear" w:color="auto" w:fill="FFFFFF"/>
        <w:textAlignment w:val="baseline"/>
        <w:rPr>
          <w:rFonts w:ascii="Arial" w:hAnsi="Arial" w:cs="Arial"/>
          <w:color w:val="242729"/>
          <w:sz w:val="23"/>
          <w:szCs w:val="23"/>
        </w:rPr>
      </w:pPr>
      <w:r w:rsidRPr="00BA3622">
        <w:rPr>
          <w:rFonts w:ascii="Consolas" w:hAnsi="Consolas" w:cs="Consolas"/>
          <w:color w:val="242729"/>
          <w:sz w:val="20"/>
        </w:rPr>
        <w:t>.length</w:t>
      </w:r>
      <w:r w:rsidRPr="00BA3622">
        <w:rPr>
          <w:rFonts w:ascii="Arial" w:hAnsi="Arial" w:cs="Arial"/>
          <w:color w:val="242729"/>
          <w:sz w:val="23"/>
          <w:szCs w:val="23"/>
        </w:rPr>
        <w:t> is a property on </w:t>
      </w:r>
      <w:r w:rsidRPr="00BA3622">
        <w:rPr>
          <w:rFonts w:ascii="inherit" w:hAnsi="inherit" w:cs="Arial"/>
          <w:b/>
          <w:bCs/>
          <w:color w:val="242729"/>
          <w:sz w:val="23"/>
        </w:rPr>
        <w:t>arrays</w:t>
      </w:r>
      <w:r w:rsidRPr="00BA3622">
        <w:rPr>
          <w:rFonts w:ascii="Arial" w:hAnsi="Arial" w:cs="Arial"/>
          <w:color w:val="242729"/>
          <w:sz w:val="23"/>
          <w:szCs w:val="23"/>
        </w:rPr>
        <w:t>. That isn't a method call.</w:t>
      </w:r>
    </w:p>
    <w:p w:rsidR="00BA3622" w:rsidRDefault="00BA3622" w:rsidP="00BA3622">
      <w:pPr>
        <w:shd w:val="clear" w:color="auto" w:fill="FFFFFF"/>
        <w:textAlignment w:val="baseline"/>
        <w:rPr>
          <w:rFonts w:ascii="Arial" w:hAnsi="Arial" w:cs="Arial"/>
          <w:color w:val="242729"/>
          <w:sz w:val="23"/>
          <w:szCs w:val="23"/>
        </w:rPr>
      </w:pPr>
      <w:r w:rsidRPr="00BA3622">
        <w:rPr>
          <w:rFonts w:ascii="Consolas" w:hAnsi="Consolas" w:cs="Consolas"/>
          <w:color w:val="242729"/>
          <w:sz w:val="20"/>
        </w:rPr>
        <w:t>.length()</w:t>
      </w:r>
      <w:r w:rsidRPr="00BA3622">
        <w:rPr>
          <w:rFonts w:ascii="Arial" w:hAnsi="Arial" w:cs="Arial"/>
          <w:color w:val="242729"/>
          <w:sz w:val="23"/>
          <w:szCs w:val="23"/>
        </w:rPr>
        <w:t> is a method call on </w:t>
      </w:r>
      <w:r w:rsidRPr="00BA3622">
        <w:rPr>
          <w:rFonts w:ascii="Consolas" w:hAnsi="Consolas" w:cs="Consolas"/>
          <w:color w:val="242729"/>
          <w:sz w:val="20"/>
        </w:rPr>
        <w:t>String</w:t>
      </w:r>
      <w:r w:rsidRPr="00BA3622">
        <w:rPr>
          <w:rFonts w:ascii="Arial" w:hAnsi="Arial" w:cs="Arial"/>
          <w:color w:val="242729"/>
          <w:sz w:val="23"/>
          <w:szCs w:val="23"/>
        </w:rPr>
        <w:t>.</w:t>
      </w:r>
    </w:p>
    <w:p w:rsidR="00D87481" w:rsidRPr="00BA3622" w:rsidRDefault="00D87481" w:rsidP="00BA3622">
      <w:pPr>
        <w:shd w:val="clear" w:color="auto" w:fill="FFFFFF"/>
        <w:textAlignment w:val="baseline"/>
        <w:rPr>
          <w:rFonts w:ascii="Arial" w:hAnsi="Arial" w:cs="Arial"/>
          <w:color w:val="242729"/>
          <w:sz w:val="23"/>
          <w:szCs w:val="23"/>
        </w:rPr>
      </w:pPr>
      <w:r>
        <w:rPr>
          <w:rFonts w:ascii="Arial" w:hAnsi="Arial" w:cs="Arial"/>
          <w:color w:val="242729"/>
          <w:sz w:val="23"/>
          <w:szCs w:val="23"/>
        </w:rPr>
        <w:t>.size() if for collections</w:t>
      </w:r>
      <w:r w:rsidR="00747512">
        <w:rPr>
          <w:rFonts w:ascii="Arial" w:hAnsi="Arial" w:cs="Arial"/>
          <w:color w:val="242729"/>
          <w:sz w:val="23"/>
          <w:szCs w:val="23"/>
        </w:rPr>
        <w:t>;</w:t>
      </w:r>
    </w:p>
    <w:p w:rsidR="00BA3622" w:rsidRDefault="00BA3622" w:rsidP="00BA3622">
      <w:pPr>
        <w:autoSpaceDE w:val="0"/>
        <w:autoSpaceDN w:val="0"/>
        <w:adjustRightInd w:val="0"/>
        <w:rPr>
          <w:rFonts w:ascii="Consolas" w:eastAsiaTheme="minorHAnsi" w:hAnsi="Consolas" w:cs="Consolas"/>
        </w:rPr>
      </w:pPr>
      <w:r>
        <w:rPr>
          <w:rFonts w:ascii="Consolas" w:eastAsiaTheme="minorHAnsi" w:hAnsi="Consolas" w:cs="Consolas"/>
          <w:b/>
          <w:bCs/>
          <w:color w:val="7F0055"/>
        </w:rPr>
        <w:t>int</w:t>
      </w:r>
      <w:r>
        <w:rPr>
          <w:rFonts w:ascii="Consolas" w:eastAsiaTheme="minorHAnsi" w:hAnsi="Consolas" w:cs="Consolas"/>
          <w:color w:val="000000"/>
        </w:rPr>
        <w:t xml:space="preserve"> </w:t>
      </w:r>
      <w:r>
        <w:rPr>
          <w:rFonts w:ascii="Consolas" w:eastAsiaTheme="minorHAnsi" w:hAnsi="Consolas" w:cs="Consolas"/>
          <w:color w:val="6A3E3E"/>
        </w:rPr>
        <w:t>a</w:t>
      </w:r>
      <w:r>
        <w:rPr>
          <w:rFonts w:ascii="Consolas" w:eastAsiaTheme="minorHAnsi" w:hAnsi="Consolas" w:cs="Consolas"/>
          <w:color w:val="000000"/>
        </w:rPr>
        <w:t xml:space="preserve">[] = </w:t>
      </w:r>
      <w:r>
        <w:rPr>
          <w:rFonts w:ascii="Consolas" w:eastAsiaTheme="minorHAnsi" w:hAnsi="Consolas" w:cs="Consolas"/>
          <w:b/>
          <w:bCs/>
          <w:color w:val="7F0055"/>
        </w:rPr>
        <w:t>new</w:t>
      </w:r>
      <w:r>
        <w:rPr>
          <w:rFonts w:ascii="Consolas" w:eastAsiaTheme="minorHAnsi" w:hAnsi="Consolas" w:cs="Consolas"/>
          <w:color w:val="000000"/>
        </w:rPr>
        <w:t xml:space="preserve"> </w:t>
      </w:r>
      <w:r>
        <w:rPr>
          <w:rFonts w:ascii="Consolas" w:eastAsiaTheme="minorHAnsi" w:hAnsi="Consolas" w:cs="Consolas"/>
          <w:b/>
          <w:bCs/>
          <w:color w:val="7F0055"/>
        </w:rPr>
        <w:t>int</w:t>
      </w:r>
      <w:r>
        <w:rPr>
          <w:rFonts w:ascii="Consolas" w:eastAsiaTheme="minorHAnsi" w:hAnsi="Consolas" w:cs="Consolas"/>
          <w:color w:val="000000"/>
        </w:rPr>
        <w:t>[5];</w:t>
      </w:r>
    </w:p>
    <w:p w:rsidR="00BA3622" w:rsidRDefault="00BA3622" w:rsidP="00BA3622">
      <w:pPr>
        <w:autoSpaceDE w:val="0"/>
        <w:autoSpaceDN w:val="0"/>
        <w:adjustRightInd w:val="0"/>
        <w:rPr>
          <w:rFonts w:ascii="Consolas" w:eastAsiaTheme="minorHAnsi" w:hAnsi="Consolas" w:cs="Consolas"/>
          <w:color w:val="000000"/>
        </w:rPr>
      </w:pPr>
      <w:r>
        <w:rPr>
          <w:rFonts w:ascii="Consolas" w:eastAsiaTheme="minorHAnsi" w:hAnsi="Consolas" w:cs="Consolas"/>
          <w:color w:val="6A3E3E"/>
        </w:rPr>
        <w:t>a</w:t>
      </w:r>
      <w:r>
        <w:rPr>
          <w:rFonts w:ascii="Consolas" w:eastAsiaTheme="minorHAnsi" w:hAnsi="Consolas" w:cs="Consolas"/>
          <w:color w:val="000000"/>
        </w:rPr>
        <w:t>[0] = 10;</w:t>
      </w:r>
    </w:p>
    <w:p w:rsidR="00CB52B5" w:rsidRDefault="00CB52B5" w:rsidP="00BA3622">
      <w:pPr>
        <w:autoSpaceDE w:val="0"/>
        <w:autoSpaceDN w:val="0"/>
        <w:adjustRightInd w:val="0"/>
        <w:rPr>
          <w:rFonts w:ascii="Consolas" w:eastAsiaTheme="minorHAnsi" w:hAnsi="Consolas" w:cs="Consolas"/>
        </w:rPr>
      </w:pPr>
      <w:r>
        <w:rPr>
          <w:rFonts w:ascii="Consolas" w:eastAsiaTheme="minorHAnsi" w:hAnsi="Consolas" w:cs="Consolas"/>
          <w:color w:val="000000"/>
        </w:rPr>
        <w:t>String s ="Test";</w:t>
      </w:r>
    </w:p>
    <w:p w:rsidR="00BA3622" w:rsidRDefault="00BA3622" w:rsidP="00BA3622">
      <w:pPr>
        <w:autoSpaceDE w:val="0"/>
        <w:autoSpaceDN w:val="0"/>
        <w:adjustRightInd w:val="0"/>
        <w:rPr>
          <w:rFonts w:ascii="Consolas" w:eastAsiaTheme="minorHAnsi" w:hAnsi="Consolas" w:cs="Consolas"/>
        </w:rPr>
      </w:pPr>
      <w:r>
        <w:rPr>
          <w:rFonts w:ascii="Consolas" w:eastAsiaTheme="minorHAnsi" w:hAnsi="Consolas" w:cs="Consolas"/>
          <w:color w:val="000000"/>
        </w:rPr>
        <w:t>System.</w:t>
      </w:r>
      <w:r>
        <w:rPr>
          <w:rFonts w:ascii="Consolas" w:eastAsiaTheme="minorHAnsi" w:hAnsi="Consolas" w:cs="Consolas"/>
          <w:b/>
          <w:bCs/>
          <w:i/>
          <w:iCs/>
          <w:color w:val="0000C0"/>
        </w:rPr>
        <w:t>out</w:t>
      </w:r>
      <w:r>
        <w:rPr>
          <w:rFonts w:ascii="Consolas" w:eastAsiaTheme="minorHAnsi" w:hAnsi="Consolas" w:cs="Consolas"/>
          <w:color w:val="000000"/>
        </w:rPr>
        <w:t>.println(</w:t>
      </w:r>
      <w:r>
        <w:rPr>
          <w:rFonts w:ascii="Consolas" w:eastAsiaTheme="minorHAnsi" w:hAnsi="Consolas" w:cs="Consolas"/>
          <w:color w:val="6A3E3E"/>
        </w:rPr>
        <w:t>s</w:t>
      </w:r>
      <w:r>
        <w:rPr>
          <w:rFonts w:ascii="Consolas" w:eastAsiaTheme="minorHAnsi" w:hAnsi="Consolas" w:cs="Consolas"/>
          <w:color w:val="000000"/>
        </w:rPr>
        <w:t>.length());5</w:t>
      </w:r>
    </w:p>
    <w:p w:rsidR="00BA3622" w:rsidRDefault="00BA3622" w:rsidP="00BA3622">
      <w:pPr>
        <w:autoSpaceDE w:val="0"/>
        <w:autoSpaceDN w:val="0"/>
        <w:adjustRightInd w:val="0"/>
        <w:rPr>
          <w:rFonts w:ascii="Consolas" w:eastAsiaTheme="minorHAnsi" w:hAnsi="Consolas" w:cs="Consolas"/>
        </w:rPr>
      </w:pPr>
      <w:r>
        <w:rPr>
          <w:rFonts w:ascii="Consolas" w:eastAsiaTheme="minorHAnsi" w:hAnsi="Consolas" w:cs="Consolas"/>
          <w:b/>
          <w:bCs/>
          <w:color w:val="7F0055"/>
        </w:rPr>
        <w:t>char</w:t>
      </w:r>
      <w:r>
        <w:rPr>
          <w:rFonts w:ascii="Consolas" w:eastAsiaTheme="minorHAnsi" w:hAnsi="Consolas" w:cs="Consolas"/>
          <w:color w:val="000000"/>
        </w:rPr>
        <w:t xml:space="preserve">[] </w:t>
      </w:r>
      <w:r>
        <w:rPr>
          <w:rFonts w:ascii="Consolas" w:eastAsiaTheme="minorHAnsi" w:hAnsi="Consolas" w:cs="Consolas"/>
          <w:color w:val="6A3E3E"/>
        </w:rPr>
        <w:t>bc</w:t>
      </w:r>
      <w:r>
        <w:rPr>
          <w:rFonts w:ascii="Consolas" w:eastAsiaTheme="minorHAnsi" w:hAnsi="Consolas" w:cs="Consolas"/>
          <w:color w:val="000000"/>
        </w:rPr>
        <w:t>=</w:t>
      </w:r>
      <w:r>
        <w:rPr>
          <w:rFonts w:ascii="Consolas" w:eastAsiaTheme="minorHAnsi" w:hAnsi="Consolas" w:cs="Consolas"/>
          <w:color w:val="6A3E3E"/>
        </w:rPr>
        <w:t>s</w:t>
      </w:r>
      <w:r>
        <w:rPr>
          <w:rFonts w:ascii="Consolas" w:eastAsiaTheme="minorHAnsi" w:hAnsi="Consolas" w:cs="Consolas"/>
          <w:color w:val="000000"/>
        </w:rPr>
        <w:t>.toCharArray();</w:t>
      </w:r>
    </w:p>
    <w:p w:rsidR="00BA3622" w:rsidRDefault="00BA3622" w:rsidP="00BA3622">
      <w:pPr>
        <w:autoSpaceDE w:val="0"/>
        <w:autoSpaceDN w:val="0"/>
        <w:adjustRightInd w:val="0"/>
        <w:rPr>
          <w:rFonts w:ascii="Consolas" w:eastAsiaTheme="minorHAnsi" w:hAnsi="Consolas" w:cs="Consolas"/>
        </w:rPr>
      </w:pPr>
      <w:r>
        <w:rPr>
          <w:rFonts w:ascii="Consolas" w:eastAsiaTheme="minorHAnsi" w:hAnsi="Consolas" w:cs="Consolas"/>
          <w:color w:val="000000"/>
        </w:rPr>
        <w:t>System.</w:t>
      </w:r>
      <w:r>
        <w:rPr>
          <w:rFonts w:ascii="Consolas" w:eastAsiaTheme="minorHAnsi" w:hAnsi="Consolas" w:cs="Consolas"/>
          <w:b/>
          <w:bCs/>
          <w:i/>
          <w:iCs/>
          <w:color w:val="0000C0"/>
        </w:rPr>
        <w:t>out</w:t>
      </w:r>
      <w:r>
        <w:rPr>
          <w:rFonts w:ascii="Consolas" w:eastAsiaTheme="minorHAnsi" w:hAnsi="Consolas" w:cs="Consolas"/>
          <w:color w:val="000000"/>
        </w:rPr>
        <w:t>.println(</w:t>
      </w:r>
      <w:r>
        <w:rPr>
          <w:rFonts w:ascii="Consolas" w:eastAsiaTheme="minorHAnsi" w:hAnsi="Consolas" w:cs="Consolas"/>
          <w:color w:val="6A3E3E"/>
        </w:rPr>
        <w:t>bc</w:t>
      </w:r>
      <w:r>
        <w:rPr>
          <w:rFonts w:ascii="Consolas" w:eastAsiaTheme="minorHAnsi" w:hAnsi="Consolas" w:cs="Consolas"/>
          <w:color w:val="000000"/>
        </w:rPr>
        <w:t>.</w:t>
      </w:r>
      <w:r>
        <w:rPr>
          <w:rFonts w:ascii="Consolas" w:eastAsiaTheme="minorHAnsi" w:hAnsi="Consolas" w:cs="Consolas"/>
          <w:color w:val="0000C0"/>
        </w:rPr>
        <w:t>length</w:t>
      </w:r>
      <w:r>
        <w:rPr>
          <w:rFonts w:ascii="Consolas" w:eastAsiaTheme="minorHAnsi" w:hAnsi="Consolas" w:cs="Consolas"/>
          <w:color w:val="000000"/>
        </w:rPr>
        <w:t>);</w:t>
      </w:r>
    </w:p>
    <w:p w:rsidR="00BA3622" w:rsidRDefault="00BA3622" w:rsidP="00BA3622">
      <w:pPr>
        <w:autoSpaceDE w:val="0"/>
        <w:autoSpaceDN w:val="0"/>
        <w:adjustRightInd w:val="0"/>
        <w:rPr>
          <w:rFonts w:ascii="Consolas" w:eastAsiaTheme="minorHAnsi" w:hAnsi="Consolas" w:cs="Consolas"/>
        </w:rPr>
      </w:pPr>
      <w:r>
        <w:rPr>
          <w:rFonts w:ascii="Consolas" w:eastAsiaTheme="minorHAnsi" w:hAnsi="Consolas" w:cs="Consolas"/>
          <w:color w:val="000000"/>
          <w:u w:val="single"/>
        </w:rPr>
        <w:t>ArrayList</w:t>
      </w:r>
      <w:r>
        <w:rPr>
          <w:rFonts w:ascii="Consolas" w:eastAsiaTheme="minorHAnsi" w:hAnsi="Consolas" w:cs="Consolas"/>
          <w:color w:val="000000"/>
        </w:rPr>
        <w:t xml:space="preserve"> </w:t>
      </w:r>
      <w:r>
        <w:rPr>
          <w:rFonts w:ascii="Consolas" w:eastAsiaTheme="minorHAnsi" w:hAnsi="Consolas" w:cs="Consolas"/>
          <w:color w:val="6A3E3E"/>
        </w:rPr>
        <w:t>v</w:t>
      </w:r>
      <w:r>
        <w:rPr>
          <w:rFonts w:ascii="Consolas" w:eastAsiaTheme="minorHAnsi" w:hAnsi="Consolas" w:cs="Consolas"/>
          <w:color w:val="000000"/>
        </w:rPr>
        <w:t xml:space="preserve"> = </w:t>
      </w:r>
      <w:r>
        <w:rPr>
          <w:rFonts w:ascii="Consolas" w:eastAsiaTheme="minorHAnsi" w:hAnsi="Consolas" w:cs="Consolas"/>
          <w:b/>
          <w:bCs/>
          <w:color w:val="7F0055"/>
        </w:rPr>
        <w:t>new</w:t>
      </w:r>
      <w:r>
        <w:rPr>
          <w:rFonts w:ascii="Consolas" w:eastAsiaTheme="minorHAnsi" w:hAnsi="Consolas" w:cs="Consolas"/>
          <w:color w:val="000000"/>
        </w:rPr>
        <w:t xml:space="preserve"> </w:t>
      </w:r>
      <w:r>
        <w:rPr>
          <w:rFonts w:ascii="Consolas" w:eastAsiaTheme="minorHAnsi" w:hAnsi="Consolas" w:cs="Consolas"/>
          <w:color w:val="000000"/>
          <w:u w:val="single"/>
        </w:rPr>
        <w:t>ArrayList</w:t>
      </w:r>
      <w:r>
        <w:rPr>
          <w:rFonts w:ascii="Consolas" w:eastAsiaTheme="minorHAnsi" w:hAnsi="Consolas" w:cs="Consolas"/>
          <w:color w:val="000000"/>
        </w:rPr>
        <w:t>();</w:t>
      </w:r>
    </w:p>
    <w:p w:rsidR="00BA3622" w:rsidRDefault="00BA3622" w:rsidP="0016695A">
      <w:pPr>
        <w:tabs>
          <w:tab w:val="left" w:pos="1954"/>
        </w:tabs>
        <w:autoSpaceDE w:val="0"/>
        <w:autoSpaceDN w:val="0"/>
        <w:adjustRightInd w:val="0"/>
        <w:rPr>
          <w:rFonts w:ascii="Consolas" w:eastAsiaTheme="minorHAnsi" w:hAnsi="Consolas" w:cs="Consolas"/>
        </w:rPr>
      </w:pPr>
      <w:r>
        <w:rPr>
          <w:rFonts w:ascii="Consolas" w:eastAsiaTheme="minorHAnsi" w:hAnsi="Consolas" w:cs="Consolas"/>
          <w:color w:val="6A3E3E"/>
          <w:u w:val="single"/>
        </w:rPr>
        <w:t>v</w:t>
      </w:r>
      <w:r>
        <w:rPr>
          <w:rFonts w:ascii="Consolas" w:eastAsiaTheme="minorHAnsi" w:hAnsi="Consolas" w:cs="Consolas"/>
          <w:color w:val="000000"/>
          <w:u w:val="single"/>
        </w:rPr>
        <w:t>.add(</w:t>
      </w:r>
      <w:r>
        <w:rPr>
          <w:rFonts w:ascii="Consolas" w:eastAsiaTheme="minorHAnsi" w:hAnsi="Consolas" w:cs="Consolas"/>
          <w:color w:val="2A00FF"/>
          <w:u w:val="single"/>
        </w:rPr>
        <w:t>"a"</w:t>
      </w:r>
      <w:r>
        <w:rPr>
          <w:rFonts w:ascii="Consolas" w:eastAsiaTheme="minorHAnsi" w:hAnsi="Consolas" w:cs="Consolas"/>
          <w:color w:val="000000"/>
          <w:u w:val="single"/>
        </w:rPr>
        <w:t>)</w:t>
      </w:r>
      <w:r>
        <w:rPr>
          <w:rFonts w:ascii="Consolas" w:eastAsiaTheme="minorHAnsi" w:hAnsi="Consolas" w:cs="Consolas"/>
          <w:color w:val="000000"/>
        </w:rPr>
        <w:t>;</w:t>
      </w:r>
      <w:r w:rsidR="0016695A">
        <w:rPr>
          <w:rFonts w:ascii="Consolas" w:eastAsiaTheme="minorHAnsi" w:hAnsi="Consolas" w:cs="Consolas"/>
          <w:color w:val="000000"/>
        </w:rPr>
        <w:tab/>
      </w:r>
    </w:p>
    <w:p w:rsidR="00BA3622" w:rsidRDefault="00BA3622" w:rsidP="00BA3622">
      <w:pPr>
        <w:autoSpaceDE w:val="0"/>
        <w:autoSpaceDN w:val="0"/>
        <w:adjustRightInd w:val="0"/>
        <w:rPr>
          <w:rFonts w:ascii="Consolas" w:eastAsiaTheme="minorHAnsi" w:hAnsi="Consolas" w:cs="Consolas"/>
        </w:rPr>
      </w:pPr>
      <w:r>
        <w:rPr>
          <w:rFonts w:ascii="Consolas" w:eastAsiaTheme="minorHAnsi" w:hAnsi="Consolas" w:cs="Consolas"/>
          <w:color w:val="6A3E3E"/>
          <w:u w:val="single"/>
        </w:rPr>
        <w:t>v</w:t>
      </w:r>
      <w:r>
        <w:rPr>
          <w:rFonts w:ascii="Consolas" w:eastAsiaTheme="minorHAnsi" w:hAnsi="Consolas" w:cs="Consolas"/>
          <w:color w:val="000000"/>
          <w:u w:val="single"/>
        </w:rPr>
        <w:t>.add(4.5)</w:t>
      </w:r>
      <w:r>
        <w:rPr>
          <w:rFonts w:ascii="Consolas" w:eastAsiaTheme="minorHAnsi" w:hAnsi="Consolas" w:cs="Consolas"/>
          <w:color w:val="000000"/>
        </w:rPr>
        <w:t>;</w:t>
      </w:r>
    </w:p>
    <w:p w:rsidR="00BA3622" w:rsidRDefault="00BA3622" w:rsidP="00BA3622">
      <w:pPr>
        <w:autoSpaceDE w:val="0"/>
        <w:autoSpaceDN w:val="0"/>
        <w:adjustRightInd w:val="0"/>
        <w:rPr>
          <w:rFonts w:ascii="Consolas" w:eastAsiaTheme="minorHAnsi" w:hAnsi="Consolas" w:cs="Consolas"/>
        </w:rPr>
      </w:pPr>
      <w:r>
        <w:rPr>
          <w:rFonts w:ascii="Consolas" w:eastAsiaTheme="minorHAnsi" w:hAnsi="Consolas" w:cs="Consolas"/>
          <w:color w:val="6A3E3E"/>
          <w:u w:val="single"/>
        </w:rPr>
        <w:t>v</w:t>
      </w:r>
      <w:r>
        <w:rPr>
          <w:rFonts w:ascii="Consolas" w:eastAsiaTheme="minorHAnsi" w:hAnsi="Consolas" w:cs="Consolas"/>
          <w:color w:val="000000"/>
          <w:u w:val="single"/>
        </w:rPr>
        <w:t>.add(5)</w:t>
      </w:r>
      <w:r>
        <w:rPr>
          <w:rFonts w:ascii="Consolas" w:eastAsiaTheme="minorHAnsi" w:hAnsi="Consolas" w:cs="Consolas"/>
          <w:color w:val="000000"/>
        </w:rPr>
        <w:t>;</w:t>
      </w:r>
    </w:p>
    <w:p w:rsidR="00BA3622" w:rsidRDefault="00BA3622" w:rsidP="00BA3622">
      <w:pPr>
        <w:autoSpaceDE w:val="0"/>
        <w:autoSpaceDN w:val="0"/>
        <w:adjustRightInd w:val="0"/>
        <w:rPr>
          <w:rFonts w:ascii="Consolas" w:eastAsiaTheme="minorHAnsi" w:hAnsi="Consolas" w:cs="Consolas"/>
          <w:color w:val="000000"/>
        </w:rPr>
      </w:pPr>
      <w:r>
        <w:rPr>
          <w:rFonts w:ascii="Consolas" w:eastAsiaTheme="minorHAnsi" w:hAnsi="Consolas" w:cs="Consolas"/>
          <w:color w:val="000000"/>
        </w:rPr>
        <w:t>System.</w:t>
      </w:r>
      <w:r>
        <w:rPr>
          <w:rFonts w:ascii="Consolas" w:eastAsiaTheme="minorHAnsi" w:hAnsi="Consolas" w:cs="Consolas"/>
          <w:b/>
          <w:bCs/>
          <w:i/>
          <w:iCs/>
          <w:color w:val="0000C0"/>
        </w:rPr>
        <w:t>out</w:t>
      </w:r>
      <w:r>
        <w:rPr>
          <w:rFonts w:ascii="Consolas" w:eastAsiaTheme="minorHAnsi" w:hAnsi="Consolas" w:cs="Consolas"/>
          <w:color w:val="000000"/>
        </w:rPr>
        <w:t>.println(</w:t>
      </w:r>
      <w:r>
        <w:rPr>
          <w:rFonts w:ascii="Consolas" w:eastAsiaTheme="minorHAnsi" w:hAnsi="Consolas" w:cs="Consolas"/>
          <w:color w:val="6A3E3E"/>
        </w:rPr>
        <w:t>v</w:t>
      </w:r>
      <w:r>
        <w:rPr>
          <w:rFonts w:ascii="Consolas" w:eastAsiaTheme="minorHAnsi" w:hAnsi="Consolas" w:cs="Consolas"/>
          <w:color w:val="000000"/>
        </w:rPr>
        <w:t>.size());</w:t>
      </w:r>
      <w:r w:rsidR="00747512">
        <w:rPr>
          <w:rFonts w:ascii="Consolas" w:eastAsiaTheme="minorHAnsi" w:hAnsi="Consolas" w:cs="Consolas"/>
          <w:color w:val="000000"/>
        </w:rPr>
        <w:t>//3</w:t>
      </w:r>
    </w:p>
    <w:p w:rsidR="00747512" w:rsidRDefault="00747512" w:rsidP="00BA3622">
      <w:pPr>
        <w:autoSpaceDE w:val="0"/>
        <w:autoSpaceDN w:val="0"/>
        <w:adjustRightInd w:val="0"/>
        <w:rPr>
          <w:rFonts w:ascii="Consolas" w:eastAsiaTheme="minorHAnsi" w:hAnsi="Consolas" w:cs="Consolas"/>
          <w:color w:val="000000"/>
        </w:rPr>
      </w:pPr>
    </w:p>
    <w:p w:rsidR="00747512" w:rsidRDefault="00747512" w:rsidP="00747512">
      <w:pPr>
        <w:autoSpaceDE w:val="0"/>
        <w:autoSpaceDN w:val="0"/>
        <w:adjustRightInd w:val="0"/>
        <w:rPr>
          <w:rFonts w:ascii="Consolas" w:eastAsiaTheme="minorHAnsi" w:hAnsi="Consolas" w:cs="Consolas"/>
        </w:rPr>
      </w:pPr>
      <w:r>
        <w:rPr>
          <w:rFonts w:ascii="Consolas" w:eastAsiaTheme="minorHAnsi" w:hAnsi="Consolas" w:cs="Consolas"/>
          <w:color w:val="000000"/>
        </w:rPr>
        <w:tab/>
      </w:r>
      <w:r>
        <w:rPr>
          <w:rFonts w:ascii="Consolas" w:eastAsiaTheme="minorHAnsi" w:hAnsi="Consolas" w:cs="Consolas"/>
          <w:color w:val="000000"/>
          <w:u w:val="single"/>
        </w:rPr>
        <w:t>Set</w:t>
      </w:r>
      <w:r>
        <w:rPr>
          <w:rFonts w:ascii="Consolas" w:eastAsiaTheme="minorHAnsi" w:hAnsi="Consolas" w:cs="Consolas"/>
          <w:color w:val="000000"/>
        </w:rPr>
        <w:t xml:space="preserve"> </w:t>
      </w:r>
      <w:r>
        <w:rPr>
          <w:rFonts w:ascii="Consolas" w:eastAsiaTheme="minorHAnsi" w:hAnsi="Consolas" w:cs="Consolas"/>
          <w:color w:val="6A3E3E"/>
        </w:rPr>
        <w:t>v</w:t>
      </w:r>
      <w:r>
        <w:rPr>
          <w:rFonts w:ascii="Consolas" w:eastAsiaTheme="minorHAnsi" w:hAnsi="Consolas" w:cs="Consolas"/>
          <w:color w:val="000000"/>
        </w:rPr>
        <w:t xml:space="preserve"> = </w:t>
      </w:r>
      <w:r>
        <w:rPr>
          <w:rFonts w:ascii="Consolas" w:eastAsiaTheme="minorHAnsi" w:hAnsi="Consolas" w:cs="Consolas"/>
          <w:b/>
          <w:bCs/>
          <w:color w:val="7F0055"/>
        </w:rPr>
        <w:t>new</w:t>
      </w:r>
      <w:r>
        <w:rPr>
          <w:rFonts w:ascii="Consolas" w:eastAsiaTheme="minorHAnsi" w:hAnsi="Consolas" w:cs="Consolas"/>
          <w:color w:val="000000"/>
        </w:rPr>
        <w:t xml:space="preserve"> </w:t>
      </w:r>
      <w:r>
        <w:rPr>
          <w:rFonts w:ascii="Consolas" w:eastAsiaTheme="minorHAnsi" w:hAnsi="Consolas" w:cs="Consolas"/>
          <w:color w:val="000000"/>
          <w:highlight w:val="lightGray"/>
          <w:u w:val="single"/>
        </w:rPr>
        <w:t>HashSet</w:t>
      </w:r>
      <w:r>
        <w:rPr>
          <w:rFonts w:ascii="Consolas" w:eastAsiaTheme="minorHAnsi" w:hAnsi="Consolas" w:cs="Consolas"/>
          <w:color w:val="000000"/>
        </w:rPr>
        <w:t>();</w:t>
      </w:r>
    </w:p>
    <w:p w:rsidR="00747512" w:rsidRDefault="00747512" w:rsidP="00747512">
      <w:pPr>
        <w:autoSpaceDE w:val="0"/>
        <w:autoSpaceDN w:val="0"/>
        <w:adjustRightInd w:val="0"/>
        <w:rPr>
          <w:rFonts w:ascii="Consolas" w:eastAsiaTheme="minorHAnsi" w:hAnsi="Consolas" w:cs="Consolas"/>
        </w:rPr>
      </w:pPr>
      <w:r>
        <w:rPr>
          <w:rFonts w:ascii="Consolas" w:eastAsiaTheme="minorHAnsi" w:hAnsi="Consolas" w:cs="Consolas"/>
          <w:color w:val="000000"/>
        </w:rPr>
        <w:tab/>
      </w:r>
      <w:r>
        <w:rPr>
          <w:rFonts w:ascii="Consolas" w:eastAsiaTheme="minorHAnsi" w:hAnsi="Consolas" w:cs="Consolas"/>
          <w:color w:val="000000"/>
        </w:rPr>
        <w:tab/>
      </w:r>
      <w:r>
        <w:rPr>
          <w:rFonts w:ascii="Consolas" w:eastAsiaTheme="minorHAnsi" w:hAnsi="Consolas" w:cs="Consolas"/>
          <w:color w:val="6A3E3E"/>
          <w:u w:val="single"/>
        </w:rPr>
        <w:t>v</w:t>
      </w:r>
      <w:r>
        <w:rPr>
          <w:rFonts w:ascii="Consolas" w:eastAsiaTheme="minorHAnsi" w:hAnsi="Consolas" w:cs="Consolas"/>
          <w:color w:val="000000"/>
          <w:u w:val="single"/>
        </w:rPr>
        <w:t>.add(</w:t>
      </w:r>
      <w:r>
        <w:rPr>
          <w:rFonts w:ascii="Consolas" w:eastAsiaTheme="minorHAnsi" w:hAnsi="Consolas" w:cs="Consolas"/>
          <w:color w:val="2A00FF"/>
          <w:u w:val="single"/>
        </w:rPr>
        <w:t>"a"</w:t>
      </w:r>
      <w:r>
        <w:rPr>
          <w:rFonts w:ascii="Consolas" w:eastAsiaTheme="minorHAnsi" w:hAnsi="Consolas" w:cs="Consolas"/>
          <w:color w:val="000000"/>
          <w:u w:val="single"/>
        </w:rPr>
        <w:t>)</w:t>
      </w:r>
      <w:r>
        <w:rPr>
          <w:rFonts w:ascii="Consolas" w:eastAsiaTheme="minorHAnsi" w:hAnsi="Consolas" w:cs="Consolas"/>
          <w:color w:val="000000"/>
        </w:rPr>
        <w:t>;</w:t>
      </w:r>
    </w:p>
    <w:p w:rsidR="00747512" w:rsidRDefault="00747512" w:rsidP="00747512">
      <w:pPr>
        <w:autoSpaceDE w:val="0"/>
        <w:autoSpaceDN w:val="0"/>
        <w:adjustRightInd w:val="0"/>
        <w:rPr>
          <w:rFonts w:ascii="Consolas" w:eastAsiaTheme="minorHAnsi" w:hAnsi="Consolas" w:cs="Consolas"/>
        </w:rPr>
      </w:pPr>
      <w:r>
        <w:rPr>
          <w:rFonts w:ascii="Consolas" w:eastAsiaTheme="minorHAnsi" w:hAnsi="Consolas" w:cs="Consolas"/>
          <w:color w:val="000000"/>
        </w:rPr>
        <w:tab/>
      </w:r>
      <w:r>
        <w:rPr>
          <w:rFonts w:ascii="Consolas" w:eastAsiaTheme="minorHAnsi" w:hAnsi="Consolas" w:cs="Consolas"/>
          <w:color w:val="000000"/>
        </w:rPr>
        <w:tab/>
      </w:r>
      <w:r>
        <w:rPr>
          <w:rFonts w:ascii="Consolas" w:eastAsiaTheme="minorHAnsi" w:hAnsi="Consolas" w:cs="Consolas"/>
          <w:color w:val="6A3E3E"/>
          <w:u w:val="single"/>
        </w:rPr>
        <w:t>v</w:t>
      </w:r>
      <w:r>
        <w:rPr>
          <w:rFonts w:ascii="Consolas" w:eastAsiaTheme="minorHAnsi" w:hAnsi="Consolas" w:cs="Consolas"/>
          <w:color w:val="000000"/>
          <w:u w:val="single"/>
        </w:rPr>
        <w:t>.add(4.5)</w:t>
      </w:r>
      <w:r>
        <w:rPr>
          <w:rFonts w:ascii="Consolas" w:eastAsiaTheme="minorHAnsi" w:hAnsi="Consolas" w:cs="Consolas"/>
          <w:color w:val="000000"/>
        </w:rPr>
        <w:t>;</w:t>
      </w:r>
    </w:p>
    <w:p w:rsidR="00747512" w:rsidRDefault="00747512" w:rsidP="00747512">
      <w:pPr>
        <w:autoSpaceDE w:val="0"/>
        <w:autoSpaceDN w:val="0"/>
        <w:adjustRightInd w:val="0"/>
        <w:rPr>
          <w:rFonts w:ascii="Consolas" w:eastAsiaTheme="minorHAnsi" w:hAnsi="Consolas" w:cs="Consolas"/>
        </w:rPr>
      </w:pPr>
      <w:r>
        <w:rPr>
          <w:rFonts w:ascii="Consolas" w:eastAsiaTheme="minorHAnsi" w:hAnsi="Consolas" w:cs="Consolas"/>
          <w:color w:val="000000"/>
        </w:rPr>
        <w:tab/>
      </w:r>
      <w:r>
        <w:rPr>
          <w:rFonts w:ascii="Consolas" w:eastAsiaTheme="minorHAnsi" w:hAnsi="Consolas" w:cs="Consolas"/>
          <w:color w:val="000000"/>
        </w:rPr>
        <w:tab/>
      </w:r>
      <w:r>
        <w:rPr>
          <w:rFonts w:ascii="Consolas" w:eastAsiaTheme="minorHAnsi" w:hAnsi="Consolas" w:cs="Consolas"/>
          <w:color w:val="6A3E3E"/>
          <w:u w:val="single"/>
        </w:rPr>
        <w:t>v</w:t>
      </w:r>
      <w:r>
        <w:rPr>
          <w:rFonts w:ascii="Consolas" w:eastAsiaTheme="minorHAnsi" w:hAnsi="Consolas" w:cs="Consolas"/>
          <w:color w:val="000000"/>
          <w:u w:val="single"/>
        </w:rPr>
        <w:t>.add(5)</w:t>
      </w:r>
      <w:r>
        <w:rPr>
          <w:rFonts w:ascii="Consolas" w:eastAsiaTheme="minorHAnsi" w:hAnsi="Consolas" w:cs="Consolas"/>
          <w:color w:val="000000"/>
        </w:rPr>
        <w:t>;</w:t>
      </w:r>
    </w:p>
    <w:p w:rsidR="00747512" w:rsidRDefault="00747512" w:rsidP="00747512">
      <w:pPr>
        <w:autoSpaceDE w:val="0"/>
        <w:autoSpaceDN w:val="0"/>
        <w:adjustRightInd w:val="0"/>
        <w:rPr>
          <w:rFonts w:ascii="Consolas" w:eastAsiaTheme="minorHAnsi" w:hAnsi="Consolas" w:cs="Consolas"/>
        </w:rPr>
      </w:pPr>
      <w:r>
        <w:rPr>
          <w:rFonts w:ascii="Consolas" w:eastAsiaTheme="minorHAnsi" w:hAnsi="Consolas" w:cs="Consolas"/>
          <w:color w:val="000000"/>
        </w:rPr>
        <w:tab/>
      </w:r>
      <w:r>
        <w:rPr>
          <w:rFonts w:ascii="Consolas" w:eastAsiaTheme="minorHAnsi" w:hAnsi="Consolas" w:cs="Consolas"/>
          <w:color w:val="000000"/>
        </w:rPr>
        <w:tab/>
        <w:t>System.</w:t>
      </w:r>
      <w:r>
        <w:rPr>
          <w:rFonts w:ascii="Consolas" w:eastAsiaTheme="minorHAnsi" w:hAnsi="Consolas" w:cs="Consolas"/>
          <w:b/>
          <w:bCs/>
          <w:i/>
          <w:iCs/>
          <w:color w:val="0000C0"/>
        </w:rPr>
        <w:t>out</w:t>
      </w:r>
      <w:r>
        <w:rPr>
          <w:rFonts w:ascii="Consolas" w:eastAsiaTheme="minorHAnsi" w:hAnsi="Consolas" w:cs="Consolas"/>
          <w:color w:val="000000"/>
        </w:rPr>
        <w:t>.println(</w:t>
      </w:r>
      <w:r>
        <w:rPr>
          <w:rFonts w:ascii="Consolas" w:eastAsiaTheme="minorHAnsi" w:hAnsi="Consolas" w:cs="Consolas"/>
          <w:color w:val="6A3E3E"/>
        </w:rPr>
        <w:t>v</w:t>
      </w:r>
      <w:r>
        <w:rPr>
          <w:rFonts w:ascii="Consolas" w:eastAsiaTheme="minorHAnsi" w:hAnsi="Consolas" w:cs="Consolas"/>
          <w:color w:val="000000"/>
        </w:rPr>
        <w:t>.size());//3</w:t>
      </w:r>
    </w:p>
    <w:p w:rsidR="00BA3622" w:rsidRDefault="00BA3622" w:rsidP="009714F5">
      <w:pPr>
        <w:shd w:val="clear" w:color="auto" w:fill="FFFFFF"/>
        <w:spacing w:after="240"/>
        <w:textAlignment w:val="baseline"/>
        <w:rPr>
          <w:rFonts w:ascii="Arial" w:hAnsi="Arial" w:cs="Arial"/>
          <w:color w:val="242729"/>
          <w:sz w:val="23"/>
          <w:szCs w:val="23"/>
        </w:rPr>
      </w:pPr>
    </w:p>
    <w:p w:rsidR="00BA3622" w:rsidRDefault="00730E93" w:rsidP="00730E93">
      <w:pPr>
        <w:shd w:val="clear" w:color="auto" w:fill="FFFFFF"/>
        <w:tabs>
          <w:tab w:val="left" w:pos="6285"/>
        </w:tabs>
        <w:spacing w:after="240"/>
        <w:textAlignment w:val="baseline"/>
        <w:rPr>
          <w:rFonts w:ascii="Arial" w:hAnsi="Arial" w:cs="Arial"/>
          <w:color w:val="242729"/>
          <w:sz w:val="23"/>
          <w:szCs w:val="23"/>
        </w:rPr>
      </w:pPr>
      <w:r>
        <w:rPr>
          <w:rFonts w:ascii="Arial" w:hAnsi="Arial" w:cs="Arial"/>
          <w:color w:val="242729"/>
          <w:sz w:val="23"/>
          <w:szCs w:val="23"/>
        </w:rPr>
        <w:tab/>
      </w:r>
    </w:p>
    <w:p w:rsidR="00431F4A" w:rsidRDefault="00431F4A" w:rsidP="00431F4A">
      <w:pPr>
        <w:autoSpaceDE w:val="0"/>
        <w:autoSpaceDN w:val="0"/>
        <w:adjustRightInd w:val="0"/>
        <w:rPr>
          <w:rFonts w:ascii="Consolas" w:eastAsiaTheme="minorHAnsi" w:hAnsi="Consolas" w:cs="Consolas"/>
          <w:b/>
          <w:bCs/>
          <w:color w:val="7F0055"/>
        </w:rPr>
      </w:pPr>
    </w:p>
    <w:p w:rsidR="00431F4A" w:rsidRDefault="00431F4A" w:rsidP="00431F4A">
      <w:pPr>
        <w:autoSpaceDE w:val="0"/>
        <w:autoSpaceDN w:val="0"/>
        <w:adjustRightInd w:val="0"/>
        <w:rPr>
          <w:rFonts w:ascii="Consolas" w:eastAsiaTheme="minorHAnsi" w:hAnsi="Consolas" w:cs="Consolas"/>
          <w:bCs/>
          <w:color w:val="7F0055"/>
        </w:rPr>
      </w:pPr>
      <w:r>
        <w:rPr>
          <w:rFonts w:ascii="Consolas" w:eastAsiaTheme="minorHAnsi" w:hAnsi="Consolas" w:cs="Consolas"/>
          <w:bCs/>
          <w:color w:val="7F0055"/>
        </w:rPr>
        <w:t>Given code will throw exception</w:t>
      </w:r>
    </w:p>
    <w:p w:rsidR="00431F4A" w:rsidRPr="00431F4A" w:rsidRDefault="00431F4A" w:rsidP="00431F4A">
      <w:pPr>
        <w:autoSpaceDE w:val="0"/>
        <w:autoSpaceDN w:val="0"/>
        <w:adjustRightInd w:val="0"/>
        <w:rPr>
          <w:rFonts w:ascii="Consolas" w:eastAsiaTheme="minorHAnsi" w:hAnsi="Consolas" w:cs="Consolas"/>
          <w:bCs/>
          <w:color w:val="7F0055"/>
        </w:rPr>
      </w:pPr>
      <w:r>
        <w:rPr>
          <w:rFonts w:ascii="Segoe UI" w:eastAsiaTheme="minorHAnsi" w:hAnsi="Segoe UI" w:cs="Segoe UI"/>
          <w:sz w:val="18"/>
          <w:szCs w:val="18"/>
        </w:rPr>
        <w:t>Unreachable catch block for ArithmeticException. It is already handled by the catch block for Exception</w:t>
      </w:r>
    </w:p>
    <w:p w:rsidR="00431F4A" w:rsidRDefault="00431F4A" w:rsidP="00431F4A">
      <w:pPr>
        <w:autoSpaceDE w:val="0"/>
        <w:autoSpaceDN w:val="0"/>
        <w:adjustRightInd w:val="0"/>
        <w:rPr>
          <w:rFonts w:ascii="Consolas" w:eastAsiaTheme="minorHAnsi" w:hAnsi="Consolas" w:cs="Consolas"/>
        </w:rPr>
      </w:pPr>
      <w:r>
        <w:rPr>
          <w:rFonts w:ascii="Consolas" w:eastAsiaTheme="minorHAnsi" w:hAnsi="Consolas" w:cs="Consolas"/>
          <w:b/>
          <w:bCs/>
          <w:color w:val="7F0055"/>
        </w:rPr>
        <w:t>try</w:t>
      </w:r>
    </w:p>
    <w:p w:rsidR="00431F4A" w:rsidRDefault="00431F4A" w:rsidP="00431F4A">
      <w:pPr>
        <w:autoSpaceDE w:val="0"/>
        <w:autoSpaceDN w:val="0"/>
        <w:adjustRightInd w:val="0"/>
        <w:rPr>
          <w:rFonts w:ascii="Consolas" w:eastAsiaTheme="minorHAnsi" w:hAnsi="Consolas" w:cs="Consolas"/>
        </w:rPr>
      </w:pPr>
      <w:r>
        <w:rPr>
          <w:rFonts w:ascii="Consolas" w:eastAsiaTheme="minorHAnsi" w:hAnsi="Consolas" w:cs="Consolas"/>
          <w:color w:val="000000"/>
        </w:rPr>
        <w:tab/>
        <w:t xml:space="preserve">        {</w:t>
      </w:r>
    </w:p>
    <w:p w:rsidR="00431F4A" w:rsidRDefault="00431F4A" w:rsidP="00431F4A">
      <w:pPr>
        <w:autoSpaceDE w:val="0"/>
        <w:autoSpaceDN w:val="0"/>
        <w:adjustRightInd w:val="0"/>
        <w:rPr>
          <w:rFonts w:ascii="Consolas" w:eastAsiaTheme="minorHAnsi" w:hAnsi="Consolas" w:cs="Consolas"/>
        </w:rPr>
      </w:pPr>
      <w:r>
        <w:rPr>
          <w:rFonts w:ascii="Consolas" w:eastAsiaTheme="minorHAnsi" w:hAnsi="Consolas" w:cs="Consolas"/>
          <w:color w:val="000000"/>
        </w:rPr>
        <w:tab/>
        <w:t xml:space="preserve">            </w:t>
      </w:r>
      <w:r>
        <w:rPr>
          <w:rFonts w:ascii="Consolas" w:eastAsiaTheme="minorHAnsi" w:hAnsi="Consolas" w:cs="Consolas"/>
          <w:b/>
          <w:bCs/>
          <w:color w:val="7F0055"/>
        </w:rPr>
        <w:t>int</w:t>
      </w:r>
      <w:r>
        <w:rPr>
          <w:rFonts w:ascii="Consolas" w:eastAsiaTheme="minorHAnsi" w:hAnsi="Consolas" w:cs="Consolas"/>
          <w:color w:val="000000"/>
        </w:rPr>
        <w:t xml:space="preserve"> </w:t>
      </w:r>
      <w:r>
        <w:rPr>
          <w:rFonts w:ascii="Consolas" w:eastAsiaTheme="minorHAnsi" w:hAnsi="Consolas" w:cs="Consolas"/>
          <w:color w:val="6A3E3E"/>
        </w:rPr>
        <w:t>i</w:t>
      </w:r>
      <w:r>
        <w:rPr>
          <w:rFonts w:ascii="Consolas" w:eastAsiaTheme="minorHAnsi" w:hAnsi="Consolas" w:cs="Consolas"/>
          <w:color w:val="000000"/>
        </w:rPr>
        <w:t>=1/0;</w:t>
      </w:r>
    </w:p>
    <w:p w:rsidR="00431F4A" w:rsidRDefault="00431F4A" w:rsidP="00431F4A">
      <w:pPr>
        <w:autoSpaceDE w:val="0"/>
        <w:autoSpaceDN w:val="0"/>
        <w:adjustRightInd w:val="0"/>
        <w:rPr>
          <w:rFonts w:ascii="Consolas" w:eastAsiaTheme="minorHAnsi" w:hAnsi="Consolas" w:cs="Consolas"/>
        </w:rPr>
      </w:pPr>
      <w:r>
        <w:rPr>
          <w:rFonts w:ascii="Consolas" w:eastAsiaTheme="minorHAnsi" w:hAnsi="Consolas" w:cs="Consolas"/>
          <w:color w:val="000000"/>
        </w:rPr>
        <w:tab/>
        <w:t xml:space="preserve">        }</w:t>
      </w:r>
    </w:p>
    <w:p w:rsidR="00431F4A" w:rsidRDefault="00431F4A" w:rsidP="00431F4A">
      <w:pPr>
        <w:autoSpaceDE w:val="0"/>
        <w:autoSpaceDN w:val="0"/>
        <w:adjustRightInd w:val="0"/>
        <w:rPr>
          <w:rFonts w:ascii="Consolas" w:eastAsiaTheme="minorHAnsi" w:hAnsi="Consolas" w:cs="Consolas"/>
        </w:rPr>
      </w:pPr>
      <w:r>
        <w:rPr>
          <w:rFonts w:ascii="Consolas" w:eastAsiaTheme="minorHAnsi" w:hAnsi="Consolas" w:cs="Consolas"/>
          <w:color w:val="000000"/>
        </w:rPr>
        <w:tab/>
        <w:t xml:space="preserve">        </w:t>
      </w:r>
      <w:r>
        <w:rPr>
          <w:rFonts w:ascii="Consolas" w:eastAsiaTheme="minorHAnsi" w:hAnsi="Consolas" w:cs="Consolas"/>
          <w:b/>
          <w:bCs/>
          <w:color w:val="7F0055"/>
        </w:rPr>
        <w:t>catch</w:t>
      </w:r>
      <w:r>
        <w:rPr>
          <w:rFonts w:ascii="Consolas" w:eastAsiaTheme="minorHAnsi" w:hAnsi="Consolas" w:cs="Consolas"/>
          <w:color w:val="000000"/>
        </w:rPr>
        <w:t xml:space="preserve"> (Exception </w:t>
      </w:r>
      <w:r>
        <w:rPr>
          <w:rFonts w:ascii="Consolas" w:eastAsiaTheme="minorHAnsi" w:hAnsi="Consolas" w:cs="Consolas"/>
          <w:color w:val="6A3E3E"/>
        </w:rPr>
        <w:t>e</w:t>
      </w:r>
      <w:r>
        <w:rPr>
          <w:rFonts w:ascii="Consolas" w:eastAsiaTheme="minorHAnsi" w:hAnsi="Consolas" w:cs="Consolas"/>
          <w:color w:val="000000"/>
        </w:rPr>
        <w:t>)</w:t>
      </w:r>
    </w:p>
    <w:p w:rsidR="00431F4A" w:rsidRDefault="00431F4A" w:rsidP="00431F4A">
      <w:pPr>
        <w:autoSpaceDE w:val="0"/>
        <w:autoSpaceDN w:val="0"/>
        <w:adjustRightInd w:val="0"/>
        <w:rPr>
          <w:rFonts w:ascii="Consolas" w:eastAsiaTheme="minorHAnsi" w:hAnsi="Consolas" w:cs="Consolas"/>
        </w:rPr>
      </w:pPr>
      <w:r>
        <w:rPr>
          <w:rFonts w:ascii="Consolas" w:eastAsiaTheme="minorHAnsi" w:hAnsi="Consolas" w:cs="Consolas"/>
          <w:color w:val="000000"/>
        </w:rPr>
        <w:tab/>
        <w:t xml:space="preserve">        {</w:t>
      </w:r>
    </w:p>
    <w:p w:rsidR="00431F4A" w:rsidRDefault="00431F4A" w:rsidP="00431F4A">
      <w:pPr>
        <w:autoSpaceDE w:val="0"/>
        <w:autoSpaceDN w:val="0"/>
        <w:adjustRightInd w:val="0"/>
        <w:rPr>
          <w:rFonts w:ascii="Consolas" w:eastAsiaTheme="minorHAnsi" w:hAnsi="Consolas" w:cs="Consolas"/>
        </w:rPr>
      </w:pPr>
      <w:r>
        <w:rPr>
          <w:rFonts w:ascii="Consolas" w:eastAsiaTheme="minorHAnsi" w:hAnsi="Consolas" w:cs="Consolas"/>
          <w:color w:val="000000"/>
        </w:rPr>
        <w:tab/>
        <w:t xml:space="preserve">            System.</w:t>
      </w:r>
      <w:r>
        <w:rPr>
          <w:rFonts w:ascii="Consolas" w:eastAsiaTheme="minorHAnsi" w:hAnsi="Consolas" w:cs="Consolas"/>
          <w:b/>
          <w:bCs/>
          <w:i/>
          <w:iCs/>
          <w:color w:val="0000C0"/>
        </w:rPr>
        <w:t>out</w:t>
      </w:r>
      <w:r>
        <w:rPr>
          <w:rFonts w:ascii="Consolas" w:eastAsiaTheme="minorHAnsi" w:hAnsi="Consolas" w:cs="Consolas"/>
          <w:color w:val="000000"/>
        </w:rPr>
        <w:t>.print(</w:t>
      </w:r>
      <w:r>
        <w:rPr>
          <w:rFonts w:ascii="Consolas" w:eastAsiaTheme="minorHAnsi" w:hAnsi="Consolas" w:cs="Consolas"/>
          <w:color w:val="2A00FF"/>
        </w:rPr>
        <w:t>"z"</w:t>
      </w:r>
      <w:r>
        <w:rPr>
          <w:rFonts w:ascii="Consolas" w:eastAsiaTheme="minorHAnsi" w:hAnsi="Consolas" w:cs="Consolas"/>
          <w:color w:val="000000"/>
        </w:rPr>
        <w:t xml:space="preserve">);   </w:t>
      </w:r>
    </w:p>
    <w:p w:rsidR="00431F4A" w:rsidRDefault="00431F4A" w:rsidP="00431F4A">
      <w:pPr>
        <w:autoSpaceDE w:val="0"/>
        <w:autoSpaceDN w:val="0"/>
        <w:adjustRightInd w:val="0"/>
        <w:rPr>
          <w:rFonts w:ascii="Consolas" w:eastAsiaTheme="minorHAnsi" w:hAnsi="Consolas" w:cs="Consolas"/>
        </w:rPr>
      </w:pPr>
      <w:r>
        <w:rPr>
          <w:rFonts w:ascii="Consolas" w:eastAsiaTheme="minorHAnsi" w:hAnsi="Consolas" w:cs="Consolas"/>
          <w:color w:val="000000"/>
        </w:rPr>
        <w:tab/>
        <w:t xml:space="preserve">        }  </w:t>
      </w:r>
    </w:p>
    <w:p w:rsidR="00431F4A" w:rsidRDefault="00431F4A" w:rsidP="00431F4A">
      <w:pPr>
        <w:autoSpaceDE w:val="0"/>
        <w:autoSpaceDN w:val="0"/>
        <w:adjustRightInd w:val="0"/>
        <w:rPr>
          <w:rFonts w:ascii="Consolas" w:eastAsiaTheme="minorHAnsi" w:hAnsi="Consolas" w:cs="Consolas"/>
        </w:rPr>
      </w:pPr>
      <w:r>
        <w:rPr>
          <w:rFonts w:ascii="Consolas" w:eastAsiaTheme="minorHAnsi" w:hAnsi="Consolas" w:cs="Consolas"/>
          <w:color w:val="000000"/>
        </w:rPr>
        <w:tab/>
      </w:r>
      <w:r>
        <w:rPr>
          <w:rFonts w:ascii="Consolas" w:eastAsiaTheme="minorHAnsi" w:hAnsi="Consolas" w:cs="Consolas"/>
          <w:color w:val="000000"/>
        </w:rPr>
        <w:tab/>
        <w:t xml:space="preserve"> </w:t>
      </w:r>
      <w:r>
        <w:rPr>
          <w:rFonts w:ascii="Consolas" w:eastAsiaTheme="minorHAnsi" w:hAnsi="Consolas" w:cs="Consolas"/>
          <w:b/>
          <w:bCs/>
          <w:color w:val="7F0055"/>
        </w:rPr>
        <w:t>catch</w:t>
      </w:r>
      <w:r>
        <w:rPr>
          <w:rFonts w:ascii="Consolas" w:eastAsiaTheme="minorHAnsi" w:hAnsi="Consolas" w:cs="Consolas"/>
          <w:color w:val="000000"/>
        </w:rPr>
        <w:t xml:space="preserve"> (</w:t>
      </w:r>
      <w:r>
        <w:rPr>
          <w:rFonts w:ascii="Consolas" w:eastAsiaTheme="minorHAnsi" w:hAnsi="Consolas" w:cs="Consolas"/>
          <w:color w:val="000000"/>
          <w:u w:val="single"/>
        </w:rPr>
        <w:t>ArithmeticException</w:t>
      </w:r>
      <w:r>
        <w:rPr>
          <w:rFonts w:ascii="Consolas" w:eastAsiaTheme="minorHAnsi" w:hAnsi="Consolas" w:cs="Consolas"/>
          <w:color w:val="000000"/>
        </w:rPr>
        <w:t xml:space="preserve"> </w:t>
      </w:r>
      <w:r>
        <w:rPr>
          <w:rFonts w:ascii="Consolas" w:eastAsiaTheme="minorHAnsi" w:hAnsi="Consolas" w:cs="Consolas"/>
          <w:color w:val="6A3E3E"/>
        </w:rPr>
        <w:t>ee</w:t>
      </w:r>
      <w:r>
        <w:rPr>
          <w:rFonts w:ascii="Consolas" w:eastAsiaTheme="minorHAnsi" w:hAnsi="Consolas" w:cs="Consolas"/>
          <w:color w:val="000000"/>
        </w:rPr>
        <w:t>)</w:t>
      </w:r>
    </w:p>
    <w:p w:rsidR="00431F4A" w:rsidRDefault="00431F4A" w:rsidP="00431F4A">
      <w:pPr>
        <w:autoSpaceDE w:val="0"/>
        <w:autoSpaceDN w:val="0"/>
        <w:adjustRightInd w:val="0"/>
        <w:rPr>
          <w:rFonts w:ascii="Consolas" w:eastAsiaTheme="minorHAnsi" w:hAnsi="Consolas" w:cs="Consolas"/>
        </w:rPr>
      </w:pPr>
      <w:r>
        <w:rPr>
          <w:rFonts w:ascii="Consolas" w:eastAsiaTheme="minorHAnsi" w:hAnsi="Consolas" w:cs="Consolas"/>
          <w:color w:val="000000"/>
        </w:rPr>
        <w:tab/>
        <w:t xml:space="preserve">        {</w:t>
      </w:r>
    </w:p>
    <w:p w:rsidR="00431F4A" w:rsidRDefault="00431F4A" w:rsidP="00431F4A">
      <w:pPr>
        <w:autoSpaceDE w:val="0"/>
        <w:autoSpaceDN w:val="0"/>
        <w:adjustRightInd w:val="0"/>
        <w:rPr>
          <w:rFonts w:ascii="Consolas" w:eastAsiaTheme="minorHAnsi" w:hAnsi="Consolas" w:cs="Consolas"/>
        </w:rPr>
      </w:pPr>
      <w:r>
        <w:rPr>
          <w:rFonts w:ascii="Consolas" w:eastAsiaTheme="minorHAnsi" w:hAnsi="Consolas" w:cs="Consolas"/>
          <w:color w:val="000000"/>
        </w:rPr>
        <w:tab/>
        <w:t xml:space="preserve">            System.</w:t>
      </w:r>
      <w:r>
        <w:rPr>
          <w:rFonts w:ascii="Consolas" w:eastAsiaTheme="minorHAnsi" w:hAnsi="Consolas" w:cs="Consolas"/>
          <w:b/>
          <w:bCs/>
          <w:i/>
          <w:iCs/>
          <w:color w:val="0000C0"/>
        </w:rPr>
        <w:t>out</w:t>
      </w:r>
      <w:r>
        <w:rPr>
          <w:rFonts w:ascii="Consolas" w:eastAsiaTheme="minorHAnsi" w:hAnsi="Consolas" w:cs="Consolas"/>
          <w:color w:val="000000"/>
        </w:rPr>
        <w:t>.print(</w:t>
      </w:r>
      <w:r>
        <w:rPr>
          <w:rFonts w:ascii="Consolas" w:eastAsiaTheme="minorHAnsi" w:hAnsi="Consolas" w:cs="Consolas"/>
          <w:color w:val="2A00FF"/>
        </w:rPr>
        <w:t>"z"</w:t>
      </w:r>
      <w:r>
        <w:rPr>
          <w:rFonts w:ascii="Consolas" w:eastAsiaTheme="minorHAnsi" w:hAnsi="Consolas" w:cs="Consolas"/>
          <w:color w:val="000000"/>
        </w:rPr>
        <w:t xml:space="preserve">);   </w:t>
      </w:r>
    </w:p>
    <w:p w:rsidR="00431F4A" w:rsidRDefault="003D0D73" w:rsidP="00431F4A">
      <w:pPr>
        <w:pStyle w:val="Heading1"/>
        <w:shd w:val="clear" w:color="auto" w:fill="FFFFFF"/>
        <w:spacing w:before="0" w:beforeAutospacing="0" w:after="0" w:afterAutospacing="0"/>
        <w:textAlignment w:val="baseline"/>
      </w:pPr>
      <w:r>
        <w:rPr>
          <w:rFonts w:ascii="Consolas" w:eastAsiaTheme="minorHAnsi" w:hAnsi="Consolas" w:cs="Consolas"/>
          <w:color w:val="000000"/>
        </w:rPr>
        <w:tab/>
        <w:t xml:space="preserve">    </w:t>
      </w:r>
      <w:r w:rsidR="00431F4A">
        <w:rPr>
          <w:rFonts w:ascii="Consolas" w:eastAsiaTheme="minorHAnsi" w:hAnsi="Consolas" w:cs="Consolas"/>
          <w:color w:val="000000"/>
        </w:rPr>
        <w:t xml:space="preserve">}        </w:t>
      </w:r>
    </w:p>
    <w:p w:rsidR="00431F4A" w:rsidRDefault="00431F4A" w:rsidP="00C761E2">
      <w:pPr>
        <w:pStyle w:val="Heading1"/>
        <w:shd w:val="clear" w:color="auto" w:fill="FFFFFF"/>
        <w:spacing w:before="0" w:beforeAutospacing="0" w:after="0" w:afterAutospacing="0"/>
        <w:jc w:val="center"/>
        <w:textAlignment w:val="baseline"/>
      </w:pPr>
    </w:p>
    <w:p w:rsidR="00382AB8" w:rsidRDefault="00FC1657" w:rsidP="00382AB8">
      <w:pPr>
        <w:pStyle w:val="Heading1"/>
        <w:shd w:val="clear" w:color="auto" w:fill="FFFFFF"/>
        <w:spacing w:before="0" w:beforeAutospacing="0" w:after="0" w:afterAutospacing="0"/>
        <w:textAlignment w:val="baseline"/>
        <w:rPr>
          <w:rFonts w:ascii="Arial" w:hAnsi="Arial" w:cs="Arial"/>
          <w:color w:val="242729"/>
          <w:sz w:val="33"/>
          <w:szCs w:val="33"/>
        </w:rPr>
      </w:pPr>
      <w:hyperlink r:id="rId31" w:history="1">
        <w:r w:rsidR="00382AB8">
          <w:rPr>
            <w:rStyle w:val="Hyperlink"/>
            <w:rFonts w:ascii="inherit" w:hAnsi="inherit" w:cs="Arial"/>
            <w:b w:val="0"/>
            <w:bCs w:val="0"/>
            <w:color w:val="242729"/>
            <w:bdr w:val="none" w:sz="0" w:space="0" w:color="auto" w:frame="1"/>
          </w:rPr>
          <w:t>Difference between wait() and sleep()</w:t>
        </w:r>
      </w:hyperlink>
    </w:p>
    <w:p w:rsidR="00E51518" w:rsidRPr="00E51518" w:rsidRDefault="00E51518" w:rsidP="00E51518">
      <w:pPr>
        <w:shd w:val="clear" w:color="auto" w:fill="FFFFFF"/>
        <w:spacing w:after="390"/>
        <w:rPr>
          <w:rFonts w:ascii="Segoe UI" w:hAnsi="Segoe UI" w:cs="Segoe UI"/>
          <w:color w:val="333333"/>
        </w:rPr>
      </w:pPr>
      <w:r w:rsidRPr="00E51518">
        <w:rPr>
          <w:rFonts w:ascii="Segoe UI" w:hAnsi="Segoe UI" w:cs="Segoe UI"/>
          <w:b/>
          <w:bCs/>
          <w:color w:val="333333"/>
        </w:rPr>
        <w:t>sleep()</w:t>
      </w:r>
      <w:r w:rsidRPr="00E51518">
        <w:rPr>
          <w:rFonts w:ascii="Segoe UI" w:hAnsi="Segoe UI" w:cs="Segoe UI"/>
          <w:color w:val="333333"/>
        </w:rPr>
        <w:t> is a method which is used to hold the process for few seconds or the time you wanted but in case of </w:t>
      </w:r>
      <w:r w:rsidRPr="00E51518">
        <w:rPr>
          <w:rFonts w:ascii="Segoe UI" w:hAnsi="Segoe UI" w:cs="Segoe UI"/>
          <w:b/>
          <w:bCs/>
          <w:color w:val="333333"/>
        </w:rPr>
        <w:t>wait()</w:t>
      </w:r>
      <w:r w:rsidRPr="00E51518">
        <w:rPr>
          <w:rFonts w:ascii="Segoe UI" w:hAnsi="Segoe UI" w:cs="Segoe UI"/>
          <w:color w:val="333333"/>
        </w:rPr>
        <w:t> method thread goes in waiting state and it won’t come back automatically until we call the notify() or notifyAll().</w:t>
      </w:r>
    </w:p>
    <w:p w:rsidR="00E51518" w:rsidRPr="00E51518" w:rsidRDefault="00897E46" w:rsidP="00E51518">
      <w:pPr>
        <w:shd w:val="clear" w:color="auto" w:fill="FFFFFF"/>
        <w:spacing w:after="390"/>
        <w:rPr>
          <w:rFonts w:ascii="Segoe UI" w:hAnsi="Segoe UI" w:cs="Segoe UI"/>
          <w:color w:val="333333"/>
        </w:rPr>
      </w:pPr>
      <w:r>
        <w:rPr>
          <w:rFonts w:ascii="Arial" w:hAnsi="Arial" w:cs="Arial"/>
          <w:color w:val="222222"/>
          <w:shd w:val="clear" w:color="auto" w:fill="FFFFFF"/>
        </w:rPr>
        <w:t>The </w:t>
      </w:r>
      <w:r>
        <w:rPr>
          <w:rFonts w:ascii="Arial" w:hAnsi="Arial" w:cs="Arial"/>
          <w:b/>
          <w:bCs/>
          <w:color w:val="222222"/>
          <w:shd w:val="clear" w:color="auto" w:fill="FFFFFF"/>
        </w:rPr>
        <w:t>wait</w:t>
      </w:r>
      <w:r>
        <w:rPr>
          <w:rFonts w:ascii="Arial" w:hAnsi="Arial" w:cs="Arial"/>
          <w:color w:val="222222"/>
          <w:shd w:val="clear" w:color="auto" w:fill="FFFFFF"/>
        </w:rPr>
        <w:t>() is used for inter-thread communication while </w:t>
      </w:r>
      <w:r>
        <w:rPr>
          <w:rFonts w:ascii="Arial" w:hAnsi="Arial" w:cs="Arial"/>
          <w:b/>
          <w:bCs/>
          <w:color w:val="222222"/>
          <w:shd w:val="clear" w:color="auto" w:fill="FFFFFF"/>
        </w:rPr>
        <w:t>sleep</w:t>
      </w:r>
      <w:r>
        <w:rPr>
          <w:rFonts w:ascii="Arial" w:hAnsi="Arial" w:cs="Arial"/>
          <w:color w:val="222222"/>
          <w:shd w:val="clear" w:color="auto" w:fill="FFFFFF"/>
        </w:rPr>
        <w:t>() is used to introduce pause on execution, generally.</w:t>
      </w:r>
    </w:p>
    <w:p w:rsidR="00F86746" w:rsidRPr="00F86746" w:rsidRDefault="00F86746" w:rsidP="00F86746">
      <w:pPr>
        <w:shd w:val="clear" w:color="auto" w:fill="FFFFFF"/>
        <w:spacing w:after="240"/>
        <w:textAlignment w:val="baseline"/>
        <w:rPr>
          <w:rFonts w:ascii="Arial" w:hAnsi="Arial" w:cs="Arial"/>
          <w:color w:val="242729"/>
          <w:sz w:val="23"/>
          <w:szCs w:val="23"/>
        </w:rPr>
      </w:pPr>
      <w:r w:rsidRPr="00F86746">
        <w:rPr>
          <w:rFonts w:ascii="Arial" w:hAnsi="Arial" w:cs="Arial"/>
          <w:color w:val="242729"/>
          <w:sz w:val="23"/>
          <w:szCs w:val="23"/>
        </w:rPr>
        <w:t>Method Overloading means to have two or more methods with same name in the same class with different arguments. The benefit of method overloading is that it allows you to implement methods that support the same semantic operation but differ by argument number or type.</w:t>
      </w:r>
    </w:p>
    <w:p w:rsidR="00F86746" w:rsidRPr="00F86746" w:rsidRDefault="00F86746" w:rsidP="00F86746">
      <w:pPr>
        <w:shd w:val="clear" w:color="auto" w:fill="FFFFFF"/>
        <w:spacing w:after="240"/>
        <w:textAlignment w:val="baseline"/>
        <w:rPr>
          <w:rFonts w:ascii="Arial" w:hAnsi="Arial" w:cs="Arial"/>
          <w:color w:val="242729"/>
          <w:sz w:val="23"/>
          <w:szCs w:val="23"/>
        </w:rPr>
      </w:pPr>
      <w:r w:rsidRPr="00F86746">
        <w:rPr>
          <w:rFonts w:ascii="Arial" w:hAnsi="Arial" w:cs="Arial"/>
          <w:color w:val="242729"/>
          <w:sz w:val="23"/>
          <w:szCs w:val="23"/>
        </w:rPr>
        <w:t>Important Points</w:t>
      </w:r>
    </w:p>
    <w:p w:rsidR="00F86746" w:rsidRPr="00F86746" w:rsidRDefault="00F86746" w:rsidP="00AE07BE">
      <w:pPr>
        <w:numPr>
          <w:ilvl w:val="0"/>
          <w:numId w:val="45"/>
        </w:numPr>
        <w:shd w:val="clear" w:color="auto" w:fill="FFFFFF"/>
        <w:spacing w:after="120"/>
        <w:ind w:left="450"/>
        <w:textAlignment w:val="baseline"/>
        <w:rPr>
          <w:rFonts w:ascii="inherit" w:hAnsi="inherit" w:cs="Arial"/>
          <w:color w:val="242729"/>
          <w:sz w:val="23"/>
          <w:szCs w:val="23"/>
        </w:rPr>
      </w:pPr>
      <w:r w:rsidRPr="00F86746">
        <w:rPr>
          <w:rFonts w:ascii="inherit" w:hAnsi="inherit" w:cs="Arial"/>
          <w:color w:val="242729"/>
          <w:sz w:val="23"/>
          <w:szCs w:val="23"/>
        </w:rPr>
        <w:t>Overloaded methods MUST change the argument list</w:t>
      </w:r>
    </w:p>
    <w:p w:rsidR="00F86746" w:rsidRPr="00F86746" w:rsidRDefault="00F86746" w:rsidP="00AE07BE">
      <w:pPr>
        <w:numPr>
          <w:ilvl w:val="0"/>
          <w:numId w:val="45"/>
        </w:numPr>
        <w:shd w:val="clear" w:color="auto" w:fill="FFFFFF"/>
        <w:spacing w:after="120"/>
        <w:ind w:left="450"/>
        <w:textAlignment w:val="baseline"/>
        <w:rPr>
          <w:rFonts w:ascii="inherit" w:hAnsi="inherit" w:cs="Arial"/>
          <w:color w:val="242729"/>
          <w:sz w:val="23"/>
          <w:szCs w:val="23"/>
        </w:rPr>
      </w:pPr>
      <w:r w:rsidRPr="00F86746">
        <w:rPr>
          <w:rFonts w:ascii="inherit" w:hAnsi="inherit" w:cs="Arial"/>
          <w:color w:val="242729"/>
          <w:sz w:val="23"/>
          <w:szCs w:val="23"/>
        </w:rPr>
        <w:t>Overloaded methods CAN change the return type</w:t>
      </w:r>
    </w:p>
    <w:p w:rsidR="00F86746" w:rsidRPr="00F86746" w:rsidRDefault="00F86746" w:rsidP="00AE07BE">
      <w:pPr>
        <w:numPr>
          <w:ilvl w:val="0"/>
          <w:numId w:val="45"/>
        </w:numPr>
        <w:shd w:val="clear" w:color="auto" w:fill="FFFFFF"/>
        <w:spacing w:after="120"/>
        <w:ind w:left="450"/>
        <w:textAlignment w:val="baseline"/>
        <w:rPr>
          <w:rFonts w:ascii="inherit" w:hAnsi="inherit" w:cs="Arial"/>
          <w:color w:val="242729"/>
          <w:sz w:val="23"/>
          <w:szCs w:val="23"/>
        </w:rPr>
      </w:pPr>
      <w:r w:rsidRPr="00F86746">
        <w:rPr>
          <w:rFonts w:ascii="inherit" w:hAnsi="inherit" w:cs="Arial"/>
          <w:color w:val="242729"/>
          <w:sz w:val="23"/>
          <w:szCs w:val="23"/>
        </w:rPr>
        <w:t>Overloaded methods CAN change the access modifier</w:t>
      </w:r>
    </w:p>
    <w:p w:rsidR="00F86746" w:rsidRPr="00F86746" w:rsidRDefault="00F86746" w:rsidP="00AE07BE">
      <w:pPr>
        <w:numPr>
          <w:ilvl w:val="0"/>
          <w:numId w:val="45"/>
        </w:numPr>
        <w:shd w:val="clear" w:color="auto" w:fill="FFFFFF"/>
        <w:spacing w:after="120"/>
        <w:ind w:left="450"/>
        <w:textAlignment w:val="baseline"/>
        <w:rPr>
          <w:rFonts w:ascii="inherit" w:hAnsi="inherit" w:cs="Arial"/>
          <w:color w:val="242729"/>
          <w:sz w:val="23"/>
          <w:szCs w:val="23"/>
        </w:rPr>
      </w:pPr>
      <w:r w:rsidRPr="00F86746">
        <w:rPr>
          <w:rFonts w:ascii="inherit" w:hAnsi="inherit" w:cs="Arial"/>
          <w:color w:val="242729"/>
          <w:sz w:val="23"/>
          <w:szCs w:val="23"/>
        </w:rPr>
        <w:t>Overloaded methods CAN declare new or broader checked exceptions</w:t>
      </w:r>
    </w:p>
    <w:p w:rsidR="00F86746" w:rsidRDefault="00F86746" w:rsidP="00AE07BE">
      <w:pPr>
        <w:numPr>
          <w:ilvl w:val="0"/>
          <w:numId w:val="45"/>
        </w:numPr>
        <w:shd w:val="clear" w:color="auto" w:fill="FFFFFF"/>
        <w:ind w:left="450"/>
        <w:textAlignment w:val="baseline"/>
        <w:rPr>
          <w:rFonts w:ascii="inherit" w:hAnsi="inherit" w:cs="Arial"/>
          <w:color w:val="242729"/>
          <w:sz w:val="23"/>
          <w:szCs w:val="23"/>
        </w:rPr>
      </w:pPr>
      <w:r w:rsidRPr="00F86746">
        <w:rPr>
          <w:rFonts w:ascii="inherit" w:hAnsi="inherit" w:cs="Arial"/>
          <w:color w:val="242729"/>
          <w:sz w:val="23"/>
          <w:szCs w:val="23"/>
        </w:rPr>
        <w:t>A method can be overloaded in the same class or in a subclass</w:t>
      </w:r>
      <w:r w:rsidR="00DB1F1F">
        <w:rPr>
          <w:rFonts w:ascii="inherit" w:hAnsi="inherit" w:cs="Arial"/>
          <w:color w:val="242729"/>
          <w:sz w:val="23"/>
          <w:szCs w:val="23"/>
        </w:rPr>
        <w:t>.</w:t>
      </w:r>
    </w:p>
    <w:p w:rsidR="00DB1F1F" w:rsidRDefault="00DB1F1F" w:rsidP="00DB1F1F">
      <w:pPr>
        <w:shd w:val="clear" w:color="auto" w:fill="FFFFFF"/>
        <w:ind w:left="450"/>
        <w:textAlignment w:val="baseline"/>
        <w:rPr>
          <w:rFonts w:ascii="inherit" w:hAnsi="inherit" w:cs="Arial"/>
          <w:color w:val="242729"/>
          <w:sz w:val="23"/>
          <w:szCs w:val="23"/>
        </w:rPr>
      </w:pPr>
    </w:p>
    <w:p w:rsidR="00DB1F1F" w:rsidRPr="00C94647" w:rsidRDefault="00DB1F1F" w:rsidP="00DB1F1F">
      <w:pPr>
        <w:pStyle w:val="Heading3"/>
        <w:shd w:val="clear" w:color="auto" w:fill="FFFFFF"/>
        <w:spacing w:before="0" w:after="300"/>
        <w:rPr>
          <w:rFonts w:ascii="inherit" w:eastAsia="Times New Roman" w:hAnsi="inherit" w:cs="Arial"/>
          <w:bCs w:val="0"/>
          <w:color w:val="242729"/>
          <w:sz w:val="36"/>
          <w:szCs w:val="36"/>
        </w:rPr>
      </w:pPr>
      <w:r w:rsidRPr="00C94647">
        <w:rPr>
          <w:rFonts w:ascii="inherit" w:eastAsia="Times New Roman" w:hAnsi="inherit" w:cs="Arial"/>
          <w:bCs w:val="0"/>
          <w:color w:val="242729"/>
          <w:sz w:val="36"/>
          <w:szCs w:val="36"/>
        </w:rPr>
        <w:t>Rules for method overriding:</w:t>
      </w:r>
    </w:p>
    <w:p w:rsidR="00DB1F1F" w:rsidRPr="00DB1F1F" w:rsidRDefault="00DB1F1F" w:rsidP="00AE07BE">
      <w:pPr>
        <w:numPr>
          <w:ilvl w:val="0"/>
          <w:numId w:val="46"/>
        </w:numPr>
        <w:shd w:val="clear" w:color="auto" w:fill="FFFFFF"/>
        <w:spacing w:before="100" w:beforeAutospacing="1" w:after="120" w:line="480" w:lineRule="atLeast"/>
        <w:ind w:left="675"/>
        <w:rPr>
          <w:rFonts w:ascii="inherit" w:hAnsi="inherit" w:cs="Arial"/>
          <w:color w:val="242729"/>
          <w:sz w:val="23"/>
          <w:szCs w:val="23"/>
        </w:rPr>
      </w:pPr>
      <w:r w:rsidRPr="00DB1F1F">
        <w:rPr>
          <w:rFonts w:ascii="inherit" w:hAnsi="inherit" w:cs="Arial"/>
          <w:color w:val="242729"/>
          <w:sz w:val="23"/>
          <w:szCs w:val="23"/>
        </w:rPr>
        <w:t>In </w:t>
      </w:r>
      <w:hyperlink r:id="rId32" w:tgtFrame="_blank" w:history="1">
        <w:r w:rsidRPr="00DB1F1F">
          <w:rPr>
            <w:rFonts w:ascii="inherit" w:hAnsi="inherit" w:cs="Arial"/>
            <w:color w:val="242729"/>
            <w:sz w:val="23"/>
            <w:szCs w:val="23"/>
          </w:rPr>
          <w:t>java</w:t>
        </w:r>
      </w:hyperlink>
      <w:r w:rsidRPr="00DB1F1F">
        <w:rPr>
          <w:rFonts w:ascii="inherit" w:hAnsi="inherit" w:cs="Arial"/>
          <w:color w:val="242729"/>
          <w:sz w:val="23"/>
          <w:szCs w:val="23"/>
        </w:rPr>
        <w:t>, a method can only be written in Subclass, not in same class.</w:t>
      </w:r>
    </w:p>
    <w:p w:rsidR="00DB1F1F" w:rsidRPr="00DB1F1F" w:rsidRDefault="00DB1F1F" w:rsidP="00AE07BE">
      <w:pPr>
        <w:numPr>
          <w:ilvl w:val="0"/>
          <w:numId w:val="46"/>
        </w:numPr>
        <w:shd w:val="clear" w:color="auto" w:fill="FFFFFF"/>
        <w:spacing w:before="100" w:beforeAutospacing="1" w:after="120" w:line="480" w:lineRule="atLeast"/>
        <w:ind w:left="675"/>
        <w:rPr>
          <w:rFonts w:ascii="inherit" w:hAnsi="inherit" w:cs="Arial"/>
          <w:color w:val="242729"/>
          <w:sz w:val="23"/>
          <w:szCs w:val="23"/>
        </w:rPr>
      </w:pPr>
      <w:r w:rsidRPr="00DB1F1F">
        <w:rPr>
          <w:rFonts w:ascii="inherit" w:hAnsi="inherit" w:cs="Arial"/>
          <w:color w:val="242729"/>
          <w:sz w:val="23"/>
          <w:szCs w:val="23"/>
        </w:rPr>
        <w:t>The argument list should be exactly the same as that of the overridden method.</w:t>
      </w:r>
    </w:p>
    <w:p w:rsidR="00DB1F1F" w:rsidRPr="00DB1F1F" w:rsidRDefault="00DB1F1F" w:rsidP="00AE07BE">
      <w:pPr>
        <w:numPr>
          <w:ilvl w:val="0"/>
          <w:numId w:val="46"/>
        </w:numPr>
        <w:shd w:val="clear" w:color="auto" w:fill="FFFFFF"/>
        <w:spacing w:before="100" w:beforeAutospacing="1" w:after="120" w:line="480" w:lineRule="atLeast"/>
        <w:ind w:left="675"/>
        <w:rPr>
          <w:rFonts w:ascii="inherit" w:hAnsi="inherit" w:cs="Arial"/>
          <w:color w:val="242729"/>
          <w:sz w:val="23"/>
          <w:szCs w:val="23"/>
        </w:rPr>
      </w:pPr>
      <w:r w:rsidRPr="00DB1F1F">
        <w:rPr>
          <w:rFonts w:ascii="inherit" w:hAnsi="inherit" w:cs="Arial"/>
          <w:color w:val="242729"/>
          <w:sz w:val="23"/>
          <w:szCs w:val="23"/>
        </w:rPr>
        <w:lastRenderedPageBreak/>
        <w:t>The return type should be the same or a subtype of the return type declared in the original overridden method in the super class.</w:t>
      </w:r>
    </w:p>
    <w:p w:rsidR="00DB1F1F" w:rsidRDefault="00DB1F1F" w:rsidP="00AE07BE">
      <w:pPr>
        <w:numPr>
          <w:ilvl w:val="0"/>
          <w:numId w:val="46"/>
        </w:numPr>
        <w:shd w:val="clear" w:color="auto" w:fill="FFFFFF"/>
        <w:spacing w:before="100" w:beforeAutospacing="1" w:after="120" w:line="480" w:lineRule="atLeast"/>
        <w:ind w:left="675"/>
        <w:rPr>
          <w:rFonts w:ascii="inherit" w:hAnsi="inherit" w:cs="Arial"/>
          <w:color w:val="242729"/>
          <w:sz w:val="23"/>
          <w:szCs w:val="23"/>
        </w:rPr>
      </w:pPr>
      <w:r w:rsidRPr="00DB1F1F">
        <w:rPr>
          <w:rFonts w:ascii="inherit" w:hAnsi="inherit" w:cs="Arial"/>
          <w:color w:val="242729"/>
          <w:sz w:val="23"/>
          <w:szCs w:val="23"/>
        </w:rPr>
        <w:t>The access level cannot be more restrictive than the overridden method’s access level. For example: if the super class method is declared public then the overridding method in the sub class cannot be either private or protected.</w:t>
      </w:r>
    </w:p>
    <w:p w:rsidR="003C2949" w:rsidRPr="003C2949" w:rsidRDefault="003C2949" w:rsidP="003C2949">
      <w:pPr>
        <w:pStyle w:val="ListParagraph"/>
        <w:numPr>
          <w:ilvl w:val="0"/>
          <w:numId w:val="46"/>
        </w:numPr>
        <w:shd w:val="clear" w:color="auto" w:fill="FFFFFF"/>
        <w:spacing w:after="240"/>
        <w:textAlignment w:val="baseline"/>
        <w:rPr>
          <w:rFonts w:ascii="Arial" w:hAnsi="Arial" w:cs="Arial"/>
          <w:color w:val="242729"/>
          <w:sz w:val="23"/>
          <w:szCs w:val="23"/>
        </w:rPr>
      </w:pPr>
      <w:r w:rsidRPr="003C2949">
        <w:rPr>
          <w:rFonts w:ascii="Arial" w:hAnsi="Arial" w:cs="Arial"/>
          <w:color w:val="242729"/>
          <w:sz w:val="23"/>
          <w:szCs w:val="23"/>
        </w:rPr>
        <w:t>It is possible to relax the restriction, but not to make it more restrictive:</w:t>
      </w:r>
    </w:p>
    <w:p w:rsidR="003C2949" w:rsidRPr="003C2949" w:rsidRDefault="003C2949" w:rsidP="003C2949">
      <w:pPr>
        <w:pStyle w:val="ListParagraph"/>
        <w:numPr>
          <w:ilvl w:val="0"/>
          <w:numId w:val="46"/>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0"/>
          <w:szCs w:val="20"/>
          <w:bdr w:val="none" w:sz="0" w:space="0" w:color="auto" w:frame="1"/>
          <w:shd w:val="clear" w:color="auto" w:fill="EFF0F1"/>
        </w:rPr>
      </w:pPr>
      <w:r w:rsidRPr="003C2949">
        <w:rPr>
          <w:rFonts w:ascii="inherit" w:hAnsi="inherit" w:cs="Consolas"/>
          <w:color w:val="101094"/>
          <w:sz w:val="20"/>
          <w:szCs w:val="20"/>
          <w:bdr w:val="none" w:sz="0" w:space="0" w:color="auto" w:frame="1"/>
          <w:shd w:val="clear" w:color="auto" w:fill="EFF0F1"/>
        </w:rPr>
        <w:t>public</w:t>
      </w:r>
      <w:r w:rsidRPr="003C2949">
        <w:rPr>
          <w:rFonts w:ascii="inherit" w:hAnsi="inherit" w:cs="Consolas"/>
          <w:color w:val="303336"/>
          <w:sz w:val="20"/>
          <w:szCs w:val="20"/>
          <w:bdr w:val="none" w:sz="0" w:space="0" w:color="auto" w:frame="1"/>
          <w:shd w:val="clear" w:color="auto" w:fill="EFF0F1"/>
        </w:rPr>
        <w:t xml:space="preserve"> </w:t>
      </w:r>
      <w:r w:rsidRPr="003C2949">
        <w:rPr>
          <w:rFonts w:ascii="inherit" w:hAnsi="inherit" w:cs="Consolas"/>
          <w:color w:val="101094"/>
          <w:sz w:val="20"/>
          <w:szCs w:val="20"/>
          <w:bdr w:val="none" w:sz="0" w:space="0" w:color="auto" w:frame="1"/>
          <w:shd w:val="clear" w:color="auto" w:fill="EFF0F1"/>
        </w:rPr>
        <w:t>abstract</w:t>
      </w:r>
      <w:r w:rsidRPr="003C2949">
        <w:rPr>
          <w:rFonts w:ascii="inherit" w:hAnsi="inherit" w:cs="Consolas"/>
          <w:color w:val="303336"/>
          <w:sz w:val="20"/>
          <w:szCs w:val="20"/>
          <w:bdr w:val="none" w:sz="0" w:space="0" w:color="auto" w:frame="1"/>
          <w:shd w:val="clear" w:color="auto" w:fill="EFF0F1"/>
        </w:rPr>
        <w:t xml:space="preserve"> </w:t>
      </w:r>
      <w:r w:rsidRPr="003C2949">
        <w:rPr>
          <w:rFonts w:ascii="inherit" w:hAnsi="inherit" w:cs="Consolas"/>
          <w:color w:val="101094"/>
          <w:sz w:val="20"/>
          <w:szCs w:val="20"/>
          <w:bdr w:val="none" w:sz="0" w:space="0" w:color="auto" w:frame="1"/>
          <w:shd w:val="clear" w:color="auto" w:fill="EFF0F1"/>
        </w:rPr>
        <w:t>class</w:t>
      </w:r>
      <w:r w:rsidRPr="003C2949">
        <w:rPr>
          <w:rFonts w:ascii="inherit" w:hAnsi="inherit" w:cs="Consolas"/>
          <w:color w:val="303336"/>
          <w:sz w:val="20"/>
          <w:szCs w:val="20"/>
          <w:bdr w:val="none" w:sz="0" w:space="0" w:color="auto" w:frame="1"/>
          <w:shd w:val="clear" w:color="auto" w:fill="EFF0F1"/>
        </w:rPr>
        <w:t xml:space="preserve"> A </w:t>
      </w:r>
      <w:r w:rsidRPr="003C2949">
        <w:rPr>
          <w:rFonts w:ascii="inherit" w:eastAsia="Times New Roman" w:hAnsi="inherit" w:cs="Consolas"/>
          <w:color w:val="303336"/>
          <w:sz w:val="20"/>
          <w:szCs w:val="20"/>
          <w:bdr w:val="none" w:sz="0" w:space="0" w:color="auto" w:frame="1"/>
          <w:shd w:val="clear" w:color="auto" w:fill="EFF0F1"/>
        </w:rPr>
        <w:t>{</w:t>
      </w:r>
    </w:p>
    <w:p w:rsidR="003C2949" w:rsidRPr="003C2949" w:rsidRDefault="003C2949" w:rsidP="003C2949">
      <w:pPr>
        <w:pStyle w:val="ListParagraph"/>
        <w:numPr>
          <w:ilvl w:val="0"/>
          <w:numId w:val="46"/>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0"/>
          <w:szCs w:val="20"/>
          <w:bdr w:val="none" w:sz="0" w:space="0" w:color="auto" w:frame="1"/>
          <w:shd w:val="clear" w:color="auto" w:fill="EFF0F1"/>
        </w:rPr>
      </w:pPr>
      <w:r w:rsidRPr="003C2949">
        <w:rPr>
          <w:rFonts w:ascii="inherit" w:hAnsi="inherit" w:cs="Consolas"/>
          <w:color w:val="303336"/>
          <w:sz w:val="20"/>
          <w:szCs w:val="20"/>
          <w:bdr w:val="none" w:sz="0" w:space="0" w:color="auto" w:frame="1"/>
          <w:shd w:val="clear" w:color="auto" w:fill="EFF0F1"/>
        </w:rPr>
        <w:t xml:space="preserve">    </w:t>
      </w:r>
      <w:r w:rsidRPr="003C2949">
        <w:rPr>
          <w:rFonts w:ascii="inherit" w:hAnsi="inherit" w:cs="Consolas"/>
          <w:color w:val="101094"/>
          <w:sz w:val="20"/>
          <w:szCs w:val="20"/>
          <w:bdr w:val="none" w:sz="0" w:space="0" w:color="auto" w:frame="1"/>
          <w:shd w:val="clear" w:color="auto" w:fill="EFF0F1"/>
        </w:rPr>
        <w:t>protected</w:t>
      </w:r>
      <w:r w:rsidRPr="003C2949">
        <w:rPr>
          <w:rFonts w:ascii="inherit" w:hAnsi="inherit" w:cs="Consolas"/>
          <w:color w:val="303336"/>
          <w:sz w:val="20"/>
          <w:szCs w:val="20"/>
          <w:bdr w:val="none" w:sz="0" w:space="0" w:color="auto" w:frame="1"/>
          <w:shd w:val="clear" w:color="auto" w:fill="EFF0F1"/>
        </w:rPr>
        <w:t xml:space="preserve"> </w:t>
      </w:r>
      <w:r w:rsidRPr="003C2949">
        <w:rPr>
          <w:rFonts w:ascii="inherit" w:hAnsi="inherit" w:cs="Consolas"/>
          <w:color w:val="101094"/>
          <w:sz w:val="20"/>
          <w:szCs w:val="20"/>
          <w:bdr w:val="none" w:sz="0" w:space="0" w:color="auto" w:frame="1"/>
          <w:shd w:val="clear" w:color="auto" w:fill="EFF0F1"/>
        </w:rPr>
        <w:t>void</w:t>
      </w:r>
      <w:r w:rsidRPr="003C2949">
        <w:rPr>
          <w:rFonts w:ascii="inherit" w:hAnsi="inherit" w:cs="Consolas"/>
          <w:color w:val="303336"/>
          <w:sz w:val="20"/>
          <w:szCs w:val="20"/>
          <w:bdr w:val="none" w:sz="0" w:space="0" w:color="auto" w:frame="1"/>
          <w:shd w:val="clear" w:color="auto" w:fill="EFF0F1"/>
        </w:rPr>
        <w:t xml:space="preserve"> method</w:t>
      </w:r>
      <w:r w:rsidRPr="003C2949">
        <w:rPr>
          <w:rFonts w:ascii="inherit" w:eastAsia="Times New Roman" w:hAnsi="inherit" w:cs="Consolas"/>
          <w:color w:val="303336"/>
          <w:sz w:val="20"/>
          <w:szCs w:val="20"/>
          <w:bdr w:val="none" w:sz="0" w:space="0" w:color="auto" w:frame="1"/>
          <w:shd w:val="clear" w:color="auto" w:fill="EFF0F1"/>
        </w:rPr>
        <w:t>();</w:t>
      </w:r>
    </w:p>
    <w:p w:rsidR="003C2949" w:rsidRPr="003C2949" w:rsidRDefault="003C2949" w:rsidP="003C2949">
      <w:pPr>
        <w:pStyle w:val="ListParagraph"/>
        <w:numPr>
          <w:ilvl w:val="0"/>
          <w:numId w:val="46"/>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0"/>
          <w:szCs w:val="20"/>
          <w:bdr w:val="none" w:sz="0" w:space="0" w:color="auto" w:frame="1"/>
          <w:shd w:val="clear" w:color="auto" w:fill="EFF0F1"/>
        </w:rPr>
      </w:pPr>
      <w:r w:rsidRPr="003C2949">
        <w:rPr>
          <w:rFonts w:ascii="inherit" w:hAnsi="inherit" w:cs="Consolas"/>
          <w:color w:val="303336"/>
          <w:sz w:val="20"/>
          <w:szCs w:val="20"/>
          <w:bdr w:val="none" w:sz="0" w:space="0" w:color="auto" w:frame="1"/>
          <w:shd w:val="clear" w:color="auto" w:fill="EFF0F1"/>
        </w:rPr>
        <w:t>}</w:t>
      </w:r>
    </w:p>
    <w:p w:rsidR="003C2949" w:rsidRPr="003C2949" w:rsidRDefault="003C2949" w:rsidP="003C2949">
      <w:pPr>
        <w:pStyle w:val="ListParagraph"/>
        <w:numPr>
          <w:ilvl w:val="0"/>
          <w:numId w:val="46"/>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0"/>
          <w:szCs w:val="20"/>
          <w:bdr w:val="none" w:sz="0" w:space="0" w:color="auto" w:frame="1"/>
          <w:shd w:val="clear" w:color="auto" w:fill="EFF0F1"/>
        </w:rPr>
      </w:pPr>
    </w:p>
    <w:p w:rsidR="003C2949" w:rsidRPr="003C2949" w:rsidRDefault="003C2949" w:rsidP="003C2949">
      <w:pPr>
        <w:pStyle w:val="ListParagraph"/>
        <w:numPr>
          <w:ilvl w:val="0"/>
          <w:numId w:val="46"/>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0"/>
          <w:szCs w:val="20"/>
          <w:bdr w:val="none" w:sz="0" w:space="0" w:color="auto" w:frame="1"/>
          <w:shd w:val="clear" w:color="auto" w:fill="EFF0F1"/>
        </w:rPr>
      </w:pPr>
      <w:r w:rsidRPr="003C2949">
        <w:rPr>
          <w:rFonts w:ascii="inherit" w:hAnsi="inherit" w:cs="Consolas"/>
          <w:color w:val="101094"/>
          <w:sz w:val="20"/>
          <w:szCs w:val="20"/>
          <w:bdr w:val="none" w:sz="0" w:space="0" w:color="auto" w:frame="1"/>
          <w:shd w:val="clear" w:color="auto" w:fill="EFF0F1"/>
        </w:rPr>
        <w:t>public</w:t>
      </w:r>
      <w:r w:rsidRPr="003C2949">
        <w:rPr>
          <w:rFonts w:ascii="inherit" w:hAnsi="inherit" w:cs="Consolas"/>
          <w:color w:val="303336"/>
          <w:sz w:val="20"/>
          <w:szCs w:val="20"/>
          <w:bdr w:val="none" w:sz="0" w:space="0" w:color="auto" w:frame="1"/>
          <w:shd w:val="clear" w:color="auto" w:fill="EFF0F1"/>
        </w:rPr>
        <w:t xml:space="preserve"> </w:t>
      </w:r>
      <w:r w:rsidRPr="003C2949">
        <w:rPr>
          <w:rFonts w:ascii="inherit" w:hAnsi="inherit" w:cs="Consolas"/>
          <w:color w:val="101094"/>
          <w:sz w:val="20"/>
          <w:szCs w:val="20"/>
          <w:bdr w:val="none" w:sz="0" w:space="0" w:color="auto" w:frame="1"/>
          <w:shd w:val="clear" w:color="auto" w:fill="EFF0F1"/>
        </w:rPr>
        <w:t>class</w:t>
      </w:r>
      <w:r w:rsidRPr="003C2949">
        <w:rPr>
          <w:rFonts w:ascii="inherit" w:hAnsi="inherit" w:cs="Consolas"/>
          <w:color w:val="303336"/>
          <w:sz w:val="20"/>
          <w:szCs w:val="20"/>
          <w:bdr w:val="none" w:sz="0" w:space="0" w:color="auto" w:frame="1"/>
          <w:shd w:val="clear" w:color="auto" w:fill="EFF0F1"/>
        </w:rPr>
        <w:t xml:space="preserve"> B </w:t>
      </w:r>
      <w:r w:rsidRPr="003C2949">
        <w:rPr>
          <w:rFonts w:ascii="inherit" w:hAnsi="inherit" w:cs="Consolas"/>
          <w:color w:val="101094"/>
          <w:sz w:val="20"/>
          <w:szCs w:val="20"/>
          <w:bdr w:val="none" w:sz="0" w:space="0" w:color="auto" w:frame="1"/>
          <w:shd w:val="clear" w:color="auto" w:fill="EFF0F1"/>
        </w:rPr>
        <w:t>extends</w:t>
      </w:r>
      <w:r w:rsidRPr="003C2949">
        <w:rPr>
          <w:rFonts w:ascii="inherit" w:hAnsi="inherit" w:cs="Consolas"/>
          <w:color w:val="303336"/>
          <w:sz w:val="20"/>
          <w:szCs w:val="20"/>
          <w:bdr w:val="none" w:sz="0" w:space="0" w:color="auto" w:frame="1"/>
          <w:shd w:val="clear" w:color="auto" w:fill="EFF0F1"/>
        </w:rPr>
        <w:t xml:space="preserve"> A </w:t>
      </w:r>
      <w:r w:rsidRPr="003C2949">
        <w:rPr>
          <w:rFonts w:ascii="inherit" w:eastAsia="Times New Roman" w:hAnsi="inherit" w:cs="Consolas"/>
          <w:color w:val="303336"/>
          <w:sz w:val="20"/>
          <w:szCs w:val="20"/>
          <w:bdr w:val="none" w:sz="0" w:space="0" w:color="auto" w:frame="1"/>
          <w:shd w:val="clear" w:color="auto" w:fill="EFF0F1"/>
        </w:rPr>
        <w:t>{</w:t>
      </w:r>
    </w:p>
    <w:p w:rsidR="003C2949" w:rsidRPr="003C2949" w:rsidRDefault="003C2949" w:rsidP="003C2949">
      <w:pPr>
        <w:pStyle w:val="ListParagraph"/>
        <w:numPr>
          <w:ilvl w:val="0"/>
          <w:numId w:val="46"/>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0"/>
          <w:szCs w:val="20"/>
          <w:bdr w:val="none" w:sz="0" w:space="0" w:color="auto" w:frame="1"/>
          <w:shd w:val="clear" w:color="auto" w:fill="EFF0F1"/>
        </w:rPr>
      </w:pPr>
      <w:r w:rsidRPr="003C2949">
        <w:rPr>
          <w:rFonts w:ascii="inherit" w:hAnsi="inherit" w:cs="Consolas"/>
          <w:color w:val="303336"/>
          <w:sz w:val="20"/>
          <w:szCs w:val="20"/>
          <w:bdr w:val="none" w:sz="0" w:space="0" w:color="auto" w:frame="1"/>
          <w:shd w:val="clear" w:color="auto" w:fill="EFF0F1"/>
        </w:rPr>
        <w:t xml:space="preserve">    </w:t>
      </w:r>
      <w:r w:rsidRPr="003C2949">
        <w:rPr>
          <w:rFonts w:ascii="inherit" w:hAnsi="inherit" w:cs="Consolas"/>
          <w:color w:val="7D2727"/>
          <w:sz w:val="20"/>
          <w:szCs w:val="20"/>
          <w:bdr w:val="none" w:sz="0" w:space="0" w:color="auto" w:frame="1"/>
          <w:shd w:val="clear" w:color="auto" w:fill="EFF0F1"/>
        </w:rPr>
        <w:t>@Override</w:t>
      </w:r>
    </w:p>
    <w:p w:rsidR="003C2949" w:rsidRPr="003C2949" w:rsidRDefault="003C2949" w:rsidP="003C2949">
      <w:pPr>
        <w:pStyle w:val="ListParagraph"/>
        <w:numPr>
          <w:ilvl w:val="0"/>
          <w:numId w:val="46"/>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0"/>
          <w:szCs w:val="20"/>
          <w:bdr w:val="none" w:sz="0" w:space="0" w:color="auto" w:frame="1"/>
          <w:shd w:val="clear" w:color="auto" w:fill="EFF0F1"/>
        </w:rPr>
      </w:pPr>
      <w:r w:rsidRPr="003C2949">
        <w:rPr>
          <w:rFonts w:ascii="inherit" w:hAnsi="inherit" w:cs="Consolas"/>
          <w:color w:val="303336"/>
          <w:sz w:val="20"/>
          <w:szCs w:val="20"/>
          <w:bdr w:val="none" w:sz="0" w:space="0" w:color="auto" w:frame="1"/>
          <w:shd w:val="clear" w:color="auto" w:fill="EFF0F1"/>
        </w:rPr>
        <w:t xml:space="preserve">    </w:t>
      </w:r>
      <w:r w:rsidRPr="003C2949">
        <w:rPr>
          <w:rFonts w:ascii="inherit" w:hAnsi="inherit" w:cs="Consolas"/>
          <w:color w:val="101094"/>
          <w:sz w:val="20"/>
          <w:szCs w:val="20"/>
          <w:bdr w:val="none" w:sz="0" w:space="0" w:color="auto" w:frame="1"/>
          <w:shd w:val="clear" w:color="auto" w:fill="EFF0F1"/>
        </w:rPr>
        <w:t>public</w:t>
      </w:r>
      <w:r w:rsidRPr="003C2949">
        <w:rPr>
          <w:rFonts w:ascii="inherit" w:hAnsi="inherit" w:cs="Consolas"/>
          <w:color w:val="303336"/>
          <w:sz w:val="20"/>
          <w:szCs w:val="20"/>
          <w:bdr w:val="none" w:sz="0" w:space="0" w:color="auto" w:frame="1"/>
          <w:shd w:val="clear" w:color="auto" w:fill="EFF0F1"/>
        </w:rPr>
        <w:t xml:space="preserve"> </w:t>
      </w:r>
      <w:r w:rsidRPr="003C2949">
        <w:rPr>
          <w:rFonts w:ascii="inherit" w:hAnsi="inherit" w:cs="Consolas"/>
          <w:color w:val="101094"/>
          <w:sz w:val="20"/>
          <w:szCs w:val="20"/>
          <w:bdr w:val="none" w:sz="0" w:space="0" w:color="auto" w:frame="1"/>
          <w:shd w:val="clear" w:color="auto" w:fill="EFF0F1"/>
        </w:rPr>
        <w:t>void</w:t>
      </w:r>
      <w:r w:rsidRPr="003C2949">
        <w:rPr>
          <w:rFonts w:ascii="inherit" w:hAnsi="inherit" w:cs="Consolas"/>
          <w:color w:val="303336"/>
          <w:sz w:val="20"/>
          <w:szCs w:val="20"/>
          <w:bdr w:val="none" w:sz="0" w:space="0" w:color="auto" w:frame="1"/>
          <w:shd w:val="clear" w:color="auto" w:fill="EFF0F1"/>
        </w:rPr>
        <w:t xml:space="preserve"> method</w:t>
      </w:r>
      <w:r w:rsidRPr="003C2949">
        <w:rPr>
          <w:rFonts w:ascii="inherit" w:eastAsia="Times New Roman" w:hAnsi="inherit" w:cs="Consolas"/>
          <w:color w:val="303336"/>
          <w:sz w:val="20"/>
          <w:szCs w:val="20"/>
          <w:bdr w:val="none" w:sz="0" w:space="0" w:color="auto" w:frame="1"/>
          <w:shd w:val="clear" w:color="auto" w:fill="EFF0F1"/>
        </w:rPr>
        <w:t>(){</w:t>
      </w:r>
      <w:r w:rsidRPr="003C2949">
        <w:rPr>
          <w:rFonts w:ascii="inherit" w:hAnsi="inherit" w:cs="Consolas"/>
          <w:color w:val="303336"/>
          <w:sz w:val="20"/>
          <w:szCs w:val="20"/>
          <w:bdr w:val="none" w:sz="0" w:space="0" w:color="auto" w:frame="1"/>
          <w:shd w:val="clear" w:color="auto" w:fill="EFF0F1"/>
        </w:rPr>
        <w:t xml:space="preserve">    </w:t>
      </w:r>
      <w:r w:rsidRPr="003C2949">
        <w:rPr>
          <w:rFonts w:ascii="inherit" w:eastAsia="Times New Roman" w:hAnsi="inherit" w:cs="Consolas"/>
          <w:color w:val="858C93"/>
          <w:sz w:val="20"/>
          <w:szCs w:val="20"/>
          <w:bdr w:val="none" w:sz="0" w:space="0" w:color="auto" w:frame="1"/>
          <w:shd w:val="clear" w:color="auto" w:fill="EFF0F1"/>
        </w:rPr>
        <w:t>// OK</w:t>
      </w:r>
    </w:p>
    <w:p w:rsidR="003C2949" w:rsidRPr="003C2949" w:rsidRDefault="003C2949" w:rsidP="003C2949">
      <w:pPr>
        <w:pStyle w:val="ListParagraph"/>
        <w:numPr>
          <w:ilvl w:val="0"/>
          <w:numId w:val="46"/>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0"/>
          <w:szCs w:val="20"/>
          <w:bdr w:val="none" w:sz="0" w:space="0" w:color="auto" w:frame="1"/>
          <w:shd w:val="clear" w:color="auto" w:fill="EFF0F1"/>
        </w:rPr>
      </w:pPr>
      <w:r w:rsidRPr="003C2949">
        <w:rPr>
          <w:rFonts w:ascii="inherit" w:hAnsi="inherit" w:cs="Consolas"/>
          <w:color w:val="303336"/>
          <w:sz w:val="20"/>
          <w:szCs w:val="20"/>
          <w:bdr w:val="none" w:sz="0" w:space="0" w:color="auto" w:frame="1"/>
          <w:shd w:val="clear" w:color="auto" w:fill="EFF0F1"/>
        </w:rPr>
        <w:t xml:space="preserve">    </w:t>
      </w:r>
      <w:r w:rsidRPr="003C2949">
        <w:rPr>
          <w:rFonts w:ascii="inherit" w:eastAsia="Times New Roman" w:hAnsi="inherit" w:cs="Consolas"/>
          <w:color w:val="303336"/>
          <w:sz w:val="20"/>
          <w:szCs w:val="20"/>
          <w:bdr w:val="none" w:sz="0" w:space="0" w:color="auto" w:frame="1"/>
          <w:shd w:val="clear" w:color="auto" w:fill="EFF0F1"/>
        </w:rPr>
        <w:t>}</w:t>
      </w:r>
    </w:p>
    <w:p w:rsidR="003C2949" w:rsidRPr="003C2949" w:rsidRDefault="003C2949" w:rsidP="003C2949">
      <w:pPr>
        <w:pStyle w:val="ListParagraph"/>
        <w:numPr>
          <w:ilvl w:val="0"/>
          <w:numId w:val="46"/>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0"/>
          <w:szCs w:val="20"/>
          <w:bdr w:val="none" w:sz="0" w:space="0" w:color="auto" w:frame="1"/>
          <w:shd w:val="clear" w:color="auto" w:fill="EFF0F1"/>
        </w:rPr>
      </w:pPr>
      <w:r w:rsidRPr="003C2949">
        <w:rPr>
          <w:rFonts w:ascii="inherit" w:hAnsi="inherit" w:cs="Consolas"/>
          <w:color w:val="303336"/>
          <w:sz w:val="20"/>
          <w:szCs w:val="20"/>
          <w:bdr w:val="none" w:sz="0" w:space="0" w:color="auto" w:frame="1"/>
          <w:shd w:val="clear" w:color="auto" w:fill="EFF0F1"/>
        </w:rPr>
        <w:t>}</w:t>
      </w:r>
    </w:p>
    <w:p w:rsidR="003C2949" w:rsidRPr="003C2949" w:rsidRDefault="003C2949" w:rsidP="003C2949">
      <w:pPr>
        <w:pStyle w:val="ListParagraph"/>
        <w:numPr>
          <w:ilvl w:val="0"/>
          <w:numId w:val="46"/>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0"/>
          <w:szCs w:val="20"/>
          <w:bdr w:val="none" w:sz="0" w:space="0" w:color="auto" w:frame="1"/>
          <w:shd w:val="clear" w:color="auto" w:fill="EFF0F1"/>
        </w:rPr>
      </w:pPr>
    </w:p>
    <w:p w:rsidR="003C2949" w:rsidRPr="003C2949" w:rsidRDefault="003C2949" w:rsidP="003C2949">
      <w:pPr>
        <w:pStyle w:val="ListParagraph"/>
        <w:numPr>
          <w:ilvl w:val="0"/>
          <w:numId w:val="46"/>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0"/>
          <w:szCs w:val="20"/>
          <w:bdr w:val="none" w:sz="0" w:space="0" w:color="auto" w:frame="1"/>
          <w:shd w:val="clear" w:color="auto" w:fill="EFF0F1"/>
        </w:rPr>
      </w:pPr>
      <w:r w:rsidRPr="003C2949">
        <w:rPr>
          <w:rFonts w:ascii="inherit" w:hAnsi="inherit" w:cs="Consolas"/>
          <w:color w:val="101094"/>
          <w:sz w:val="20"/>
          <w:szCs w:val="20"/>
          <w:bdr w:val="none" w:sz="0" w:space="0" w:color="auto" w:frame="1"/>
          <w:shd w:val="clear" w:color="auto" w:fill="EFF0F1"/>
        </w:rPr>
        <w:t>public</w:t>
      </w:r>
      <w:r w:rsidRPr="003C2949">
        <w:rPr>
          <w:rFonts w:ascii="inherit" w:hAnsi="inherit" w:cs="Consolas"/>
          <w:color w:val="303336"/>
          <w:sz w:val="20"/>
          <w:szCs w:val="20"/>
          <w:bdr w:val="none" w:sz="0" w:space="0" w:color="auto" w:frame="1"/>
          <w:shd w:val="clear" w:color="auto" w:fill="EFF0F1"/>
        </w:rPr>
        <w:t xml:space="preserve"> </w:t>
      </w:r>
      <w:r w:rsidRPr="003C2949">
        <w:rPr>
          <w:rFonts w:ascii="inherit" w:hAnsi="inherit" w:cs="Consolas"/>
          <w:color w:val="101094"/>
          <w:sz w:val="20"/>
          <w:szCs w:val="20"/>
          <w:bdr w:val="none" w:sz="0" w:space="0" w:color="auto" w:frame="1"/>
          <w:shd w:val="clear" w:color="auto" w:fill="EFF0F1"/>
        </w:rPr>
        <w:t>class</w:t>
      </w:r>
      <w:r w:rsidRPr="003C2949">
        <w:rPr>
          <w:rFonts w:ascii="inherit" w:hAnsi="inherit" w:cs="Consolas"/>
          <w:color w:val="303336"/>
          <w:sz w:val="20"/>
          <w:szCs w:val="20"/>
          <w:bdr w:val="none" w:sz="0" w:space="0" w:color="auto" w:frame="1"/>
          <w:shd w:val="clear" w:color="auto" w:fill="EFF0F1"/>
        </w:rPr>
        <w:t xml:space="preserve"> C </w:t>
      </w:r>
      <w:r w:rsidRPr="003C2949">
        <w:rPr>
          <w:rFonts w:ascii="inherit" w:hAnsi="inherit" w:cs="Consolas"/>
          <w:color w:val="101094"/>
          <w:sz w:val="20"/>
          <w:szCs w:val="20"/>
          <w:bdr w:val="none" w:sz="0" w:space="0" w:color="auto" w:frame="1"/>
          <w:shd w:val="clear" w:color="auto" w:fill="EFF0F1"/>
        </w:rPr>
        <w:t>extends</w:t>
      </w:r>
      <w:r w:rsidRPr="003C2949">
        <w:rPr>
          <w:rFonts w:ascii="inherit" w:hAnsi="inherit" w:cs="Consolas"/>
          <w:color w:val="303336"/>
          <w:sz w:val="20"/>
          <w:szCs w:val="20"/>
          <w:bdr w:val="none" w:sz="0" w:space="0" w:color="auto" w:frame="1"/>
          <w:shd w:val="clear" w:color="auto" w:fill="EFF0F1"/>
        </w:rPr>
        <w:t xml:space="preserve"> A </w:t>
      </w:r>
      <w:r w:rsidRPr="003C2949">
        <w:rPr>
          <w:rFonts w:ascii="inherit" w:eastAsia="Times New Roman" w:hAnsi="inherit" w:cs="Consolas"/>
          <w:color w:val="303336"/>
          <w:sz w:val="20"/>
          <w:szCs w:val="20"/>
          <w:bdr w:val="none" w:sz="0" w:space="0" w:color="auto" w:frame="1"/>
          <w:shd w:val="clear" w:color="auto" w:fill="EFF0F1"/>
        </w:rPr>
        <w:t>{</w:t>
      </w:r>
    </w:p>
    <w:p w:rsidR="003C2949" w:rsidRPr="003C2949" w:rsidRDefault="003C2949" w:rsidP="003C2949">
      <w:pPr>
        <w:pStyle w:val="ListParagraph"/>
        <w:numPr>
          <w:ilvl w:val="0"/>
          <w:numId w:val="46"/>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0"/>
          <w:szCs w:val="20"/>
          <w:bdr w:val="none" w:sz="0" w:space="0" w:color="auto" w:frame="1"/>
          <w:shd w:val="clear" w:color="auto" w:fill="EFF0F1"/>
        </w:rPr>
      </w:pPr>
      <w:r w:rsidRPr="003C2949">
        <w:rPr>
          <w:rFonts w:ascii="inherit" w:hAnsi="inherit" w:cs="Consolas"/>
          <w:color w:val="303336"/>
          <w:sz w:val="20"/>
          <w:szCs w:val="20"/>
          <w:bdr w:val="none" w:sz="0" w:space="0" w:color="auto" w:frame="1"/>
          <w:shd w:val="clear" w:color="auto" w:fill="EFF0F1"/>
        </w:rPr>
        <w:t xml:space="preserve">    </w:t>
      </w:r>
      <w:r w:rsidRPr="003C2949">
        <w:rPr>
          <w:rFonts w:ascii="inherit" w:hAnsi="inherit" w:cs="Consolas"/>
          <w:color w:val="7D2727"/>
          <w:sz w:val="20"/>
          <w:szCs w:val="20"/>
          <w:bdr w:val="none" w:sz="0" w:space="0" w:color="auto" w:frame="1"/>
          <w:shd w:val="clear" w:color="auto" w:fill="EFF0F1"/>
        </w:rPr>
        <w:t>@Override</w:t>
      </w:r>
    </w:p>
    <w:p w:rsidR="003C2949" w:rsidRPr="003C2949" w:rsidRDefault="003C2949" w:rsidP="003C2949">
      <w:pPr>
        <w:pStyle w:val="ListParagraph"/>
        <w:numPr>
          <w:ilvl w:val="0"/>
          <w:numId w:val="46"/>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0"/>
          <w:szCs w:val="20"/>
          <w:bdr w:val="none" w:sz="0" w:space="0" w:color="auto" w:frame="1"/>
          <w:shd w:val="clear" w:color="auto" w:fill="EFF0F1"/>
        </w:rPr>
      </w:pPr>
      <w:r w:rsidRPr="003C2949">
        <w:rPr>
          <w:rFonts w:ascii="inherit" w:hAnsi="inherit" w:cs="Consolas"/>
          <w:color w:val="303336"/>
          <w:sz w:val="20"/>
          <w:szCs w:val="20"/>
          <w:bdr w:val="none" w:sz="0" w:space="0" w:color="auto" w:frame="1"/>
          <w:shd w:val="clear" w:color="auto" w:fill="EFF0F1"/>
        </w:rPr>
        <w:t xml:space="preserve">    </w:t>
      </w:r>
      <w:r w:rsidRPr="003C2949">
        <w:rPr>
          <w:rFonts w:ascii="inherit" w:hAnsi="inherit" w:cs="Consolas"/>
          <w:color w:val="101094"/>
          <w:sz w:val="20"/>
          <w:szCs w:val="20"/>
          <w:bdr w:val="none" w:sz="0" w:space="0" w:color="auto" w:frame="1"/>
          <w:shd w:val="clear" w:color="auto" w:fill="EFF0F1"/>
        </w:rPr>
        <w:t>private</w:t>
      </w:r>
      <w:r w:rsidRPr="003C2949">
        <w:rPr>
          <w:rFonts w:ascii="inherit" w:hAnsi="inherit" w:cs="Consolas"/>
          <w:color w:val="303336"/>
          <w:sz w:val="20"/>
          <w:szCs w:val="20"/>
          <w:bdr w:val="none" w:sz="0" w:space="0" w:color="auto" w:frame="1"/>
          <w:shd w:val="clear" w:color="auto" w:fill="EFF0F1"/>
        </w:rPr>
        <w:t xml:space="preserve"> </w:t>
      </w:r>
      <w:r w:rsidRPr="003C2949">
        <w:rPr>
          <w:rFonts w:ascii="inherit" w:hAnsi="inherit" w:cs="Consolas"/>
          <w:color w:val="101094"/>
          <w:sz w:val="20"/>
          <w:szCs w:val="20"/>
          <w:bdr w:val="none" w:sz="0" w:space="0" w:color="auto" w:frame="1"/>
          <w:shd w:val="clear" w:color="auto" w:fill="EFF0F1"/>
        </w:rPr>
        <w:t>void</w:t>
      </w:r>
      <w:r w:rsidRPr="003C2949">
        <w:rPr>
          <w:rFonts w:ascii="inherit" w:hAnsi="inherit" w:cs="Consolas"/>
          <w:color w:val="303336"/>
          <w:sz w:val="20"/>
          <w:szCs w:val="20"/>
          <w:bdr w:val="none" w:sz="0" w:space="0" w:color="auto" w:frame="1"/>
          <w:shd w:val="clear" w:color="auto" w:fill="EFF0F1"/>
        </w:rPr>
        <w:t xml:space="preserve"> method</w:t>
      </w:r>
      <w:r w:rsidRPr="003C2949">
        <w:rPr>
          <w:rFonts w:ascii="inherit" w:eastAsia="Times New Roman" w:hAnsi="inherit" w:cs="Consolas"/>
          <w:color w:val="303336"/>
          <w:sz w:val="20"/>
          <w:szCs w:val="20"/>
          <w:bdr w:val="none" w:sz="0" w:space="0" w:color="auto" w:frame="1"/>
          <w:shd w:val="clear" w:color="auto" w:fill="EFF0F1"/>
        </w:rPr>
        <w:t>(){</w:t>
      </w:r>
      <w:r w:rsidRPr="003C2949">
        <w:rPr>
          <w:rFonts w:ascii="inherit" w:hAnsi="inherit" w:cs="Consolas"/>
          <w:color w:val="303336"/>
          <w:sz w:val="20"/>
          <w:szCs w:val="20"/>
          <w:bdr w:val="none" w:sz="0" w:space="0" w:color="auto" w:frame="1"/>
          <w:shd w:val="clear" w:color="auto" w:fill="EFF0F1"/>
        </w:rPr>
        <w:t xml:space="preserve">    </w:t>
      </w:r>
      <w:r w:rsidRPr="003C2949">
        <w:rPr>
          <w:rFonts w:ascii="inherit" w:eastAsia="Times New Roman" w:hAnsi="inherit" w:cs="Consolas"/>
          <w:color w:val="858C93"/>
          <w:sz w:val="20"/>
          <w:szCs w:val="20"/>
          <w:bdr w:val="none" w:sz="0" w:space="0" w:color="auto" w:frame="1"/>
          <w:shd w:val="clear" w:color="auto" w:fill="EFF0F1"/>
        </w:rPr>
        <w:t>// not allowed</w:t>
      </w:r>
    </w:p>
    <w:p w:rsidR="003C2949" w:rsidRPr="003C2949" w:rsidRDefault="003C2949" w:rsidP="003C2949">
      <w:pPr>
        <w:pStyle w:val="ListParagraph"/>
        <w:numPr>
          <w:ilvl w:val="0"/>
          <w:numId w:val="46"/>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0"/>
          <w:szCs w:val="20"/>
          <w:bdr w:val="none" w:sz="0" w:space="0" w:color="auto" w:frame="1"/>
          <w:shd w:val="clear" w:color="auto" w:fill="EFF0F1"/>
        </w:rPr>
      </w:pPr>
      <w:r w:rsidRPr="003C2949">
        <w:rPr>
          <w:rFonts w:ascii="inherit" w:hAnsi="inherit" w:cs="Consolas"/>
          <w:color w:val="303336"/>
          <w:sz w:val="20"/>
          <w:szCs w:val="20"/>
          <w:bdr w:val="none" w:sz="0" w:space="0" w:color="auto" w:frame="1"/>
          <w:shd w:val="clear" w:color="auto" w:fill="EFF0F1"/>
        </w:rPr>
        <w:t xml:space="preserve">    </w:t>
      </w:r>
      <w:r w:rsidRPr="003C2949">
        <w:rPr>
          <w:rFonts w:ascii="inherit" w:eastAsia="Times New Roman" w:hAnsi="inherit" w:cs="Consolas"/>
          <w:color w:val="303336"/>
          <w:sz w:val="20"/>
          <w:szCs w:val="20"/>
          <w:bdr w:val="none" w:sz="0" w:space="0" w:color="auto" w:frame="1"/>
          <w:shd w:val="clear" w:color="auto" w:fill="EFF0F1"/>
        </w:rPr>
        <w:t>}</w:t>
      </w:r>
    </w:p>
    <w:p w:rsidR="003C2949" w:rsidRPr="00DB1F1F" w:rsidRDefault="003C2949" w:rsidP="003C2949">
      <w:pPr>
        <w:shd w:val="clear" w:color="auto" w:fill="FFFFFF"/>
        <w:spacing w:before="100" w:beforeAutospacing="1" w:after="120" w:line="480" w:lineRule="atLeast"/>
        <w:rPr>
          <w:rFonts w:ascii="inherit" w:hAnsi="inherit" w:cs="Arial"/>
          <w:color w:val="242729"/>
          <w:sz w:val="23"/>
          <w:szCs w:val="23"/>
        </w:rPr>
      </w:pPr>
    </w:p>
    <w:p w:rsidR="00DB1F1F" w:rsidRPr="00DB1F1F" w:rsidRDefault="00DB1F1F" w:rsidP="00AE07BE">
      <w:pPr>
        <w:numPr>
          <w:ilvl w:val="0"/>
          <w:numId w:val="46"/>
        </w:numPr>
        <w:shd w:val="clear" w:color="auto" w:fill="FFFFFF"/>
        <w:spacing w:before="100" w:beforeAutospacing="1" w:after="120" w:line="480" w:lineRule="atLeast"/>
        <w:ind w:left="675"/>
        <w:rPr>
          <w:rFonts w:ascii="inherit" w:hAnsi="inherit" w:cs="Arial"/>
          <w:color w:val="242729"/>
          <w:sz w:val="23"/>
          <w:szCs w:val="23"/>
        </w:rPr>
      </w:pPr>
      <w:r w:rsidRPr="00DB1F1F">
        <w:rPr>
          <w:rFonts w:ascii="inherit" w:hAnsi="inherit" w:cs="Arial"/>
          <w:color w:val="242729"/>
          <w:sz w:val="23"/>
          <w:szCs w:val="23"/>
        </w:rPr>
        <w:t>Instance methods can be overridden only if they are inherited by the subclass.</w:t>
      </w:r>
    </w:p>
    <w:p w:rsidR="00DB1F1F" w:rsidRPr="00DB1F1F" w:rsidRDefault="00DB1F1F" w:rsidP="00AE07BE">
      <w:pPr>
        <w:numPr>
          <w:ilvl w:val="0"/>
          <w:numId w:val="46"/>
        </w:numPr>
        <w:shd w:val="clear" w:color="auto" w:fill="FFFFFF"/>
        <w:spacing w:before="100" w:beforeAutospacing="1" w:after="120" w:line="480" w:lineRule="atLeast"/>
        <w:ind w:left="675"/>
        <w:rPr>
          <w:rFonts w:ascii="inherit" w:hAnsi="inherit" w:cs="Arial"/>
          <w:color w:val="242729"/>
          <w:sz w:val="23"/>
          <w:szCs w:val="23"/>
        </w:rPr>
      </w:pPr>
      <w:r w:rsidRPr="00DB1F1F">
        <w:rPr>
          <w:rFonts w:ascii="inherit" w:hAnsi="inherit" w:cs="Arial"/>
          <w:color w:val="242729"/>
          <w:sz w:val="23"/>
          <w:szCs w:val="23"/>
        </w:rPr>
        <w:t>A method declared final cannot be overridden.</w:t>
      </w:r>
    </w:p>
    <w:p w:rsidR="00DB1F1F" w:rsidRPr="00DB1F1F" w:rsidRDefault="00DB1F1F" w:rsidP="00AE07BE">
      <w:pPr>
        <w:numPr>
          <w:ilvl w:val="0"/>
          <w:numId w:val="46"/>
        </w:numPr>
        <w:shd w:val="clear" w:color="auto" w:fill="FFFFFF"/>
        <w:spacing w:before="100" w:beforeAutospacing="1" w:after="120" w:line="480" w:lineRule="atLeast"/>
        <w:ind w:left="675"/>
        <w:rPr>
          <w:rFonts w:ascii="inherit" w:hAnsi="inherit" w:cs="Arial"/>
          <w:color w:val="242729"/>
          <w:sz w:val="23"/>
          <w:szCs w:val="23"/>
        </w:rPr>
      </w:pPr>
      <w:r w:rsidRPr="00DB1F1F">
        <w:rPr>
          <w:rFonts w:ascii="inherit" w:hAnsi="inherit" w:cs="Arial"/>
          <w:color w:val="242729"/>
          <w:sz w:val="23"/>
          <w:szCs w:val="23"/>
        </w:rPr>
        <w:t>A </w:t>
      </w:r>
      <w:hyperlink r:id="rId33" w:tgtFrame="_blank" w:history="1">
        <w:r w:rsidRPr="00DB1F1F">
          <w:rPr>
            <w:rFonts w:ascii="inherit" w:hAnsi="inherit" w:cs="Arial"/>
            <w:color w:val="242729"/>
            <w:sz w:val="23"/>
            <w:szCs w:val="23"/>
          </w:rPr>
          <w:t>method declared static</w:t>
        </w:r>
      </w:hyperlink>
      <w:r w:rsidRPr="00DB1F1F">
        <w:rPr>
          <w:rFonts w:ascii="inherit" w:hAnsi="inherit" w:cs="Arial"/>
          <w:color w:val="242729"/>
          <w:sz w:val="23"/>
          <w:szCs w:val="23"/>
        </w:rPr>
        <w:t> cannot be overridden but can be re-declared.</w:t>
      </w:r>
    </w:p>
    <w:p w:rsidR="00DB1F1F" w:rsidRPr="00DB1F1F" w:rsidRDefault="00DB1F1F" w:rsidP="00AE07BE">
      <w:pPr>
        <w:numPr>
          <w:ilvl w:val="0"/>
          <w:numId w:val="46"/>
        </w:numPr>
        <w:shd w:val="clear" w:color="auto" w:fill="FFFFFF"/>
        <w:spacing w:before="100" w:beforeAutospacing="1" w:after="120" w:line="480" w:lineRule="atLeast"/>
        <w:ind w:left="675"/>
        <w:rPr>
          <w:rFonts w:ascii="inherit" w:hAnsi="inherit" w:cs="Arial"/>
          <w:color w:val="242729"/>
          <w:sz w:val="23"/>
          <w:szCs w:val="23"/>
        </w:rPr>
      </w:pPr>
      <w:r w:rsidRPr="00DB1F1F">
        <w:rPr>
          <w:rFonts w:ascii="inherit" w:hAnsi="inherit" w:cs="Arial"/>
          <w:color w:val="242729"/>
          <w:sz w:val="23"/>
          <w:szCs w:val="23"/>
        </w:rPr>
        <w:t>If a method cannot be inherited then it cannot be overridden.</w:t>
      </w:r>
    </w:p>
    <w:p w:rsidR="00DB1F1F" w:rsidRPr="00DB1F1F" w:rsidRDefault="00DB1F1F" w:rsidP="00AE07BE">
      <w:pPr>
        <w:numPr>
          <w:ilvl w:val="0"/>
          <w:numId w:val="46"/>
        </w:numPr>
        <w:shd w:val="clear" w:color="auto" w:fill="FFFFFF"/>
        <w:spacing w:before="100" w:beforeAutospacing="1" w:after="120" w:line="480" w:lineRule="atLeast"/>
        <w:ind w:left="675"/>
        <w:rPr>
          <w:rFonts w:ascii="inherit" w:hAnsi="inherit" w:cs="Arial"/>
          <w:color w:val="242729"/>
          <w:sz w:val="23"/>
          <w:szCs w:val="23"/>
        </w:rPr>
      </w:pPr>
      <w:r w:rsidRPr="00DB1F1F">
        <w:rPr>
          <w:rFonts w:ascii="inherit" w:hAnsi="inherit" w:cs="Arial"/>
          <w:color w:val="242729"/>
          <w:sz w:val="23"/>
          <w:szCs w:val="23"/>
        </w:rPr>
        <w:t xml:space="preserve">A subclass within the same package as the instance’s superclass can override any </w:t>
      </w:r>
      <w:r w:rsidR="00192F2E" w:rsidRPr="00DB1F1F">
        <w:rPr>
          <w:rFonts w:ascii="inherit" w:hAnsi="inherit" w:cs="Arial"/>
          <w:color w:val="242729"/>
          <w:sz w:val="23"/>
          <w:szCs w:val="23"/>
        </w:rPr>
        <w:t>super class</w:t>
      </w:r>
      <w:r w:rsidRPr="00DB1F1F">
        <w:rPr>
          <w:rFonts w:ascii="inherit" w:hAnsi="inherit" w:cs="Arial"/>
          <w:color w:val="242729"/>
          <w:sz w:val="23"/>
          <w:szCs w:val="23"/>
        </w:rPr>
        <w:t xml:space="preserve"> method that is not declared private or final.</w:t>
      </w:r>
    </w:p>
    <w:p w:rsidR="00DB1F1F" w:rsidRPr="00DB1F1F" w:rsidRDefault="00DB1F1F" w:rsidP="00AE07BE">
      <w:pPr>
        <w:numPr>
          <w:ilvl w:val="0"/>
          <w:numId w:val="46"/>
        </w:numPr>
        <w:shd w:val="clear" w:color="auto" w:fill="FFFFFF"/>
        <w:spacing w:before="100" w:beforeAutospacing="1" w:after="120" w:line="480" w:lineRule="atLeast"/>
        <w:ind w:left="675"/>
        <w:rPr>
          <w:rFonts w:ascii="inherit" w:hAnsi="inherit" w:cs="Arial"/>
          <w:color w:val="242729"/>
          <w:sz w:val="23"/>
          <w:szCs w:val="23"/>
        </w:rPr>
      </w:pPr>
      <w:r w:rsidRPr="00DB1F1F">
        <w:rPr>
          <w:rFonts w:ascii="inherit" w:hAnsi="inherit" w:cs="Arial"/>
          <w:color w:val="242729"/>
          <w:sz w:val="23"/>
          <w:szCs w:val="23"/>
        </w:rPr>
        <w:t>A subclass in a different package can only override the non-final methods declared public or protected.</w:t>
      </w:r>
    </w:p>
    <w:p w:rsidR="00DB1F1F" w:rsidRPr="00DB1F1F" w:rsidRDefault="00DB1F1F" w:rsidP="00AE07BE">
      <w:pPr>
        <w:numPr>
          <w:ilvl w:val="0"/>
          <w:numId w:val="46"/>
        </w:numPr>
        <w:shd w:val="clear" w:color="auto" w:fill="FFFFFF"/>
        <w:spacing w:before="100" w:beforeAutospacing="1" w:after="120" w:line="480" w:lineRule="atLeast"/>
        <w:ind w:left="675"/>
        <w:rPr>
          <w:rFonts w:ascii="inherit" w:hAnsi="inherit" w:cs="Arial"/>
          <w:color w:val="242729"/>
          <w:sz w:val="23"/>
          <w:szCs w:val="23"/>
        </w:rPr>
      </w:pPr>
      <w:r w:rsidRPr="00DB1F1F">
        <w:rPr>
          <w:rFonts w:ascii="inherit" w:hAnsi="inherit" w:cs="Arial"/>
          <w:color w:val="242729"/>
          <w:sz w:val="23"/>
          <w:szCs w:val="23"/>
        </w:rPr>
        <w:t xml:space="preserve">An overriding method can throw any uncheck exceptions, regardless of whether the overridden method throws exceptions or not. However the overriding method should not </w:t>
      </w:r>
      <w:r w:rsidRPr="00DB1F1F">
        <w:rPr>
          <w:rFonts w:ascii="inherit" w:hAnsi="inherit" w:cs="Arial"/>
          <w:color w:val="242729"/>
          <w:sz w:val="23"/>
          <w:szCs w:val="23"/>
        </w:rPr>
        <w:lastRenderedPageBreak/>
        <w:t>throw checked exceptions that are new or broader than the ones declared by the overridden method. The overriding method can throw narrower or fewer exceptions than the overridden method.</w:t>
      </w:r>
    </w:p>
    <w:p w:rsidR="00DB1F1F" w:rsidRPr="00DB1F1F" w:rsidRDefault="00DB1F1F" w:rsidP="00AE07BE">
      <w:pPr>
        <w:numPr>
          <w:ilvl w:val="0"/>
          <w:numId w:val="46"/>
        </w:numPr>
        <w:shd w:val="clear" w:color="auto" w:fill="FFFFFF"/>
        <w:spacing w:before="100" w:beforeAutospacing="1" w:after="120" w:line="480" w:lineRule="atLeast"/>
        <w:ind w:left="675"/>
        <w:rPr>
          <w:rFonts w:ascii="inherit" w:hAnsi="inherit" w:cs="Arial"/>
          <w:color w:val="242729"/>
          <w:sz w:val="23"/>
          <w:szCs w:val="23"/>
        </w:rPr>
      </w:pPr>
      <w:r w:rsidRPr="00DB1F1F">
        <w:rPr>
          <w:rFonts w:ascii="inherit" w:hAnsi="inherit" w:cs="Arial"/>
          <w:color w:val="242729"/>
          <w:sz w:val="23"/>
          <w:szCs w:val="23"/>
        </w:rPr>
        <w:t xml:space="preserve">Constructors cannot be </w:t>
      </w:r>
      <w:r w:rsidR="00C761E2" w:rsidRPr="00DB1F1F">
        <w:rPr>
          <w:rFonts w:ascii="inherit" w:hAnsi="inherit" w:cs="Arial"/>
          <w:color w:val="242729"/>
          <w:sz w:val="23"/>
          <w:szCs w:val="23"/>
        </w:rPr>
        <w:t>overridden</w:t>
      </w:r>
    </w:p>
    <w:p w:rsidR="00DB1F1F" w:rsidRDefault="00DB1F1F" w:rsidP="00DB1F1F">
      <w:pPr>
        <w:shd w:val="clear" w:color="auto" w:fill="FFFFFF"/>
        <w:ind w:left="450"/>
        <w:textAlignment w:val="baseline"/>
        <w:rPr>
          <w:rFonts w:ascii="inherit" w:hAnsi="inherit" w:cs="Arial"/>
          <w:color w:val="242729"/>
          <w:sz w:val="23"/>
          <w:szCs w:val="23"/>
        </w:rPr>
      </w:pPr>
    </w:p>
    <w:p w:rsidR="00DB1F1F" w:rsidRDefault="00DB1F1F" w:rsidP="00DB1F1F">
      <w:pPr>
        <w:shd w:val="clear" w:color="auto" w:fill="FFFFFF"/>
        <w:ind w:left="450"/>
        <w:textAlignment w:val="baseline"/>
        <w:rPr>
          <w:rFonts w:ascii="inherit" w:hAnsi="inherit" w:cs="Arial"/>
          <w:color w:val="242729"/>
          <w:sz w:val="23"/>
          <w:szCs w:val="23"/>
        </w:rPr>
      </w:pPr>
    </w:p>
    <w:p w:rsidR="00CE492E" w:rsidRDefault="007F2B4B" w:rsidP="00DB1F1F">
      <w:pPr>
        <w:shd w:val="clear" w:color="auto" w:fill="FFFFFF"/>
        <w:ind w:left="450"/>
        <w:textAlignment w:val="baseline"/>
        <w:rPr>
          <w:rStyle w:val="HTMLCode"/>
          <w:rFonts w:ascii="Consolas" w:hAnsi="Consolas" w:cs="Consolas"/>
          <w:color w:val="242729"/>
          <w:bdr w:val="none" w:sz="0" w:space="0" w:color="auto" w:frame="1"/>
          <w:shd w:val="clear" w:color="auto" w:fill="EFF0F1"/>
        </w:rPr>
      </w:pPr>
      <w:r>
        <w:rPr>
          <w:rStyle w:val="HTMLCode"/>
          <w:rFonts w:ascii="Consolas" w:hAnsi="Consolas" w:cs="Consolas"/>
          <w:color w:val="242729"/>
          <w:bdr w:val="none" w:sz="0" w:space="0" w:color="auto" w:frame="1"/>
          <w:shd w:val="clear" w:color="auto" w:fill="EFF0F1"/>
        </w:rPr>
        <w:tab/>
      </w:r>
    </w:p>
    <w:p w:rsidR="00CE492E" w:rsidRDefault="00CE492E" w:rsidP="002066BF">
      <w:pPr>
        <w:pStyle w:val="Heading1"/>
        <w:shd w:val="clear" w:color="auto" w:fill="FFFFFF"/>
        <w:tabs>
          <w:tab w:val="left" w:pos="5940"/>
        </w:tabs>
        <w:spacing w:before="75" w:beforeAutospacing="0" w:line="312" w:lineRule="atLeast"/>
        <w:jc w:val="both"/>
        <w:rPr>
          <w:rFonts w:ascii="Helvetica" w:hAnsi="Helvetica"/>
          <w:b w:val="0"/>
          <w:bCs w:val="0"/>
          <w:color w:val="610B38"/>
          <w:sz w:val="44"/>
          <w:szCs w:val="44"/>
        </w:rPr>
      </w:pPr>
      <w:r>
        <w:rPr>
          <w:rFonts w:ascii="Helvetica" w:hAnsi="Helvetica"/>
          <w:b w:val="0"/>
          <w:bCs w:val="0"/>
          <w:color w:val="610B38"/>
          <w:sz w:val="44"/>
          <w:szCs w:val="44"/>
        </w:rPr>
        <w:t>Synchronized block in java</w:t>
      </w:r>
      <w:r w:rsidR="002066BF">
        <w:rPr>
          <w:rFonts w:ascii="Helvetica" w:hAnsi="Helvetica"/>
          <w:b w:val="0"/>
          <w:bCs w:val="0"/>
          <w:color w:val="610B38"/>
          <w:sz w:val="44"/>
          <w:szCs w:val="44"/>
        </w:rPr>
        <w:tab/>
      </w:r>
    </w:p>
    <w:p w:rsidR="00CE492E" w:rsidRDefault="00CE492E" w:rsidP="00CE492E">
      <w:pPr>
        <w:pStyle w:val="NormalWeb"/>
        <w:shd w:val="clear" w:color="auto" w:fill="FFFFFF"/>
        <w:jc w:val="both"/>
        <w:rPr>
          <w:rFonts w:ascii="Verdana" w:hAnsi="Verdana"/>
          <w:color w:val="000000"/>
          <w:sz w:val="20"/>
          <w:szCs w:val="20"/>
        </w:rPr>
      </w:pPr>
      <w:r>
        <w:rPr>
          <w:rFonts w:ascii="Verdana" w:hAnsi="Verdana"/>
          <w:color w:val="000000"/>
          <w:sz w:val="20"/>
          <w:szCs w:val="20"/>
        </w:rPr>
        <w:t>Synchronized block can be used to perform synchronization on any specific resource of the method.</w:t>
      </w:r>
    </w:p>
    <w:p w:rsidR="00CE492E" w:rsidRDefault="00CE492E" w:rsidP="00CE492E">
      <w:pPr>
        <w:pStyle w:val="NormalWeb"/>
        <w:shd w:val="clear" w:color="auto" w:fill="FFFFFF"/>
        <w:jc w:val="both"/>
        <w:rPr>
          <w:rFonts w:ascii="Verdana" w:hAnsi="Verdana"/>
          <w:color w:val="000000"/>
          <w:sz w:val="20"/>
          <w:szCs w:val="20"/>
        </w:rPr>
      </w:pPr>
      <w:r>
        <w:rPr>
          <w:rFonts w:ascii="Verdana" w:hAnsi="Verdana"/>
          <w:color w:val="000000"/>
          <w:sz w:val="20"/>
          <w:szCs w:val="20"/>
        </w:rPr>
        <w:t>Suppose you have 50 lines of code in your method, but you want to synchronize only 5 lines, you can use synchronized block.</w:t>
      </w:r>
    </w:p>
    <w:p w:rsidR="00CE492E" w:rsidRDefault="00CE492E" w:rsidP="00CE492E">
      <w:pPr>
        <w:pStyle w:val="NormalWeb"/>
        <w:shd w:val="clear" w:color="auto" w:fill="FFFFFF"/>
        <w:jc w:val="both"/>
        <w:rPr>
          <w:rFonts w:ascii="Verdana" w:hAnsi="Verdana"/>
          <w:color w:val="000000"/>
          <w:sz w:val="20"/>
          <w:szCs w:val="20"/>
        </w:rPr>
      </w:pPr>
      <w:r>
        <w:rPr>
          <w:rFonts w:ascii="Verdana" w:hAnsi="Verdana"/>
          <w:color w:val="000000"/>
          <w:sz w:val="20"/>
          <w:szCs w:val="20"/>
        </w:rPr>
        <w:t>If you put all the codes of the method in the synchronized block, it will work same as the synchronized method.</w:t>
      </w:r>
    </w:p>
    <w:p w:rsidR="005A7C72" w:rsidRDefault="005A7C72" w:rsidP="00CE492E">
      <w:pPr>
        <w:pStyle w:val="NormalWeb"/>
        <w:shd w:val="clear" w:color="auto" w:fill="FFFFFF"/>
        <w:jc w:val="both"/>
        <w:rPr>
          <w:rFonts w:ascii="Verdana" w:hAnsi="Verdana"/>
          <w:color w:val="000000"/>
          <w:sz w:val="20"/>
          <w:szCs w:val="20"/>
        </w:rPr>
      </w:pPr>
      <w:r>
        <w:rPr>
          <w:rFonts w:ascii="Verdana" w:hAnsi="Verdana"/>
          <w:noProof/>
          <w:color w:val="000000"/>
          <w:sz w:val="20"/>
          <w:szCs w:val="20"/>
        </w:rPr>
        <w:drawing>
          <wp:inline distT="0" distB="0" distL="0" distR="0">
            <wp:extent cx="5724525" cy="3343275"/>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srcRect/>
                    <a:stretch>
                      <a:fillRect/>
                    </a:stretch>
                  </pic:blipFill>
                  <pic:spPr bwMode="auto">
                    <a:xfrm>
                      <a:off x="0" y="0"/>
                      <a:ext cx="5724525" cy="3343275"/>
                    </a:xfrm>
                    <a:prstGeom prst="rect">
                      <a:avLst/>
                    </a:prstGeom>
                    <a:noFill/>
                    <a:ln w="9525">
                      <a:noFill/>
                      <a:miter lim="800000"/>
                      <a:headEnd/>
                      <a:tailEnd/>
                    </a:ln>
                  </pic:spPr>
                </pic:pic>
              </a:graphicData>
            </a:graphic>
          </wp:inline>
        </w:drawing>
      </w:r>
    </w:p>
    <w:p w:rsidR="00CE492E" w:rsidRDefault="00CE492E" w:rsidP="00CE492E">
      <w:pPr>
        <w:pStyle w:val="Heading3"/>
        <w:shd w:val="clear" w:color="auto" w:fill="FFFFFF"/>
        <w:spacing w:line="312" w:lineRule="atLeast"/>
        <w:jc w:val="both"/>
        <w:rPr>
          <w:rFonts w:ascii="Verdana" w:hAnsi="Verdana"/>
          <w:color w:val="000000"/>
          <w:sz w:val="27"/>
          <w:szCs w:val="27"/>
        </w:rPr>
      </w:pPr>
      <w:r>
        <w:rPr>
          <w:rFonts w:ascii="Verdana" w:hAnsi="Verdana"/>
          <w:color w:val="000000"/>
        </w:rPr>
        <w:t>Points to remember for Synchronized block</w:t>
      </w:r>
    </w:p>
    <w:p w:rsidR="00CE492E" w:rsidRDefault="00CE492E" w:rsidP="00AE07BE">
      <w:pPr>
        <w:numPr>
          <w:ilvl w:val="0"/>
          <w:numId w:val="44"/>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t>Synchronized block is used to lock an object for any shared resource.</w:t>
      </w:r>
    </w:p>
    <w:p w:rsidR="00CE492E" w:rsidRDefault="00CE492E" w:rsidP="00AE07BE">
      <w:pPr>
        <w:numPr>
          <w:ilvl w:val="0"/>
          <w:numId w:val="44"/>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t>Scope of synchronized block is smaller than the method.</w:t>
      </w:r>
    </w:p>
    <w:p w:rsidR="00CE492E" w:rsidRDefault="00CE492E" w:rsidP="00701857">
      <w:pPr>
        <w:pStyle w:val="NormalWeb"/>
        <w:shd w:val="clear" w:color="auto" w:fill="FFFFFF"/>
        <w:spacing w:before="0" w:beforeAutospacing="0" w:after="0" w:afterAutospacing="0"/>
        <w:textAlignment w:val="baseline"/>
        <w:rPr>
          <w:rStyle w:val="HTMLCode"/>
          <w:rFonts w:ascii="Consolas" w:hAnsi="Consolas" w:cs="Consolas"/>
          <w:color w:val="242729"/>
          <w:bdr w:val="none" w:sz="0" w:space="0" w:color="auto" w:frame="1"/>
          <w:shd w:val="clear" w:color="auto" w:fill="EFF0F1"/>
        </w:rPr>
      </w:pPr>
    </w:p>
    <w:p w:rsidR="00701857" w:rsidRDefault="00701857" w:rsidP="00701857">
      <w:pPr>
        <w:pStyle w:val="NormalWeb"/>
        <w:shd w:val="clear" w:color="auto" w:fill="FFFFFF"/>
        <w:spacing w:before="0" w:beforeAutospacing="0" w:after="0" w:afterAutospacing="0"/>
        <w:textAlignment w:val="baseline"/>
        <w:rPr>
          <w:rFonts w:ascii="Arial" w:hAnsi="Arial" w:cs="Arial"/>
          <w:color w:val="242729"/>
          <w:sz w:val="23"/>
          <w:szCs w:val="23"/>
        </w:rPr>
      </w:pPr>
      <w:r>
        <w:rPr>
          <w:rStyle w:val="HTMLCode"/>
          <w:rFonts w:ascii="Consolas" w:hAnsi="Consolas" w:cs="Consolas"/>
          <w:color w:val="242729"/>
          <w:bdr w:val="none" w:sz="0" w:space="0" w:color="auto" w:frame="1"/>
          <w:shd w:val="clear" w:color="auto" w:fill="EFF0F1"/>
        </w:rPr>
        <w:t>Collection</w:t>
      </w:r>
      <w:r>
        <w:rPr>
          <w:rFonts w:ascii="Arial" w:hAnsi="Arial" w:cs="Arial"/>
          <w:color w:val="242729"/>
          <w:sz w:val="23"/>
          <w:szCs w:val="23"/>
        </w:rPr>
        <w:t> : The root </w:t>
      </w:r>
      <w:hyperlink r:id="rId35" w:history="1">
        <w:r>
          <w:rPr>
            <w:rStyle w:val="Hyperlink"/>
            <w:rFonts w:ascii="inherit" w:hAnsi="inherit" w:cs="Arial"/>
            <w:color w:val="005999"/>
            <w:sz w:val="23"/>
            <w:szCs w:val="23"/>
            <w:bdr w:val="none" w:sz="0" w:space="0" w:color="auto" w:frame="1"/>
          </w:rPr>
          <w:t>interface</w:t>
        </w:r>
      </w:hyperlink>
      <w:r>
        <w:rPr>
          <w:rFonts w:ascii="Arial" w:hAnsi="Arial" w:cs="Arial"/>
          <w:color w:val="242729"/>
          <w:sz w:val="23"/>
          <w:szCs w:val="23"/>
        </w:rPr>
        <w:t> of </w:t>
      </w:r>
      <w:hyperlink r:id="rId36" w:history="1">
        <w:r>
          <w:rPr>
            <w:rStyle w:val="Hyperlink"/>
            <w:rFonts w:ascii="inherit" w:hAnsi="inherit" w:cs="Arial"/>
            <w:color w:val="005999"/>
            <w:sz w:val="23"/>
            <w:szCs w:val="23"/>
            <w:bdr w:val="none" w:sz="0" w:space="0" w:color="auto" w:frame="1"/>
          </w:rPr>
          <w:t>Java Collections Framework</w:t>
        </w:r>
      </w:hyperlink>
      <w:r>
        <w:rPr>
          <w:rFonts w:ascii="Arial" w:hAnsi="Arial" w:cs="Arial"/>
          <w:color w:val="242729"/>
          <w:sz w:val="23"/>
          <w:szCs w:val="23"/>
        </w:rPr>
        <w:t>.</w:t>
      </w:r>
    </w:p>
    <w:p w:rsidR="00701857" w:rsidRDefault="00701857" w:rsidP="00701857">
      <w:pPr>
        <w:pStyle w:val="NormalWeb"/>
        <w:shd w:val="clear" w:color="auto" w:fill="FFFFFF"/>
        <w:spacing w:before="0" w:beforeAutospacing="0" w:after="0" w:afterAutospacing="0"/>
        <w:textAlignment w:val="baseline"/>
        <w:rPr>
          <w:rFonts w:ascii="Arial" w:hAnsi="Arial" w:cs="Arial"/>
          <w:color w:val="242729"/>
          <w:sz w:val="23"/>
          <w:szCs w:val="23"/>
        </w:rPr>
      </w:pPr>
      <w:r>
        <w:rPr>
          <w:rStyle w:val="HTMLCode"/>
          <w:rFonts w:ascii="Consolas" w:hAnsi="Consolas" w:cs="Consolas"/>
          <w:color w:val="242729"/>
          <w:bdr w:val="none" w:sz="0" w:space="0" w:color="auto" w:frame="1"/>
          <w:shd w:val="clear" w:color="auto" w:fill="EFF0F1"/>
        </w:rPr>
        <w:lastRenderedPageBreak/>
        <w:t>Collections</w:t>
      </w:r>
      <w:r>
        <w:rPr>
          <w:rFonts w:ascii="Arial" w:hAnsi="Arial" w:cs="Arial"/>
          <w:color w:val="242729"/>
          <w:sz w:val="23"/>
          <w:szCs w:val="23"/>
        </w:rPr>
        <w:t> : A utility class that is a member of the </w:t>
      </w:r>
      <w:hyperlink r:id="rId37" w:history="1">
        <w:r>
          <w:rPr>
            <w:rStyle w:val="Hyperlink"/>
            <w:rFonts w:ascii="inherit" w:hAnsi="inherit" w:cs="Arial"/>
            <w:color w:val="005999"/>
            <w:sz w:val="23"/>
            <w:szCs w:val="23"/>
            <w:bdr w:val="none" w:sz="0" w:space="0" w:color="auto" w:frame="1"/>
          </w:rPr>
          <w:t>Java Collections Framework</w:t>
        </w:r>
      </w:hyperlink>
      <w:r>
        <w:rPr>
          <w:rFonts w:ascii="Arial" w:hAnsi="Arial" w:cs="Arial"/>
          <w:color w:val="242729"/>
          <w:sz w:val="23"/>
          <w:szCs w:val="23"/>
        </w:rPr>
        <w:t>.</w:t>
      </w:r>
    </w:p>
    <w:p w:rsidR="00701857" w:rsidRDefault="00701857" w:rsidP="005D0251">
      <w:pPr>
        <w:shd w:val="clear" w:color="auto" w:fill="FFFFFF"/>
        <w:rPr>
          <w:rFonts w:ascii="Arial" w:hAnsi="Arial" w:cs="Arial"/>
          <w:b/>
          <w:bCs/>
          <w:color w:val="222222"/>
        </w:rPr>
      </w:pPr>
    </w:p>
    <w:p w:rsidR="005D0251" w:rsidRPr="005D0251" w:rsidRDefault="005D0251" w:rsidP="005D0251">
      <w:pPr>
        <w:shd w:val="clear" w:color="auto" w:fill="FFFFFF"/>
        <w:rPr>
          <w:rFonts w:ascii="Arial" w:hAnsi="Arial" w:cs="Arial"/>
          <w:b/>
          <w:bCs/>
          <w:color w:val="222222"/>
        </w:rPr>
      </w:pPr>
      <w:r w:rsidRPr="005D0251">
        <w:rPr>
          <w:rFonts w:ascii="Arial" w:hAnsi="Arial" w:cs="Arial"/>
          <w:b/>
          <w:bCs/>
          <w:color w:val="222222"/>
        </w:rPr>
        <w:t>static binding</w:t>
      </w:r>
    </w:p>
    <w:p w:rsidR="005D0251" w:rsidRPr="005D0251" w:rsidRDefault="005D0251" w:rsidP="005D0251">
      <w:pPr>
        <w:shd w:val="clear" w:color="auto" w:fill="FFFFFF"/>
        <w:rPr>
          <w:rFonts w:ascii="Arial" w:hAnsi="Arial" w:cs="Arial"/>
          <w:bCs/>
          <w:color w:val="222222"/>
        </w:rPr>
      </w:pPr>
    </w:p>
    <w:p w:rsidR="005D0251" w:rsidRPr="005D0251" w:rsidRDefault="005D0251" w:rsidP="005D0251">
      <w:pPr>
        <w:shd w:val="clear" w:color="auto" w:fill="FFFFFF"/>
        <w:rPr>
          <w:rFonts w:ascii="Arial" w:hAnsi="Arial" w:cs="Arial"/>
          <w:bCs/>
          <w:color w:val="222222"/>
        </w:rPr>
      </w:pPr>
      <w:r w:rsidRPr="005D0251">
        <w:rPr>
          <w:rFonts w:ascii="Arial" w:hAnsi="Arial" w:cs="Arial"/>
          <w:bCs/>
          <w:color w:val="222222"/>
        </w:rPr>
        <w:t>When type of the object is determined at compiled time(by the compiler), it is known as static binding.</w:t>
      </w:r>
      <w:r w:rsidR="009829ED" w:rsidRPr="009829ED">
        <w:rPr>
          <w:rFonts w:ascii="Arial" w:hAnsi="Arial" w:cs="Arial"/>
          <w:b/>
          <w:bCs/>
          <w:color w:val="222222"/>
          <w:shd w:val="clear" w:color="auto" w:fill="FFFFFF"/>
        </w:rPr>
        <w:t xml:space="preserve"> </w:t>
      </w:r>
      <w:r w:rsidR="009829ED">
        <w:rPr>
          <w:rFonts w:ascii="Arial" w:hAnsi="Arial" w:cs="Arial"/>
          <w:b/>
          <w:bCs/>
          <w:color w:val="222222"/>
          <w:shd w:val="clear" w:color="auto" w:fill="FFFFFF"/>
        </w:rPr>
        <w:t>Method overloading</w:t>
      </w:r>
      <w:r w:rsidR="009829ED">
        <w:rPr>
          <w:rFonts w:ascii="Arial" w:hAnsi="Arial" w:cs="Arial"/>
          <w:color w:val="222222"/>
          <w:shd w:val="clear" w:color="auto" w:fill="FFFFFF"/>
        </w:rPr>
        <w:t> is the best example of static binding</w:t>
      </w:r>
    </w:p>
    <w:p w:rsidR="005D0251" w:rsidRPr="005D0251" w:rsidRDefault="005D0251" w:rsidP="005D0251">
      <w:pPr>
        <w:shd w:val="clear" w:color="auto" w:fill="FFFFFF"/>
        <w:rPr>
          <w:rFonts w:ascii="Arial" w:hAnsi="Arial" w:cs="Arial"/>
          <w:bCs/>
          <w:color w:val="222222"/>
        </w:rPr>
      </w:pPr>
    </w:p>
    <w:p w:rsidR="005D0251" w:rsidRPr="005D0251" w:rsidRDefault="005D0251" w:rsidP="005D0251">
      <w:pPr>
        <w:shd w:val="clear" w:color="auto" w:fill="FFFFFF"/>
        <w:rPr>
          <w:rFonts w:ascii="Arial" w:hAnsi="Arial" w:cs="Arial"/>
          <w:bCs/>
          <w:color w:val="222222"/>
        </w:rPr>
      </w:pPr>
      <w:r w:rsidRPr="005D0251">
        <w:rPr>
          <w:rFonts w:ascii="Arial" w:hAnsi="Arial" w:cs="Arial"/>
          <w:bCs/>
          <w:color w:val="222222"/>
        </w:rPr>
        <w:t>If there is any private, final or static method in a class, there is static binding.</w:t>
      </w:r>
    </w:p>
    <w:p w:rsidR="005D0251" w:rsidRPr="005D0251" w:rsidRDefault="005D0251" w:rsidP="005D0251">
      <w:pPr>
        <w:shd w:val="clear" w:color="auto" w:fill="FFFFFF"/>
        <w:rPr>
          <w:rFonts w:ascii="Arial" w:hAnsi="Arial" w:cs="Arial"/>
          <w:bCs/>
          <w:color w:val="222222"/>
        </w:rPr>
      </w:pPr>
    </w:p>
    <w:p w:rsidR="005D0251" w:rsidRPr="005D0251" w:rsidRDefault="005D0251" w:rsidP="005D0251">
      <w:pPr>
        <w:shd w:val="clear" w:color="auto" w:fill="FFFFFF"/>
        <w:rPr>
          <w:rFonts w:ascii="Arial" w:hAnsi="Arial" w:cs="Arial"/>
          <w:b/>
          <w:bCs/>
          <w:color w:val="222222"/>
        </w:rPr>
      </w:pPr>
      <w:r w:rsidRPr="005D0251">
        <w:rPr>
          <w:rFonts w:ascii="Arial" w:hAnsi="Arial" w:cs="Arial"/>
          <w:b/>
          <w:bCs/>
          <w:color w:val="222222"/>
        </w:rPr>
        <w:t>Dynamic binding</w:t>
      </w:r>
    </w:p>
    <w:p w:rsidR="005D0251" w:rsidRPr="005D0251" w:rsidRDefault="005D0251" w:rsidP="005D0251">
      <w:pPr>
        <w:shd w:val="clear" w:color="auto" w:fill="FFFFFF"/>
        <w:rPr>
          <w:rFonts w:ascii="Arial" w:hAnsi="Arial" w:cs="Arial"/>
          <w:bCs/>
          <w:color w:val="222222"/>
        </w:rPr>
      </w:pPr>
    </w:p>
    <w:p w:rsidR="005D0251" w:rsidRPr="005D0251" w:rsidRDefault="005D0251" w:rsidP="005D0251">
      <w:pPr>
        <w:shd w:val="clear" w:color="auto" w:fill="FFFFFF"/>
        <w:rPr>
          <w:rFonts w:ascii="Arial" w:hAnsi="Arial" w:cs="Arial"/>
          <w:bCs/>
          <w:color w:val="222222"/>
        </w:rPr>
      </w:pPr>
      <w:r w:rsidRPr="005D0251">
        <w:rPr>
          <w:rFonts w:ascii="Arial" w:hAnsi="Arial" w:cs="Arial"/>
          <w:bCs/>
          <w:color w:val="222222"/>
        </w:rPr>
        <w:t>When type of the object is determined at run-time, it is known as dynamic binding.</w:t>
      </w:r>
    </w:p>
    <w:p w:rsidR="005D0251" w:rsidRDefault="005D0251" w:rsidP="005D0251">
      <w:pPr>
        <w:shd w:val="clear" w:color="auto" w:fill="FFFFFF"/>
        <w:rPr>
          <w:rFonts w:ascii="Arial" w:hAnsi="Arial" w:cs="Arial"/>
          <w:bCs/>
          <w:color w:val="222222"/>
        </w:rPr>
      </w:pPr>
      <w:r w:rsidRPr="005D0251">
        <w:rPr>
          <w:rFonts w:ascii="Arial" w:hAnsi="Arial" w:cs="Arial"/>
          <w:bCs/>
          <w:color w:val="222222"/>
        </w:rPr>
        <w:t>like overriding</w:t>
      </w:r>
      <w:r w:rsidR="009829ED">
        <w:rPr>
          <w:rFonts w:ascii="Arial" w:hAnsi="Arial" w:cs="Arial"/>
          <w:bCs/>
          <w:color w:val="222222"/>
        </w:rPr>
        <w:t>,</w:t>
      </w:r>
      <w:r w:rsidR="009829ED" w:rsidRPr="009829ED">
        <w:rPr>
          <w:rFonts w:ascii="Arial" w:hAnsi="Arial" w:cs="Arial"/>
          <w:b/>
          <w:bCs/>
          <w:color w:val="222222"/>
          <w:shd w:val="clear" w:color="auto" w:fill="FFFFFF"/>
        </w:rPr>
        <w:t xml:space="preserve"> </w:t>
      </w:r>
      <w:r w:rsidR="009829ED">
        <w:rPr>
          <w:rFonts w:ascii="Arial" w:hAnsi="Arial" w:cs="Arial"/>
          <w:b/>
          <w:bCs/>
          <w:color w:val="222222"/>
          <w:shd w:val="clear" w:color="auto" w:fill="FFFFFF"/>
        </w:rPr>
        <w:t>Method overriding</w:t>
      </w:r>
      <w:r w:rsidR="009829ED">
        <w:rPr>
          <w:rFonts w:ascii="Arial" w:hAnsi="Arial" w:cs="Arial"/>
          <w:color w:val="222222"/>
          <w:shd w:val="clear" w:color="auto" w:fill="FFFFFF"/>
        </w:rPr>
        <w:t> is the best example of </w:t>
      </w:r>
      <w:r w:rsidR="009829ED">
        <w:rPr>
          <w:rFonts w:ascii="Arial" w:hAnsi="Arial" w:cs="Arial"/>
          <w:b/>
          <w:bCs/>
          <w:color w:val="222222"/>
          <w:shd w:val="clear" w:color="auto" w:fill="FFFFFF"/>
        </w:rPr>
        <w:t>dynamic binding</w:t>
      </w:r>
      <w:r w:rsidR="009829ED">
        <w:rPr>
          <w:rFonts w:ascii="Arial" w:hAnsi="Arial" w:cs="Arial"/>
          <w:color w:val="222222"/>
          <w:shd w:val="clear" w:color="auto" w:fill="FFFFFF"/>
        </w:rPr>
        <w:t>.</w:t>
      </w:r>
    </w:p>
    <w:p w:rsidR="00013B80" w:rsidRPr="00013B80" w:rsidRDefault="00013B80" w:rsidP="005D0251">
      <w:pPr>
        <w:shd w:val="clear" w:color="auto" w:fill="FFFFFF"/>
        <w:rPr>
          <w:rFonts w:ascii="Arial" w:hAnsi="Arial" w:cs="Arial"/>
          <w:b/>
          <w:bCs/>
          <w:color w:val="222222"/>
        </w:rPr>
      </w:pPr>
    </w:p>
    <w:p w:rsidR="00013B80" w:rsidRDefault="00013B80" w:rsidP="00013B80">
      <w:pPr>
        <w:shd w:val="clear" w:color="auto" w:fill="FFFFFF"/>
        <w:spacing w:after="240"/>
        <w:textAlignment w:val="baseline"/>
        <w:rPr>
          <w:rFonts w:ascii="Arial" w:hAnsi="Arial" w:cs="Arial"/>
          <w:b/>
          <w:color w:val="242729"/>
          <w:sz w:val="23"/>
          <w:szCs w:val="23"/>
          <w:shd w:val="clear" w:color="auto" w:fill="FFFFFF"/>
        </w:rPr>
      </w:pPr>
      <w:r w:rsidRPr="00013B80">
        <w:rPr>
          <w:rFonts w:ascii="Arial" w:hAnsi="Arial" w:cs="Arial"/>
          <w:b/>
          <w:color w:val="242729"/>
          <w:sz w:val="23"/>
          <w:szCs w:val="23"/>
          <w:shd w:val="clear" w:color="auto" w:fill="FFFFFF"/>
        </w:rPr>
        <w:t>Abstract classes have </w:t>
      </w:r>
      <w:r w:rsidRPr="00013B80">
        <w:rPr>
          <w:rFonts w:ascii="Consolas" w:hAnsi="Consolas" w:cs="Consolas"/>
          <w:b/>
          <w:color w:val="242729"/>
          <w:sz w:val="20"/>
        </w:rPr>
        <w:t>constructors</w:t>
      </w:r>
      <w:r w:rsidRPr="00013B80">
        <w:rPr>
          <w:rFonts w:ascii="Arial" w:hAnsi="Arial" w:cs="Arial"/>
          <w:b/>
          <w:color w:val="242729"/>
          <w:sz w:val="23"/>
          <w:szCs w:val="23"/>
          <w:shd w:val="clear" w:color="auto" w:fill="FFFFFF"/>
        </w:rPr>
        <w:t> </w:t>
      </w:r>
    </w:p>
    <w:p w:rsidR="003E1274" w:rsidRPr="00013B80" w:rsidRDefault="003E1274" w:rsidP="00013B80">
      <w:pPr>
        <w:shd w:val="clear" w:color="auto" w:fill="FFFFFF"/>
        <w:spacing w:after="240"/>
        <w:textAlignment w:val="baseline"/>
        <w:rPr>
          <w:rFonts w:ascii="inherit" w:hAnsi="inherit" w:cs="Arial"/>
          <w:b/>
          <w:color w:val="242729"/>
          <w:sz w:val="23"/>
          <w:szCs w:val="23"/>
        </w:rPr>
      </w:pPr>
      <w:r>
        <w:rPr>
          <w:rFonts w:ascii="Arial" w:hAnsi="Arial" w:cs="Arial"/>
          <w:color w:val="222222"/>
          <w:shd w:val="clear" w:color="auto" w:fill="FFFFFF"/>
        </w:rPr>
        <w:t>Yes when we define a </w:t>
      </w:r>
      <w:r>
        <w:rPr>
          <w:rFonts w:ascii="Arial" w:hAnsi="Arial" w:cs="Arial"/>
          <w:b/>
          <w:bCs/>
          <w:color w:val="222222"/>
          <w:shd w:val="clear" w:color="auto" w:fill="FFFFFF"/>
        </w:rPr>
        <w:t>class</w:t>
      </w:r>
      <w:r>
        <w:rPr>
          <w:rFonts w:ascii="Arial" w:hAnsi="Arial" w:cs="Arial"/>
          <w:color w:val="222222"/>
          <w:shd w:val="clear" w:color="auto" w:fill="FFFFFF"/>
        </w:rPr>
        <w:t> to be an </w:t>
      </w:r>
      <w:r>
        <w:rPr>
          <w:rFonts w:ascii="Arial" w:hAnsi="Arial" w:cs="Arial"/>
          <w:b/>
          <w:bCs/>
          <w:color w:val="222222"/>
          <w:shd w:val="clear" w:color="auto" w:fill="FFFFFF"/>
        </w:rPr>
        <w:t>Abstract Class</w:t>
      </w:r>
      <w:r>
        <w:rPr>
          <w:rFonts w:ascii="Arial" w:hAnsi="Arial" w:cs="Arial"/>
          <w:color w:val="222222"/>
          <w:shd w:val="clear" w:color="auto" w:fill="FFFFFF"/>
        </w:rPr>
        <w:t> it cannot be instantiated but that does not mean an</w:t>
      </w:r>
      <w:r>
        <w:rPr>
          <w:rFonts w:ascii="Arial" w:hAnsi="Arial" w:cs="Arial"/>
          <w:b/>
          <w:bCs/>
          <w:color w:val="222222"/>
          <w:shd w:val="clear" w:color="auto" w:fill="FFFFFF"/>
        </w:rPr>
        <w:t>Abstract class</w:t>
      </w:r>
      <w:r>
        <w:rPr>
          <w:rFonts w:ascii="Arial" w:hAnsi="Arial" w:cs="Arial"/>
          <w:color w:val="222222"/>
          <w:shd w:val="clear" w:color="auto" w:fill="FFFFFF"/>
        </w:rPr>
        <w:t> cannot </w:t>
      </w:r>
      <w:r>
        <w:rPr>
          <w:rFonts w:ascii="Arial" w:hAnsi="Arial" w:cs="Arial"/>
          <w:b/>
          <w:bCs/>
          <w:color w:val="222222"/>
          <w:shd w:val="clear" w:color="auto" w:fill="FFFFFF"/>
        </w:rPr>
        <w:t>have</w:t>
      </w:r>
      <w:r>
        <w:rPr>
          <w:rFonts w:ascii="Arial" w:hAnsi="Arial" w:cs="Arial"/>
          <w:color w:val="222222"/>
          <w:shd w:val="clear" w:color="auto" w:fill="FFFFFF"/>
        </w:rPr>
        <w:t> a </w:t>
      </w:r>
      <w:r>
        <w:rPr>
          <w:rFonts w:ascii="Arial" w:hAnsi="Arial" w:cs="Arial"/>
          <w:b/>
          <w:bCs/>
          <w:color w:val="222222"/>
          <w:shd w:val="clear" w:color="auto" w:fill="FFFFFF"/>
        </w:rPr>
        <w:t>constructor</w:t>
      </w:r>
      <w:r>
        <w:rPr>
          <w:rFonts w:ascii="Arial" w:hAnsi="Arial" w:cs="Arial"/>
          <w:color w:val="222222"/>
          <w:shd w:val="clear" w:color="auto" w:fill="FFFFFF"/>
        </w:rPr>
        <w:t>. Each</w:t>
      </w:r>
      <w:r w:rsidR="00B7359A">
        <w:rPr>
          <w:rFonts w:ascii="Arial" w:hAnsi="Arial" w:cs="Arial"/>
          <w:color w:val="222222"/>
          <w:shd w:val="clear" w:color="auto" w:fill="FFFFFF"/>
        </w:rPr>
        <w:t xml:space="preserve"> </w:t>
      </w:r>
      <w:r>
        <w:rPr>
          <w:rFonts w:ascii="Arial" w:hAnsi="Arial" w:cs="Arial"/>
          <w:b/>
          <w:bCs/>
          <w:color w:val="222222"/>
          <w:shd w:val="clear" w:color="auto" w:fill="FFFFFF"/>
        </w:rPr>
        <w:t>abstract class</w:t>
      </w:r>
      <w:r>
        <w:rPr>
          <w:rFonts w:ascii="Arial" w:hAnsi="Arial" w:cs="Arial"/>
          <w:color w:val="222222"/>
          <w:shd w:val="clear" w:color="auto" w:fill="FFFFFF"/>
        </w:rPr>
        <w:t> must </w:t>
      </w:r>
      <w:r>
        <w:rPr>
          <w:rFonts w:ascii="Arial" w:hAnsi="Arial" w:cs="Arial"/>
          <w:b/>
          <w:bCs/>
          <w:color w:val="222222"/>
          <w:shd w:val="clear" w:color="auto" w:fill="FFFFFF"/>
        </w:rPr>
        <w:t>have</w:t>
      </w:r>
      <w:r>
        <w:rPr>
          <w:rFonts w:ascii="Arial" w:hAnsi="Arial" w:cs="Arial"/>
          <w:color w:val="222222"/>
          <w:shd w:val="clear" w:color="auto" w:fill="FFFFFF"/>
        </w:rPr>
        <w:t> a concrete subclass which will implement the </w:t>
      </w:r>
      <w:r>
        <w:rPr>
          <w:rFonts w:ascii="Arial" w:hAnsi="Arial" w:cs="Arial"/>
          <w:b/>
          <w:bCs/>
          <w:color w:val="222222"/>
          <w:shd w:val="clear" w:color="auto" w:fill="FFFFFF"/>
        </w:rPr>
        <w:t>abstract</w:t>
      </w:r>
      <w:r>
        <w:rPr>
          <w:rFonts w:ascii="Arial" w:hAnsi="Arial" w:cs="Arial"/>
          <w:color w:val="222222"/>
          <w:shd w:val="clear" w:color="auto" w:fill="FFFFFF"/>
        </w:rPr>
        <w:t> methods of that </w:t>
      </w:r>
      <w:r>
        <w:rPr>
          <w:rFonts w:ascii="Arial" w:hAnsi="Arial" w:cs="Arial"/>
          <w:b/>
          <w:bCs/>
          <w:color w:val="222222"/>
          <w:shd w:val="clear" w:color="auto" w:fill="FFFFFF"/>
        </w:rPr>
        <w:t>abstract class</w:t>
      </w:r>
    </w:p>
    <w:p w:rsidR="00013B80" w:rsidRDefault="00013B80" w:rsidP="005D0251">
      <w:pPr>
        <w:shd w:val="clear" w:color="auto" w:fill="FFFFFF"/>
        <w:rPr>
          <w:rFonts w:ascii="Arial" w:hAnsi="Arial" w:cs="Arial"/>
          <w:bCs/>
          <w:color w:val="222222"/>
        </w:rPr>
      </w:pPr>
      <w:r w:rsidRPr="00013B80">
        <w:rPr>
          <w:rFonts w:ascii="Arial" w:hAnsi="Arial" w:cs="Arial"/>
          <w:color w:val="242729"/>
          <w:sz w:val="23"/>
          <w:szCs w:val="23"/>
          <w:shd w:val="clear" w:color="auto" w:fill="FFFFFF"/>
        </w:rPr>
        <w:t>Abstract classes have </w:t>
      </w:r>
      <w:r w:rsidRPr="00013B80">
        <w:rPr>
          <w:rFonts w:ascii="Consolas" w:hAnsi="Consolas" w:cs="Consolas"/>
          <w:color w:val="242729"/>
          <w:sz w:val="20"/>
        </w:rPr>
        <w:t>constructors</w:t>
      </w:r>
      <w:r w:rsidRPr="00013B80">
        <w:rPr>
          <w:rFonts w:ascii="Arial" w:hAnsi="Arial" w:cs="Arial"/>
          <w:color w:val="242729"/>
          <w:sz w:val="23"/>
          <w:szCs w:val="23"/>
          <w:shd w:val="clear" w:color="auto" w:fill="FFFFFF"/>
        </w:rPr>
        <w:t> and those constructors are always invoked when a concrete subclass is instantiated. We know that when we are going to instantiate a class, we always use constructor of that class. Now every constructor invokes the constructor of its </w:t>
      </w:r>
      <w:r w:rsidRPr="00013B80">
        <w:rPr>
          <w:rFonts w:ascii="Arial" w:hAnsi="Arial" w:cs="Arial"/>
          <w:b/>
          <w:bCs/>
          <w:color w:val="242729"/>
          <w:sz w:val="23"/>
        </w:rPr>
        <w:t>super class with an implicit call to </w:t>
      </w:r>
      <w:r w:rsidRPr="00013B80">
        <w:rPr>
          <w:rFonts w:ascii="Consolas" w:hAnsi="Consolas" w:cs="Consolas"/>
          <w:b/>
          <w:bCs/>
          <w:color w:val="242729"/>
          <w:sz w:val="20"/>
        </w:rPr>
        <w:t>super()</w:t>
      </w:r>
    </w:p>
    <w:p w:rsidR="005D0251" w:rsidRDefault="005D0251" w:rsidP="005D0251">
      <w:pPr>
        <w:shd w:val="clear" w:color="auto" w:fill="FFFFFF"/>
        <w:rPr>
          <w:rFonts w:ascii="Arial" w:hAnsi="Arial" w:cs="Arial"/>
          <w:bCs/>
          <w:color w:val="222222"/>
        </w:rPr>
      </w:pPr>
    </w:p>
    <w:p w:rsidR="00AB5AC1" w:rsidRDefault="00756CE2" w:rsidP="005D0251">
      <w:pPr>
        <w:shd w:val="clear" w:color="auto" w:fill="FFFFFF"/>
        <w:rPr>
          <w:rFonts w:ascii="Arial" w:hAnsi="Arial" w:cs="Arial"/>
          <w:bCs/>
          <w:color w:val="222222"/>
        </w:rPr>
      </w:pPr>
      <w:r w:rsidRPr="00756CE2">
        <w:rPr>
          <w:rFonts w:ascii="Arial" w:hAnsi="Arial" w:cs="Arial"/>
          <w:bCs/>
          <w:color w:val="222222"/>
        </w:rPr>
        <w:t>equals method will throw compile time exception with primitive</w:t>
      </w:r>
      <w:r>
        <w:rPr>
          <w:rFonts w:ascii="Arial" w:hAnsi="Arial" w:cs="Arial"/>
          <w:bCs/>
          <w:color w:val="222222"/>
        </w:rPr>
        <w:t xml:space="preserve"> variable</w:t>
      </w:r>
    </w:p>
    <w:p w:rsidR="00756CE2" w:rsidRDefault="00756CE2" w:rsidP="00AB5AC1">
      <w:pPr>
        <w:shd w:val="clear" w:color="auto" w:fill="FFFFFF"/>
        <w:rPr>
          <w:rFonts w:ascii="Arial" w:hAnsi="Arial" w:cs="Arial"/>
          <w:bCs/>
          <w:color w:val="222222"/>
        </w:rPr>
      </w:pPr>
    </w:p>
    <w:p w:rsidR="00756CE2" w:rsidRPr="00756CE2" w:rsidRDefault="00756CE2" w:rsidP="00AB5AC1">
      <w:pPr>
        <w:shd w:val="clear" w:color="auto" w:fill="FFFFFF"/>
        <w:rPr>
          <w:rFonts w:ascii="Arial" w:hAnsi="Arial" w:cs="Arial"/>
          <w:bCs/>
          <w:color w:val="222222"/>
        </w:rPr>
      </w:pPr>
      <w:r>
        <w:rPr>
          <w:rFonts w:ascii="Arial" w:hAnsi="Arial" w:cs="Arial"/>
          <w:bCs/>
          <w:color w:val="222222"/>
        </w:rPr>
        <w:t>Integer a=5;</w:t>
      </w:r>
    </w:p>
    <w:p w:rsidR="00756CE2" w:rsidRDefault="00756CE2" w:rsidP="00756CE2">
      <w:pPr>
        <w:shd w:val="clear" w:color="auto" w:fill="FFFFFF"/>
        <w:rPr>
          <w:rFonts w:ascii="Arial" w:hAnsi="Arial" w:cs="Arial"/>
          <w:bCs/>
          <w:color w:val="222222"/>
        </w:rPr>
      </w:pPr>
      <w:r>
        <w:rPr>
          <w:rFonts w:ascii="Arial" w:hAnsi="Arial" w:cs="Arial"/>
          <w:bCs/>
          <w:color w:val="222222"/>
        </w:rPr>
        <w:t>Integer b=5</w:t>
      </w:r>
    </w:p>
    <w:p w:rsidR="00756CE2" w:rsidRPr="00756CE2" w:rsidRDefault="00756CE2" w:rsidP="00756CE2">
      <w:pPr>
        <w:shd w:val="clear" w:color="auto" w:fill="FFFFFF"/>
        <w:rPr>
          <w:rFonts w:ascii="Arial" w:hAnsi="Arial" w:cs="Arial"/>
          <w:bCs/>
          <w:color w:val="222222"/>
        </w:rPr>
      </w:pPr>
      <w:r>
        <w:rPr>
          <w:rFonts w:ascii="Arial" w:hAnsi="Arial" w:cs="Arial"/>
          <w:bCs/>
          <w:color w:val="222222"/>
        </w:rPr>
        <w:t>a.equals(b)= true;</w:t>
      </w:r>
    </w:p>
    <w:p w:rsidR="00756CE2" w:rsidRPr="00756CE2" w:rsidRDefault="00756CE2" w:rsidP="00756CE2">
      <w:pPr>
        <w:shd w:val="clear" w:color="auto" w:fill="FFFFFF"/>
        <w:rPr>
          <w:rFonts w:ascii="Arial" w:hAnsi="Arial" w:cs="Arial"/>
          <w:bCs/>
          <w:color w:val="222222"/>
        </w:rPr>
      </w:pPr>
      <w:r>
        <w:rPr>
          <w:rFonts w:ascii="Arial" w:hAnsi="Arial" w:cs="Arial"/>
          <w:bCs/>
          <w:color w:val="222222"/>
        </w:rPr>
        <w:t>a.==b, true;</w:t>
      </w:r>
    </w:p>
    <w:p w:rsidR="00756CE2" w:rsidRDefault="00756CE2" w:rsidP="00AB5AC1">
      <w:pPr>
        <w:shd w:val="clear" w:color="auto" w:fill="FFFFFF"/>
        <w:rPr>
          <w:rFonts w:ascii="Arial" w:hAnsi="Arial" w:cs="Arial"/>
          <w:b/>
          <w:bCs/>
          <w:color w:val="222222"/>
        </w:rPr>
      </w:pPr>
      <w:r>
        <w:rPr>
          <w:rFonts w:ascii="Arial" w:hAnsi="Arial" w:cs="Arial"/>
          <w:b/>
          <w:bCs/>
          <w:color w:val="222222"/>
        </w:rPr>
        <w:t>but if</w:t>
      </w:r>
    </w:p>
    <w:p w:rsidR="00756CE2" w:rsidRDefault="00756CE2" w:rsidP="00AB5AC1">
      <w:pPr>
        <w:shd w:val="clear" w:color="auto" w:fill="FFFFFF"/>
        <w:rPr>
          <w:rFonts w:ascii="Arial" w:hAnsi="Arial" w:cs="Arial"/>
          <w:b/>
          <w:bCs/>
          <w:color w:val="222222"/>
        </w:rPr>
      </w:pPr>
      <w:r>
        <w:rPr>
          <w:rFonts w:ascii="Arial" w:hAnsi="Arial" w:cs="Arial"/>
          <w:b/>
          <w:bCs/>
          <w:color w:val="222222"/>
        </w:rPr>
        <w:t>int a=5;</w:t>
      </w:r>
    </w:p>
    <w:p w:rsidR="00756CE2" w:rsidRDefault="00756CE2" w:rsidP="00756CE2">
      <w:pPr>
        <w:shd w:val="clear" w:color="auto" w:fill="FFFFFF"/>
        <w:rPr>
          <w:rFonts w:ascii="Arial" w:hAnsi="Arial" w:cs="Arial"/>
          <w:bCs/>
          <w:color w:val="222222"/>
        </w:rPr>
      </w:pPr>
      <w:r>
        <w:rPr>
          <w:rFonts w:ascii="Arial" w:hAnsi="Arial" w:cs="Arial"/>
          <w:bCs/>
          <w:color w:val="222222"/>
        </w:rPr>
        <w:t>Int b=5</w:t>
      </w:r>
    </w:p>
    <w:p w:rsidR="00756CE2" w:rsidRPr="00756CE2" w:rsidRDefault="00756CE2" w:rsidP="00756CE2">
      <w:pPr>
        <w:shd w:val="clear" w:color="auto" w:fill="FFFFFF"/>
        <w:rPr>
          <w:rFonts w:ascii="Arial" w:hAnsi="Arial" w:cs="Arial"/>
          <w:bCs/>
          <w:color w:val="222222"/>
        </w:rPr>
      </w:pPr>
      <w:r>
        <w:rPr>
          <w:rFonts w:ascii="Arial" w:hAnsi="Arial" w:cs="Arial"/>
          <w:bCs/>
          <w:color w:val="222222"/>
        </w:rPr>
        <w:t>a.equals(b)--complietime exceptions;</w:t>
      </w:r>
    </w:p>
    <w:p w:rsidR="00756CE2" w:rsidRDefault="00756CE2" w:rsidP="00AB5AC1">
      <w:pPr>
        <w:shd w:val="clear" w:color="auto" w:fill="FFFFFF"/>
        <w:rPr>
          <w:rFonts w:ascii="Arial" w:hAnsi="Arial" w:cs="Arial"/>
          <w:b/>
          <w:bCs/>
          <w:color w:val="222222"/>
        </w:rPr>
      </w:pPr>
    </w:p>
    <w:p w:rsidR="00756CE2" w:rsidRDefault="00756CE2" w:rsidP="00AB5AC1">
      <w:pPr>
        <w:shd w:val="clear" w:color="auto" w:fill="FFFFFF"/>
        <w:rPr>
          <w:rFonts w:ascii="Arial" w:hAnsi="Arial" w:cs="Arial"/>
          <w:b/>
          <w:bCs/>
          <w:color w:val="222222"/>
        </w:rPr>
      </w:pPr>
    </w:p>
    <w:p w:rsidR="00AB5AC1" w:rsidRDefault="00F61DA3" w:rsidP="00AB5AC1">
      <w:pPr>
        <w:shd w:val="clear" w:color="auto" w:fill="FFFFFF"/>
        <w:rPr>
          <w:rFonts w:ascii="Arial" w:hAnsi="Arial" w:cs="Arial"/>
          <w:b/>
          <w:bCs/>
          <w:color w:val="222222"/>
        </w:rPr>
      </w:pPr>
      <w:r w:rsidRPr="00F61DA3">
        <w:rPr>
          <w:rFonts w:ascii="Arial" w:hAnsi="Arial" w:cs="Arial"/>
          <w:b/>
          <w:bCs/>
          <w:color w:val="222222"/>
        </w:rPr>
        <w:t>noclassdeffounderror vs classnotfoundexception java</w:t>
      </w:r>
    </w:p>
    <w:p w:rsidR="00F61DA3" w:rsidRDefault="00F61DA3" w:rsidP="00AB5AC1">
      <w:pPr>
        <w:shd w:val="clear" w:color="auto" w:fill="FFFFFF"/>
        <w:rPr>
          <w:rFonts w:ascii="Arial" w:hAnsi="Arial" w:cs="Arial"/>
          <w:b/>
          <w:bCs/>
          <w:color w:val="222222"/>
        </w:rPr>
      </w:pPr>
    </w:p>
    <w:p w:rsidR="00D05665" w:rsidRDefault="00AB5AC1" w:rsidP="00D05665">
      <w:pPr>
        <w:shd w:val="clear" w:color="auto" w:fill="FFFFFF"/>
        <w:rPr>
          <w:rFonts w:ascii="Arial" w:hAnsi="Arial" w:cs="Arial"/>
          <w:color w:val="242729"/>
          <w:sz w:val="23"/>
          <w:szCs w:val="23"/>
          <w:shd w:val="clear" w:color="auto" w:fill="FFFFFF"/>
        </w:rPr>
      </w:pPr>
      <w:r w:rsidRPr="00AB5AC1">
        <w:rPr>
          <w:rFonts w:ascii="Arial" w:hAnsi="Arial" w:cs="Arial"/>
          <w:b/>
          <w:bCs/>
          <w:color w:val="222222"/>
        </w:rPr>
        <w:t>ClassNotFoundException</w:t>
      </w:r>
      <w:r w:rsidRPr="00AB5AC1">
        <w:rPr>
          <w:rFonts w:ascii="Arial" w:hAnsi="Arial" w:cs="Arial"/>
          <w:color w:val="222222"/>
        </w:rPr>
        <w:t> </w:t>
      </w:r>
      <w:r w:rsidR="00D05665" w:rsidRPr="00D05665">
        <w:rPr>
          <w:rFonts w:ascii="Arial" w:hAnsi="Arial" w:cs="Arial"/>
          <w:color w:val="242729"/>
          <w:sz w:val="23"/>
          <w:szCs w:val="23"/>
          <w:shd w:val="clear" w:color="auto" w:fill="FFFFFF"/>
        </w:rPr>
        <w:t>is thrown when the class cannot be found in the classpath.</w:t>
      </w:r>
    </w:p>
    <w:p w:rsidR="00D05665" w:rsidRDefault="00D05665" w:rsidP="00D05665">
      <w:pPr>
        <w:shd w:val="clear" w:color="auto" w:fill="FFFFFF"/>
        <w:rPr>
          <w:rFonts w:ascii="Arial" w:hAnsi="Arial" w:cs="Arial"/>
          <w:color w:val="242729"/>
          <w:sz w:val="23"/>
          <w:szCs w:val="23"/>
          <w:shd w:val="clear" w:color="auto" w:fill="FFFFFF"/>
        </w:rPr>
      </w:pPr>
    </w:p>
    <w:p w:rsidR="00D05665" w:rsidRDefault="00D05665" w:rsidP="00D05665">
      <w:pPr>
        <w:shd w:val="clear" w:color="auto" w:fill="FFFFFF"/>
        <w:rPr>
          <w:rFonts w:ascii="Arial" w:hAnsi="Arial" w:cs="Arial"/>
          <w:color w:val="222222"/>
        </w:rPr>
      </w:pPr>
      <w:r w:rsidRPr="00AB5AC1">
        <w:rPr>
          <w:rFonts w:ascii="Arial" w:hAnsi="Arial" w:cs="Arial"/>
          <w:b/>
          <w:bCs/>
          <w:color w:val="222222"/>
        </w:rPr>
        <w:t xml:space="preserve"> </w:t>
      </w:r>
      <w:r w:rsidR="00AB5AC1" w:rsidRPr="00AB5AC1">
        <w:rPr>
          <w:rFonts w:ascii="Arial" w:hAnsi="Arial" w:cs="Arial"/>
          <w:b/>
          <w:bCs/>
          <w:color w:val="222222"/>
        </w:rPr>
        <w:t>NoClassDefFoundError</w:t>
      </w:r>
      <w:r w:rsidR="00AB5AC1" w:rsidRPr="00AB5AC1">
        <w:rPr>
          <w:rFonts w:ascii="Arial" w:hAnsi="Arial" w:cs="Arial"/>
          <w:color w:val="222222"/>
        </w:rPr>
        <w:t> is an error that occurs when a particular class is present at compile time, but was missing at run time.</w:t>
      </w:r>
    </w:p>
    <w:p w:rsidR="0091219A" w:rsidRDefault="00D05665" w:rsidP="00162D73">
      <w:pPr>
        <w:shd w:val="clear" w:color="auto" w:fill="FFFFFF"/>
        <w:rPr>
          <w:rFonts w:ascii="Arial" w:hAnsi="Arial" w:cs="Arial"/>
          <w:color w:val="242729"/>
          <w:sz w:val="23"/>
          <w:szCs w:val="23"/>
        </w:rPr>
      </w:pPr>
      <w:r w:rsidRPr="00D05665">
        <w:rPr>
          <w:rFonts w:ascii="Arial" w:hAnsi="Arial" w:cs="Arial"/>
          <w:color w:val="242729"/>
          <w:sz w:val="23"/>
          <w:szCs w:val="23"/>
          <w:shd w:val="clear" w:color="auto" w:fill="FFFFFF"/>
        </w:rPr>
        <w:t> </w:t>
      </w:r>
      <w:r w:rsidR="0091219A" w:rsidRPr="0091219A">
        <w:rPr>
          <w:rFonts w:ascii="Consolas" w:hAnsi="Consolas" w:cs="Consolas"/>
          <w:color w:val="242729"/>
          <w:sz w:val="20"/>
        </w:rPr>
        <w:t>NoClassDefFoundError</w:t>
      </w:r>
      <w:r w:rsidR="0091219A" w:rsidRPr="0091219A">
        <w:rPr>
          <w:rFonts w:ascii="Arial" w:hAnsi="Arial" w:cs="Arial"/>
          <w:color w:val="242729"/>
          <w:sz w:val="23"/>
          <w:szCs w:val="23"/>
        </w:rPr>
        <w:t> indicates that the classloader (in this case </w:t>
      </w:r>
      <w:r w:rsidR="0091219A" w:rsidRPr="0091219A">
        <w:rPr>
          <w:rFonts w:ascii="Consolas" w:hAnsi="Consolas" w:cs="Consolas"/>
          <w:color w:val="242729"/>
          <w:sz w:val="20"/>
        </w:rPr>
        <w:t>java.net.URLClassLoader</w:t>
      </w:r>
      <w:r w:rsidR="0091219A" w:rsidRPr="0091219A">
        <w:rPr>
          <w:rFonts w:ascii="Arial" w:hAnsi="Arial" w:cs="Arial"/>
          <w:color w:val="242729"/>
          <w:sz w:val="23"/>
          <w:szCs w:val="23"/>
        </w:rPr>
        <w:t>), which is responsible for dynamically loading classes, cannot find the </w:t>
      </w:r>
      <w:r w:rsidR="0091219A" w:rsidRPr="0091219A">
        <w:rPr>
          <w:rFonts w:ascii="Consolas" w:hAnsi="Consolas" w:cs="Consolas"/>
          <w:color w:val="242729"/>
          <w:sz w:val="20"/>
        </w:rPr>
        <w:t>.class</w:t>
      </w:r>
      <w:r w:rsidR="0091219A" w:rsidRPr="0091219A">
        <w:rPr>
          <w:rFonts w:ascii="Arial" w:hAnsi="Arial" w:cs="Arial"/>
          <w:color w:val="242729"/>
          <w:sz w:val="23"/>
          <w:szCs w:val="23"/>
        </w:rPr>
        <w:t> file for the class that you're trying to use.</w:t>
      </w:r>
    </w:p>
    <w:p w:rsidR="00AB7467" w:rsidRPr="00AB7467" w:rsidRDefault="00AB7467" w:rsidP="00AB7467">
      <w:pPr>
        <w:pStyle w:val="NormalWeb"/>
        <w:shd w:val="clear" w:color="auto" w:fill="FFFFFF"/>
        <w:spacing w:before="0" w:beforeAutospacing="0" w:after="240" w:afterAutospacing="0"/>
        <w:textAlignment w:val="baseline"/>
        <w:rPr>
          <w:rFonts w:ascii="inherit" w:hAnsi="inherit" w:cs="Arial"/>
          <w:color w:val="242729"/>
          <w:sz w:val="23"/>
          <w:szCs w:val="23"/>
        </w:rPr>
      </w:pPr>
      <w:r>
        <w:rPr>
          <w:rFonts w:ascii="Arial" w:hAnsi="Arial" w:cs="Arial"/>
          <w:color w:val="242729"/>
          <w:sz w:val="23"/>
          <w:szCs w:val="23"/>
        </w:rPr>
        <w:t xml:space="preserve">e.g </w:t>
      </w:r>
      <w:r w:rsidRPr="00AB7467">
        <w:rPr>
          <w:rFonts w:ascii="inherit" w:hAnsi="inherit" w:cs="Arial"/>
          <w:color w:val="242729"/>
          <w:sz w:val="23"/>
          <w:szCs w:val="23"/>
        </w:rPr>
        <w:t>This may also happen if your jar file is dependent on some other jar files for their woking and you have not added them in your project.</w:t>
      </w:r>
    </w:p>
    <w:p w:rsidR="00AB7467" w:rsidRDefault="00AB7467" w:rsidP="00162D73">
      <w:pPr>
        <w:shd w:val="clear" w:color="auto" w:fill="FFFFFF"/>
        <w:rPr>
          <w:rFonts w:ascii="Arial" w:hAnsi="Arial" w:cs="Arial"/>
          <w:color w:val="242729"/>
          <w:sz w:val="23"/>
          <w:szCs w:val="23"/>
        </w:rPr>
      </w:pPr>
    </w:p>
    <w:p w:rsidR="00C7008B" w:rsidRPr="00C7008B" w:rsidRDefault="00C7008B" w:rsidP="00C7008B">
      <w:pPr>
        <w:spacing w:before="100" w:beforeAutospacing="1" w:after="100" w:afterAutospacing="1"/>
      </w:pPr>
      <w:r w:rsidRPr="00C7008B">
        <w:t>In java, string is basically an object that represents sequence of char values. An array of characters works same as java string. For example:</w:t>
      </w:r>
    </w:p>
    <w:p w:rsidR="0091219A" w:rsidRDefault="0091219A" w:rsidP="00D05665">
      <w:pPr>
        <w:shd w:val="clear" w:color="auto" w:fill="FFFFFF"/>
        <w:rPr>
          <w:rFonts w:ascii="Arial" w:hAnsi="Arial" w:cs="Arial"/>
          <w:color w:val="222222"/>
        </w:rPr>
      </w:pPr>
    </w:p>
    <w:p w:rsidR="0013716F" w:rsidRPr="00657A4E" w:rsidRDefault="0013716F" w:rsidP="0013716F">
      <w:pPr>
        <w:rPr>
          <w:rFonts w:ascii="Arial" w:hAnsi="Arial" w:cs="Arial"/>
          <w:b/>
          <w:color w:val="000000"/>
        </w:rPr>
      </w:pPr>
      <w:r w:rsidRPr="00657A4E">
        <w:rPr>
          <w:rFonts w:ascii="Arial" w:hAnsi="Arial" w:cs="Arial"/>
          <w:b/>
          <w:color w:val="000000"/>
        </w:rPr>
        <w:t>Beware that if your static </w:t>
      </w:r>
      <w:r w:rsidRPr="00657A4E">
        <w:rPr>
          <w:rStyle w:val="Hyperlink"/>
          <w:rFonts w:ascii="Arial" w:hAnsi="Arial" w:cs="Arial"/>
          <w:b/>
          <w:color w:val="000000"/>
          <w:sz w:val="18"/>
          <w:szCs w:val="18"/>
        </w:rPr>
        <w:t>initialize </w:t>
      </w:r>
      <w:r w:rsidRPr="00657A4E">
        <w:rPr>
          <w:rFonts w:ascii="Arial" w:hAnsi="Arial" w:cs="Arial"/>
          <w:b/>
          <w:color w:val="000000"/>
        </w:rPr>
        <w:t>block throws Exception than you may get </w:t>
      </w:r>
      <w:hyperlink r:id="rId38" w:history="1">
        <w:r w:rsidRPr="00657A4E">
          <w:rPr>
            <w:rStyle w:val="Hyperlink"/>
            <w:rFonts w:ascii="Arial" w:hAnsi="Arial" w:cs="Arial"/>
            <w:b/>
            <w:color w:val="660099"/>
          </w:rPr>
          <w:t>java.lang.NoClassDefFoundError </w:t>
        </w:r>
      </w:hyperlink>
      <w:r w:rsidRPr="00657A4E">
        <w:rPr>
          <w:rFonts w:ascii="Arial" w:hAnsi="Arial" w:cs="Arial"/>
          <w:b/>
          <w:color w:val="000000"/>
        </w:rPr>
        <w:t>when you try to access the class which failed to load.</w:t>
      </w:r>
    </w:p>
    <w:p w:rsidR="0013716F" w:rsidRPr="0013716F" w:rsidRDefault="0013716F" w:rsidP="0013716F">
      <w:pPr>
        <w:shd w:val="clear" w:color="auto" w:fill="FFFFFF"/>
        <w:rPr>
          <w:rFonts w:ascii="Arial" w:hAnsi="Arial" w:cs="Arial"/>
          <w:color w:val="222222"/>
        </w:rPr>
      </w:pPr>
      <w:r>
        <w:rPr>
          <w:rFonts w:ascii="Trebuchet MS" w:hAnsi="Trebuchet MS"/>
          <w:color w:val="000000"/>
        </w:rPr>
        <w:br/>
      </w:r>
      <w:r w:rsidRPr="0013716F">
        <w:rPr>
          <w:rFonts w:ascii="Arial" w:hAnsi="Arial" w:cs="Arial"/>
          <w:color w:val="222222"/>
        </w:rPr>
        <w:t>package SelePracticePack;</w:t>
      </w:r>
    </w:p>
    <w:p w:rsidR="0013716F" w:rsidRPr="0013716F" w:rsidRDefault="0013716F" w:rsidP="0013716F">
      <w:pPr>
        <w:shd w:val="clear" w:color="auto" w:fill="FFFFFF"/>
        <w:rPr>
          <w:rFonts w:ascii="Arial" w:hAnsi="Arial" w:cs="Arial"/>
          <w:color w:val="222222"/>
        </w:rPr>
      </w:pPr>
      <w:r w:rsidRPr="0013716F">
        <w:rPr>
          <w:rFonts w:ascii="Arial" w:hAnsi="Arial" w:cs="Arial"/>
          <w:color w:val="222222"/>
        </w:rPr>
        <w:t>import org.openqa.selenium.WebDriver;</w:t>
      </w:r>
    </w:p>
    <w:p w:rsidR="0013716F" w:rsidRPr="0013716F" w:rsidRDefault="0013716F" w:rsidP="0013716F">
      <w:pPr>
        <w:shd w:val="clear" w:color="auto" w:fill="FFFFFF"/>
        <w:rPr>
          <w:rFonts w:ascii="Arial" w:hAnsi="Arial" w:cs="Arial"/>
          <w:color w:val="222222"/>
        </w:rPr>
      </w:pPr>
      <w:r w:rsidRPr="0013716F">
        <w:rPr>
          <w:rFonts w:ascii="Arial" w:hAnsi="Arial" w:cs="Arial"/>
          <w:color w:val="222222"/>
        </w:rPr>
        <w:t>import org.testng.Assert;</w:t>
      </w:r>
    </w:p>
    <w:p w:rsidR="0013716F" w:rsidRPr="0013716F" w:rsidRDefault="0013716F" w:rsidP="0013716F">
      <w:pPr>
        <w:shd w:val="clear" w:color="auto" w:fill="FFFFFF"/>
        <w:rPr>
          <w:rFonts w:ascii="Arial" w:hAnsi="Arial" w:cs="Arial"/>
          <w:color w:val="222222"/>
        </w:rPr>
      </w:pPr>
      <w:r w:rsidRPr="0013716F">
        <w:rPr>
          <w:rFonts w:ascii="Arial" w:hAnsi="Arial" w:cs="Arial"/>
          <w:color w:val="222222"/>
        </w:rPr>
        <w:t>import org.testng.annotations.Test;;</w:t>
      </w:r>
    </w:p>
    <w:p w:rsidR="0013716F" w:rsidRPr="0013716F" w:rsidRDefault="0013716F" w:rsidP="0013716F">
      <w:pPr>
        <w:shd w:val="clear" w:color="auto" w:fill="FFFFFF"/>
        <w:rPr>
          <w:rFonts w:ascii="Arial" w:hAnsi="Arial" w:cs="Arial"/>
          <w:color w:val="222222"/>
        </w:rPr>
      </w:pPr>
      <w:r w:rsidRPr="0013716F">
        <w:rPr>
          <w:rFonts w:ascii="Arial" w:hAnsi="Arial" w:cs="Arial"/>
          <w:color w:val="222222"/>
        </w:rPr>
        <w:t xml:space="preserve">public class SimpleCalculator </w:t>
      </w:r>
    </w:p>
    <w:p w:rsidR="0013716F" w:rsidRPr="0013716F" w:rsidRDefault="0013716F" w:rsidP="0013716F">
      <w:pPr>
        <w:shd w:val="clear" w:color="auto" w:fill="FFFFFF"/>
        <w:rPr>
          <w:rFonts w:ascii="Arial" w:hAnsi="Arial" w:cs="Arial"/>
          <w:color w:val="222222"/>
        </w:rPr>
      </w:pPr>
      <w:r w:rsidRPr="0013716F">
        <w:rPr>
          <w:rFonts w:ascii="Arial" w:hAnsi="Arial" w:cs="Arial"/>
          <w:color w:val="222222"/>
        </w:rPr>
        <w:t>{</w:t>
      </w:r>
    </w:p>
    <w:p w:rsidR="0013716F" w:rsidRPr="0013716F" w:rsidRDefault="0013716F" w:rsidP="0013716F">
      <w:pPr>
        <w:shd w:val="clear" w:color="auto" w:fill="FFFFFF"/>
        <w:rPr>
          <w:rFonts w:ascii="Arial" w:hAnsi="Arial" w:cs="Arial"/>
          <w:color w:val="222222"/>
        </w:rPr>
      </w:pPr>
      <w:r w:rsidRPr="0013716F">
        <w:rPr>
          <w:rFonts w:ascii="Arial" w:hAnsi="Arial" w:cs="Arial"/>
          <w:color w:val="222222"/>
        </w:rPr>
        <w:t xml:space="preserve">    static int undefined = 1 / 0;</w:t>
      </w:r>
    </w:p>
    <w:p w:rsidR="0013716F" w:rsidRDefault="0013716F" w:rsidP="0013716F">
      <w:pPr>
        <w:shd w:val="clear" w:color="auto" w:fill="FFFFFF"/>
        <w:rPr>
          <w:rFonts w:ascii="Arial" w:hAnsi="Arial" w:cs="Arial"/>
          <w:color w:val="222222"/>
        </w:rPr>
      </w:pPr>
      <w:r w:rsidRPr="0013716F">
        <w:rPr>
          <w:rFonts w:ascii="Arial" w:hAnsi="Arial" w:cs="Arial"/>
          <w:color w:val="222222"/>
        </w:rPr>
        <w:t>}</w:t>
      </w:r>
    </w:p>
    <w:p w:rsidR="00346130" w:rsidRDefault="00346130" w:rsidP="0013716F">
      <w:pPr>
        <w:shd w:val="clear" w:color="auto" w:fill="FFFFFF"/>
        <w:rPr>
          <w:rFonts w:ascii="Arial" w:hAnsi="Arial" w:cs="Arial"/>
          <w:color w:val="222222"/>
        </w:rPr>
      </w:pPr>
    </w:p>
    <w:p w:rsidR="00914CD7" w:rsidRDefault="00914CD7" w:rsidP="0013716F">
      <w:pPr>
        <w:shd w:val="clear" w:color="auto" w:fill="FFFFFF"/>
        <w:rPr>
          <w:rFonts w:ascii="Arial" w:hAnsi="Arial" w:cs="Arial"/>
          <w:color w:val="222222"/>
        </w:rPr>
      </w:pPr>
    </w:p>
    <w:p w:rsidR="00914CD7" w:rsidRPr="00D05665" w:rsidRDefault="00914CD7" w:rsidP="0013716F">
      <w:pPr>
        <w:shd w:val="clear" w:color="auto" w:fill="FFFFFF"/>
        <w:rPr>
          <w:rFonts w:ascii="Arial" w:hAnsi="Arial" w:cs="Arial"/>
          <w:color w:val="222222"/>
        </w:rPr>
      </w:pPr>
      <w:r>
        <w:rPr>
          <w:rFonts w:ascii="Arial" w:hAnsi="Arial" w:cs="Arial"/>
          <w:color w:val="222222"/>
        </w:rPr>
        <w:t>like i have war file which has</w:t>
      </w:r>
    </w:p>
    <w:p w:rsidR="005879E2" w:rsidRDefault="005879E2" w:rsidP="005879E2">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Java String intern</w:t>
      </w:r>
    </w:p>
    <w:p w:rsidR="005879E2" w:rsidRDefault="005879E2" w:rsidP="005879E2">
      <w:pPr>
        <w:pStyle w:val="NormalWeb"/>
        <w:shd w:val="clear" w:color="auto" w:fill="FFFFFF"/>
        <w:jc w:val="both"/>
        <w:rPr>
          <w:rFonts w:ascii="Verdana" w:hAnsi="Verdana"/>
          <w:color w:val="000000"/>
          <w:sz w:val="20"/>
          <w:szCs w:val="20"/>
        </w:rPr>
      </w:pPr>
      <w:r>
        <w:rPr>
          <w:rFonts w:ascii="Verdana" w:hAnsi="Verdana"/>
          <w:color w:val="000000"/>
          <w:sz w:val="20"/>
          <w:szCs w:val="20"/>
        </w:rPr>
        <w:t>The </w:t>
      </w:r>
      <w:r>
        <w:rPr>
          <w:rFonts w:ascii="Verdana" w:hAnsi="Verdana"/>
          <w:b/>
          <w:bCs/>
          <w:color w:val="000000"/>
          <w:sz w:val="20"/>
          <w:szCs w:val="20"/>
        </w:rPr>
        <w:t>java string intern()</w:t>
      </w:r>
      <w:r>
        <w:rPr>
          <w:rFonts w:ascii="Verdana" w:hAnsi="Verdana"/>
          <w:color w:val="000000"/>
          <w:sz w:val="20"/>
          <w:szCs w:val="20"/>
        </w:rPr>
        <w:t> method returns the interned string. It returns the canonical representation of string.</w:t>
      </w:r>
    </w:p>
    <w:p w:rsidR="005879E2" w:rsidRDefault="005879E2" w:rsidP="005879E2">
      <w:pPr>
        <w:pStyle w:val="NormalWeb"/>
        <w:shd w:val="clear" w:color="auto" w:fill="FFFFFF"/>
        <w:jc w:val="both"/>
        <w:rPr>
          <w:rFonts w:ascii="Verdana" w:hAnsi="Verdana"/>
          <w:color w:val="000000"/>
          <w:sz w:val="20"/>
          <w:szCs w:val="20"/>
        </w:rPr>
      </w:pPr>
      <w:r>
        <w:rPr>
          <w:rFonts w:ascii="Verdana" w:hAnsi="Verdana"/>
          <w:color w:val="000000"/>
          <w:sz w:val="20"/>
          <w:szCs w:val="20"/>
        </w:rPr>
        <w:t>It can be used to return string from pool memory, if it is created by new keyword.</w:t>
      </w:r>
    </w:p>
    <w:p w:rsidR="004F4EBE" w:rsidRDefault="004F4EBE" w:rsidP="004F4EBE">
      <w:pPr>
        <w:autoSpaceDE w:val="0"/>
        <w:autoSpaceDN w:val="0"/>
        <w:adjustRightInd w:val="0"/>
        <w:rPr>
          <w:rFonts w:ascii="Consolas" w:eastAsiaTheme="minorHAnsi" w:hAnsi="Consolas" w:cs="Consolas"/>
        </w:rPr>
      </w:pPr>
      <w:r>
        <w:rPr>
          <w:rFonts w:ascii="Consolas" w:eastAsiaTheme="minorHAnsi" w:hAnsi="Consolas" w:cs="Consolas"/>
          <w:color w:val="000000"/>
          <w:highlight w:val="lightGray"/>
        </w:rPr>
        <w:t>String</w:t>
      </w:r>
      <w:r>
        <w:rPr>
          <w:rFonts w:ascii="Consolas" w:eastAsiaTheme="minorHAnsi" w:hAnsi="Consolas" w:cs="Consolas"/>
          <w:color w:val="000000"/>
        </w:rPr>
        <w:t xml:space="preserve"> </w:t>
      </w:r>
      <w:r>
        <w:rPr>
          <w:rFonts w:ascii="Consolas" w:eastAsiaTheme="minorHAnsi" w:hAnsi="Consolas" w:cs="Consolas"/>
          <w:color w:val="6A3E3E"/>
        </w:rPr>
        <w:t>s1</w:t>
      </w:r>
      <w:r>
        <w:rPr>
          <w:rFonts w:ascii="Consolas" w:eastAsiaTheme="minorHAnsi" w:hAnsi="Consolas" w:cs="Consolas"/>
          <w:color w:val="000000"/>
        </w:rPr>
        <w:t>=</w:t>
      </w:r>
      <w:r>
        <w:rPr>
          <w:rFonts w:ascii="Consolas" w:eastAsiaTheme="minorHAnsi" w:hAnsi="Consolas" w:cs="Consolas"/>
          <w:b/>
          <w:bCs/>
          <w:color w:val="7F0055"/>
        </w:rPr>
        <w:t>new</w:t>
      </w:r>
      <w:r>
        <w:rPr>
          <w:rFonts w:ascii="Consolas" w:eastAsiaTheme="minorHAnsi" w:hAnsi="Consolas" w:cs="Consolas"/>
          <w:color w:val="000000"/>
        </w:rPr>
        <w:t xml:space="preserve"> </w:t>
      </w:r>
      <w:r>
        <w:rPr>
          <w:rFonts w:ascii="Consolas" w:eastAsiaTheme="minorHAnsi" w:hAnsi="Consolas" w:cs="Consolas"/>
          <w:color w:val="000000"/>
          <w:highlight w:val="lightGray"/>
        </w:rPr>
        <w:t>String</w:t>
      </w:r>
      <w:r>
        <w:rPr>
          <w:rFonts w:ascii="Consolas" w:eastAsiaTheme="minorHAnsi" w:hAnsi="Consolas" w:cs="Consolas"/>
          <w:color w:val="000000"/>
        </w:rPr>
        <w:t>(</w:t>
      </w:r>
      <w:r>
        <w:rPr>
          <w:rFonts w:ascii="Consolas" w:eastAsiaTheme="minorHAnsi" w:hAnsi="Consolas" w:cs="Consolas"/>
          <w:color w:val="2A00FF"/>
        </w:rPr>
        <w:t>"hello"</w:t>
      </w:r>
      <w:r>
        <w:rPr>
          <w:rFonts w:ascii="Consolas" w:eastAsiaTheme="minorHAnsi" w:hAnsi="Consolas" w:cs="Consolas"/>
          <w:color w:val="000000"/>
        </w:rPr>
        <w:t xml:space="preserve">);  </w:t>
      </w:r>
    </w:p>
    <w:p w:rsidR="004F4EBE" w:rsidRDefault="004F4EBE" w:rsidP="004F4EBE">
      <w:pPr>
        <w:autoSpaceDE w:val="0"/>
        <w:autoSpaceDN w:val="0"/>
        <w:adjustRightInd w:val="0"/>
        <w:rPr>
          <w:rFonts w:ascii="Consolas" w:eastAsiaTheme="minorHAnsi" w:hAnsi="Consolas" w:cs="Consolas"/>
        </w:rPr>
      </w:pPr>
      <w:r>
        <w:rPr>
          <w:rFonts w:ascii="Consolas" w:eastAsiaTheme="minorHAnsi" w:hAnsi="Consolas" w:cs="Consolas"/>
          <w:color w:val="000000"/>
        </w:rPr>
        <w:tab/>
      </w:r>
      <w:r>
        <w:rPr>
          <w:rFonts w:ascii="Consolas" w:eastAsiaTheme="minorHAnsi" w:hAnsi="Consolas" w:cs="Consolas"/>
          <w:color w:val="000000"/>
        </w:rPr>
        <w:tab/>
      </w:r>
      <w:r>
        <w:rPr>
          <w:rFonts w:ascii="Consolas" w:eastAsiaTheme="minorHAnsi" w:hAnsi="Consolas" w:cs="Consolas"/>
          <w:color w:val="000000"/>
          <w:highlight w:val="lightGray"/>
        </w:rPr>
        <w:t>String</w:t>
      </w:r>
      <w:r>
        <w:rPr>
          <w:rFonts w:ascii="Consolas" w:eastAsiaTheme="minorHAnsi" w:hAnsi="Consolas" w:cs="Consolas"/>
          <w:color w:val="000000"/>
        </w:rPr>
        <w:t xml:space="preserve"> </w:t>
      </w:r>
      <w:r>
        <w:rPr>
          <w:rFonts w:ascii="Consolas" w:eastAsiaTheme="minorHAnsi" w:hAnsi="Consolas" w:cs="Consolas"/>
          <w:color w:val="6A3E3E"/>
        </w:rPr>
        <w:t>s2</w:t>
      </w:r>
      <w:r>
        <w:rPr>
          <w:rFonts w:ascii="Consolas" w:eastAsiaTheme="minorHAnsi" w:hAnsi="Consolas" w:cs="Consolas"/>
          <w:color w:val="000000"/>
        </w:rPr>
        <w:t>=</w:t>
      </w:r>
      <w:r>
        <w:rPr>
          <w:rFonts w:ascii="Consolas" w:eastAsiaTheme="minorHAnsi" w:hAnsi="Consolas" w:cs="Consolas"/>
          <w:color w:val="2A00FF"/>
        </w:rPr>
        <w:t>"hello"</w:t>
      </w:r>
      <w:r>
        <w:rPr>
          <w:rFonts w:ascii="Consolas" w:eastAsiaTheme="minorHAnsi" w:hAnsi="Consolas" w:cs="Consolas"/>
          <w:color w:val="000000"/>
        </w:rPr>
        <w:t xml:space="preserve">;  </w:t>
      </w:r>
    </w:p>
    <w:p w:rsidR="008E0C69" w:rsidRDefault="004F4EBE" w:rsidP="004F4EBE">
      <w:pPr>
        <w:autoSpaceDE w:val="0"/>
        <w:autoSpaceDN w:val="0"/>
        <w:adjustRightInd w:val="0"/>
        <w:rPr>
          <w:rFonts w:ascii="Consolas" w:eastAsiaTheme="minorHAnsi" w:hAnsi="Consolas" w:cs="Consolas"/>
          <w:color w:val="000000"/>
        </w:rPr>
      </w:pPr>
      <w:r>
        <w:rPr>
          <w:rFonts w:ascii="Consolas" w:eastAsiaTheme="minorHAnsi" w:hAnsi="Consolas" w:cs="Consolas"/>
          <w:color w:val="000000"/>
        </w:rPr>
        <w:tab/>
      </w:r>
      <w:r>
        <w:rPr>
          <w:rFonts w:ascii="Consolas" w:eastAsiaTheme="minorHAnsi" w:hAnsi="Consolas" w:cs="Consolas"/>
          <w:color w:val="000000"/>
        </w:rPr>
        <w:tab/>
      </w:r>
      <w:r>
        <w:rPr>
          <w:rFonts w:ascii="Consolas" w:eastAsiaTheme="minorHAnsi" w:hAnsi="Consolas" w:cs="Consolas"/>
          <w:color w:val="000000"/>
          <w:highlight w:val="lightGray"/>
        </w:rPr>
        <w:t>String</w:t>
      </w:r>
      <w:r>
        <w:rPr>
          <w:rFonts w:ascii="Consolas" w:eastAsiaTheme="minorHAnsi" w:hAnsi="Consolas" w:cs="Consolas"/>
          <w:color w:val="000000"/>
        </w:rPr>
        <w:t xml:space="preserve"> </w:t>
      </w:r>
      <w:r>
        <w:rPr>
          <w:rFonts w:ascii="Consolas" w:eastAsiaTheme="minorHAnsi" w:hAnsi="Consolas" w:cs="Consolas"/>
          <w:color w:val="6A3E3E"/>
        </w:rPr>
        <w:t>s3</w:t>
      </w:r>
      <w:r>
        <w:rPr>
          <w:rFonts w:ascii="Consolas" w:eastAsiaTheme="minorHAnsi" w:hAnsi="Consolas" w:cs="Consolas"/>
          <w:color w:val="000000"/>
        </w:rPr>
        <w:t>=</w:t>
      </w:r>
      <w:r>
        <w:rPr>
          <w:rFonts w:ascii="Consolas" w:eastAsiaTheme="minorHAnsi" w:hAnsi="Consolas" w:cs="Consolas"/>
          <w:color w:val="6A3E3E"/>
        </w:rPr>
        <w:t>s1</w:t>
      </w:r>
      <w:r>
        <w:rPr>
          <w:rFonts w:ascii="Consolas" w:eastAsiaTheme="minorHAnsi" w:hAnsi="Consolas" w:cs="Consolas"/>
          <w:color w:val="000000"/>
        </w:rPr>
        <w:t>.intern();</w:t>
      </w:r>
    </w:p>
    <w:p w:rsidR="004F4EBE" w:rsidRDefault="004F4EBE" w:rsidP="004F4EBE">
      <w:pPr>
        <w:autoSpaceDE w:val="0"/>
        <w:autoSpaceDN w:val="0"/>
        <w:adjustRightInd w:val="0"/>
        <w:rPr>
          <w:rFonts w:ascii="Consolas" w:eastAsiaTheme="minorHAnsi" w:hAnsi="Consolas" w:cs="Consolas"/>
        </w:rPr>
      </w:pPr>
      <w:r>
        <w:rPr>
          <w:rFonts w:ascii="Consolas" w:eastAsiaTheme="minorHAnsi" w:hAnsi="Consolas" w:cs="Consolas"/>
          <w:color w:val="3F7F5F"/>
        </w:rPr>
        <w:t xml:space="preserve">//returns string from pool, now it will be same as s2 </w:t>
      </w:r>
    </w:p>
    <w:p w:rsidR="004F4EBE" w:rsidRDefault="004F4EBE" w:rsidP="004F4EBE">
      <w:pPr>
        <w:autoSpaceDE w:val="0"/>
        <w:autoSpaceDN w:val="0"/>
        <w:adjustRightInd w:val="0"/>
        <w:rPr>
          <w:rFonts w:ascii="Consolas" w:eastAsiaTheme="minorHAnsi" w:hAnsi="Consolas" w:cs="Consolas"/>
        </w:rPr>
      </w:pPr>
      <w:r>
        <w:rPr>
          <w:rFonts w:ascii="Consolas" w:eastAsiaTheme="minorHAnsi" w:hAnsi="Consolas" w:cs="Consolas"/>
          <w:color w:val="000000"/>
        </w:rPr>
        <w:tab/>
      </w:r>
      <w:r>
        <w:rPr>
          <w:rFonts w:ascii="Consolas" w:eastAsiaTheme="minorHAnsi" w:hAnsi="Consolas" w:cs="Consolas"/>
          <w:color w:val="000000"/>
        </w:rPr>
        <w:tab/>
      </w:r>
      <w:r>
        <w:rPr>
          <w:rFonts w:ascii="Consolas" w:eastAsiaTheme="minorHAnsi" w:hAnsi="Consolas" w:cs="Consolas"/>
          <w:color w:val="000000"/>
          <w:highlight w:val="lightGray"/>
        </w:rPr>
        <w:t>String</w:t>
      </w:r>
      <w:r>
        <w:rPr>
          <w:rFonts w:ascii="Consolas" w:eastAsiaTheme="minorHAnsi" w:hAnsi="Consolas" w:cs="Consolas"/>
          <w:color w:val="000000"/>
        </w:rPr>
        <w:t xml:space="preserve"> </w:t>
      </w:r>
      <w:r>
        <w:rPr>
          <w:rFonts w:ascii="Consolas" w:eastAsiaTheme="minorHAnsi" w:hAnsi="Consolas" w:cs="Consolas"/>
          <w:color w:val="6A3E3E"/>
          <w:u w:val="single"/>
        </w:rPr>
        <w:t>s5</w:t>
      </w:r>
      <w:r>
        <w:rPr>
          <w:rFonts w:ascii="Consolas" w:eastAsiaTheme="minorHAnsi" w:hAnsi="Consolas" w:cs="Consolas"/>
          <w:color w:val="000000"/>
        </w:rPr>
        <w:t>=</w:t>
      </w:r>
      <w:r>
        <w:rPr>
          <w:rFonts w:ascii="Consolas" w:eastAsiaTheme="minorHAnsi" w:hAnsi="Consolas" w:cs="Consolas"/>
          <w:color w:val="6A3E3E"/>
        </w:rPr>
        <w:t>s2</w:t>
      </w:r>
      <w:r>
        <w:rPr>
          <w:rFonts w:ascii="Consolas" w:eastAsiaTheme="minorHAnsi" w:hAnsi="Consolas" w:cs="Consolas"/>
          <w:color w:val="000000"/>
        </w:rPr>
        <w:t>.intern();</w:t>
      </w:r>
    </w:p>
    <w:p w:rsidR="004F4EBE" w:rsidRDefault="004F4EBE" w:rsidP="004F4EBE">
      <w:pPr>
        <w:autoSpaceDE w:val="0"/>
        <w:autoSpaceDN w:val="0"/>
        <w:adjustRightInd w:val="0"/>
        <w:rPr>
          <w:rFonts w:ascii="Consolas" w:eastAsiaTheme="minorHAnsi" w:hAnsi="Consolas" w:cs="Consolas"/>
        </w:rPr>
      </w:pPr>
      <w:r>
        <w:rPr>
          <w:rFonts w:ascii="Consolas" w:eastAsiaTheme="minorHAnsi" w:hAnsi="Consolas" w:cs="Consolas"/>
          <w:color w:val="000000"/>
        </w:rPr>
        <w:tab/>
      </w:r>
      <w:r>
        <w:rPr>
          <w:rFonts w:ascii="Consolas" w:eastAsiaTheme="minorHAnsi" w:hAnsi="Consolas" w:cs="Consolas"/>
          <w:color w:val="000000"/>
        </w:rPr>
        <w:tab/>
      </w:r>
      <w:r>
        <w:rPr>
          <w:rFonts w:ascii="Consolas" w:eastAsiaTheme="minorHAnsi" w:hAnsi="Consolas" w:cs="Consolas"/>
          <w:color w:val="000000"/>
          <w:highlight w:val="lightGray"/>
        </w:rPr>
        <w:t>String</w:t>
      </w:r>
      <w:r>
        <w:rPr>
          <w:rFonts w:ascii="Consolas" w:eastAsiaTheme="minorHAnsi" w:hAnsi="Consolas" w:cs="Consolas"/>
          <w:color w:val="000000"/>
        </w:rPr>
        <w:t xml:space="preserve"> </w:t>
      </w:r>
      <w:r>
        <w:rPr>
          <w:rFonts w:ascii="Consolas" w:eastAsiaTheme="minorHAnsi" w:hAnsi="Consolas" w:cs="Consolas"/>
          <w:color w:val="6A3E3E"/>
        </w:rPr>
        <w:t>s4</w:t>
      </w:r>
      <w:r>
        <w:rPr>
          <w:rFonts w:ascii="Consolas" w:eastAsiaTheme="minorHAnsi" w:hAnsi="Consolas" w:cs="Consolas"/>
          <w:color w:val="000000"/>
        </w:rPr>
        <w:t>=</w:t>
      </w:r>
      <w:r>
        <w:rPr>
          <w:rFonts w:ascii="Consolas" w:eastAsiaTheme="minorHAnsi" w:hAnsi="Consolas" w:cs="Consolas"/>
          <w:color w:val="6A3E3E"/>
        </w:rPr>
        <w:t>s1</w:t>
      </w:r>
      <w:r>
        <w:rPr>
          <w:rFonts w:ascii="Consolas" w:eastAsiaTheme="minorHAnsi" w:hAnsi="Consolas" w:cs="Consolas"/>
          <w:color w:val="000000"/>
        </w:rPr>
        <w:t>.intern();</w:t>
      </w:r>
    </w:p>
    <w:p w:rsidR="004F4EBE" w:rsidRDefault="004F4EBE" w:rsidP="004F4EBE">
      <w:pPr>
        <w:autoSpaceDE w:val="0"/>
        <w:autoSpaceDN w:val="0"/>
        <w:adjustRightInd w:val="0"/>
        <w:rPr>
          <w:rFonts w:ascii="Consolas" w:eastAsiaTheme="minorHAnsi" w:hAnsi="Consolas" w:cs="Consolas"/>
        </w:rPr>
      </w:pPr>
    </w:p>
    <w:p w:rsidR="004F4EBE" w:rsidRDefault="004F4EBE" w:rsidP="004F4EBE">
      <w:pPr>
        <w:autoSpaceDE w:val="0"/>
        <w:autoSpaceDN w:val="0"/>
        <w:adjustRightInd w:val="0"/>
        <w:rPr>
          <w:rFonts w:ascii="Consolas" w:eastAsiaTheme="minorHAnsi" w:hAnsi="Consolas" w:cs="Consolas"/>
        </w:rPr>
      </w:pPr>
      <w:r>
        <w:rPr>
          <w:rFonts w:ascii="Consolas" w:eastAsiaTheme="minorHAnsi" w:hAnsi="Consolas" w:cs="Consolas"/>
          <w:color w:val="000000"/>
        </w:rPr>
        <w:tab/>
      </w:r>
      <w:r>
        <w:rPr>
          <w:rFonts w:ascii="Consolas" w:eastAsiaTheme="minorHAnsi" w:hAnsi="Consolas" w:cs="Consolas"/>
          <w:color w:val="000000"/>
        </w:rPr>
        <w:tab/>
        <w:t>System.</w:t>
      </w:r>
      <w:r>
        <w:rPr>
          <w:rFonts w:ascii="Consolas" w:eastAsiaTheme="minorHAnsi" w:hAnsi="Consolas" w:cs="Consolas"/>
          <w:b/>
          <w:bCs/>
          <w:i/>
          <w:iCs/>
          <w:color w:val="0000C0"/>
        </w:rPr>
        <w:t>out</w:t>
      </w:r>
      <w:r>
        <w:rPr>
          <w:rFonts w:ascii="Consolas" w:eastAsiaTheme="minorHAnsi" w:hAnsi="Consolas" w:cs="Consolas"/>
          <w:color w:val="000000"/>
        </w:rPr>
        <w:t>.println(</w:t>
      </w:r>
      <w:r>
        <w:rPr>
          <w:rFonts w:ascii="Consolas" w:eastAsiaTheme="minorHAnsi" w:hAnsi="Consolas" w:cs="Consolas"/>
          <w:color w:val="6A3E3E"/>
        </w:rPr>
        <w:t>s1</w:t>
      </w:r>
      <w:r>
        <w:rPr>
          <w:rFonts w:ascii="Consolas" w:eastAsiaTheme="minorHAnsi" w:hAnsi="Consolas" w:cs="Consolas"/>
          <w:color w:val="000000"/>
        </w:rPr>
        <w:t>==</w:t>
      </w:r>
      <w:r>
        <w:rPr>
          <w:rFonts w:ascii="Consolas" w:eastAsiaTheme="minorHAnsi" w:hAnsi="Consolas" w:cs="Consolas"/>
          <w:color w:val="6A3E3E"/>
        </w:rPr>
        <w:t>s3</w:t>
      </w:r>
      <w:r>
        <w:rPr>
          <w:rFonts w:ascii="Consolas" w:eastAsiaTheme="minorHAnsi" w:hAnsi="Consolas" w:cs="Consolas"/>
          <w:color w:val="000000"/>
        </w:rPr>
        <w:t>);</w:t>
      </w:r>
      <w:r w:rsidR="00587594">
        <w:rPr>
          <w:rFonts w:ascii="Consolas" w:eastAsiaTheme="minorHAnsi" w:hAnsi="Consolas" w:cs="Consolas"/>
          <w:color w:val="000000"/>
        </w:rPr>
        <w:t xml:space="preserve"> false</w:t>
      </w:r>
    </w:p>
    <w:p w:rsidR="004F4EBE" w:rsidRDefault="004F4EBE" w:rsidP="004F4EBE">
      <w:pPr>
        <w:autoSpaceDE w:val="0"/>
        <w:autoSpaceDN w:val="0"/>
        <w:adjustRightInd w:val="0"/>
        <w:rPr>
          <w:rFonts w:ascii="Consolas" w:eastAsiaTheme="minorHAnsi" w:hAnsi="Consolas" w:cs="Consolas"/>
        </w:rPr>
      </w:pPr>
      <w:r>
        <w:rPr>
          <w:rFonts w:ascii="Consolas" w:eastAsiaTheme="minorHAnsi" w:hAnsi="Consolas" w:cs="Consolas"/>
          <w:color w:val="000000"/>
        </w:rPr>
        <w:tab/>
      </w:r>
      <w:r>
        <w:rPr>
          <w:rFonts w:ascii="Consolas" w:eastAsiaTheme="minorHAnsi" w:hAnsi="Consolas" w:cs="Consolas"/>
          <w:color w:val="000000"/>
        </w:rPr>
        <w:tab/>
        <w:t>System.</w:t>
      </w:r>
      <w:r>
        <w:rPr>
          <w:rFonts w:ascii="Consolas" w:eastAsiaTheme="minorHAnsi" w:hAnsi="Consolas" w:cs="Consolas"/>
          <w:b/>
          <w:bCs/>
          <w:i/>
          <w:iCs/>
          <w:color w:val="0000C0"/>
        </w:rPr>
        <w:t>out</w:t>
      </w:r>
      <w:r>
        <w:rPr>
          <w:rFonts w:ascii="Consolas" w:eastAsiaTheme="minorHAnsi" w:hAnsi="Consolas" w:cs="Consolas"/>
          <w:color w:val="000000"/>
        </w:rPr>
        <w:t>.println(</w:t>
      </w:r>
      <w:r>
        <w:rPr>
          <w:rFonts w:ascii="Consolas" w:eastAsiaTheme="minorHAnsi" w:hAnsi="Consolas" w:cs="Consolas"/>
          <w:color w:val="6A3E3E"/>
        </w:rPr>
        <w:t>s4</w:t>
      </w:r>
      <w:r>
        <w:rPr>
          <w:rFonts w:ascii="Consolas" w:eastAsiaTheme="minorHAnsi" w:hAnsi="Consolas" w:cs="Consolas"/>
          <w:color w:val="000000"/>
        </w:rPr>
        <w:t>==</w:t>
      </w:r>
      <w:r>
        <w:rPr>
          <w:rFonts w:ascii="Consolas" w:eastAsiaTheme="minorHAnsi" w:hAnsi="Consolas" w:cs="Consolas"/>
          <w:color w:val="6A3E3E"/>
        </w:rPr>
        <w:t>s1</w:t>
      </w:r>
      <w:r>
        <w:rPr>
          <w:rFonts w:ascii="Consolas" w:eastAsiaTheme="minorHAnsi" w:hAnsi="Consolas" w:cs="Consolas"/>
          <w:color w:val="000000"/>
        </w:rPr>
        <w:t>);</w:t>
      </w:r>
      <w:r w:rsidR="005C503E">
        <w:rPr>
          <w:rFonts w:ascii="Consolas" w:eastAsiaTheme="minorHAnsi" w:hAnsi="Consolas" w:cs="Consolas"/>
          <w:color w:val="000000"/>
        </w:rPr>
        <w:t>false</w:t>
      </w:r>
    </w:p>
    <w:p w:rsidR="004F4EBE" w:rsidRDefault="004F4EBE" w:rsidP="004F4EBE">
      <w:pPr>
        <w:autoSpaceDE w:val="0"/>
        <w:autoSpaceDN w:val="0"/>
        <w:adjustRightInd w:val="0"/>
        <w:rPr>
          <w:rFonts w:ascii="Consolas" w:eastAsiaTheme="minorHAnsi" w:hAnsi="Consolas" w:cs="Consolas"/>
        </w:rPr>
      </w:pPr>
      <w:r>
        <w:rPr>
          <w:rFonts w:ascii="Consolas" w:eastAsiaTheme="minorHAnsi" w:hAnsi="Consolas" w:cs="Consolas"/>
          <w:color w:val="000000"/>
        </w:rPr>
        <w:tab/>
      </w:r>
      <w:r>
        <w:rPr>
          <w:rFonts w:ascii="Consolas" w:eastAsiaTheme="minorHAnsi" w:hAnsi="Consolas" w:cs="Consolas"/>
          <w:color w:val="000000"/>
        </w:rPr>
        <w:tab/>
        <w:t>System.</w:t>
      </w:r>
      <w:r>
        <w:rPr>
          <w:rFonts w:ascii="Consolas" w:eastAsiaTheme="minorHAnsi" w:hAnsi="Consolas" w:cs="Consolas"/>
          <w:b/>
          <w:bCs/>
          <w:i/>
          <w:iCs/>
          <w:color w:val="0000C0"/>
        </w:rPr>
        <w:t>out</w:t>
      </w:r>
      <w:r>
        <w:rPr>
          <w:rFonts w:ascii="Consolas" w:eastAsiaTheme="minorHAnsi" w:hAnsi="Consolas" w:cs="Consolas"/>
          <w:color w:val="000000"/>
        </w:rPr>
        <w:t>.println(</w:t>
      </w:r>
      <w:r>
        <w:rPr>
          <w:rFonts w:ascii="Consolas" w:eastAsiaTheme="minorHAnsi" w:hAnsi="Consolas" w:cs="Consolas"/>
          <w:color w:val="6A3E3E"/>
        </w:rPr>
        <w:t>s1</w:t>
      </w:r>
      <w:r>
        <w:rPr>
          <w:rFonts w:ascii="Consolas" w:eastAsiaTheme="minorHAnsi" w:hAnsi="Consolas" w:cs="Consolas"/>
          <w:color w:val="000000"/>
        </w:rPr>
        <w:t>.equals(</w:t>
      </w:r>
      <w:r>
        <w:rPr>
          <w:rFonts w:ascii="Consolas" w:eastAsiaTheme="minorHAnsi" w:hAnsi="Consolas" w:cs="Consolas"/>
          <w:color w:val="6A3E3E"/>
        </w:rPr>
        <w:t>s4</w:t>
      </w:r>
      <w:r>
        <w:rPr>
          <w:rFonts w:ascii="Consolas" w:eastAsiaTheme="minorHAnsi" w:hAnsi="Consolas" w:cs="Consolas"/>
          <w:color w:val="000000"/>
        </w:rPr>
        <w:t>));</w:t>
      </w:r>
    </w:p>
    <w:p w:rsidR="004F4EBE" w:rsidRDefault="004F4EBE" w:rsidP="004F4EBE">
      <w:pPr>
        <w:autoSpaceDE w:val="0"/>
        <w:autoSpaceDN w:val="0"/>
        <w:adjustRightInd w:val="0"/>
        <w:rPr>
          <w:rFonts w:ascii="Consolas" w:eastAsiaTheme="minorHAnsi" w:hAnsi="Consolas" w:cs="Consolas"/>
        </w:rPr>
      </w:pPr>
      <w:r>
        <w:rPr>
          <w:rFonts w:ascii="Consolas" w:eastAsiaTheme="minorHAnsi" w:hAnsi="Consolas" w:cs="Consolas"/>
          <w:color w:val="000000"/>
        </w:rPr>
        <w:tab/>
      </w:r>
      <w:r>
        <w:rPr>
          <w:rFonts w:ascii="Consolas" w:eastAsiaTheme="minorHAnsi" w:hAnsi="Consolas" w:cs="Consolas"/>
          <w:color w:val="000000"/>
        </w:rPr>
        <w:tab/>
        <w:t>System.</w:t>
      </w:r>
      <w:r>
        <w:rPr>
          <w:rFonts w:ascii="Consolas" w:eastAsiaTheme="minorHAnsi" w:hAnsi="Consolas" w:cs="Consolas"/>
          <w:b/>
          <w:bCs/>
          <w:i/>
          <w:iCs/>
          <w:color w:val="0000C0"/>
        </w:rPr>
        <w:t>out</w:t>
      </w:r>
      <w:r>
        <w:rPr>
          <w:rFonts w:ascii="Consolas" w:eastAsiaTheme="minorHAnsi" w:hAnsi="Consolas" w:cs="Consolas"/>
          <w:color w:val="000000"/>
        </w:rPr>
        <w:t>.println(</w:t>
      </w:r>
      <w:r>
        <w:rPr>
          <w:rFonts w:ascii="Consolas" w:eastAsiaTheme="minorHAnsi" w:hAnsi="Consolas" w:cs="Consolas"/>
          <w:color w:val="6A3E3E"/>
        </w:rPr>
        <w:t>s1</w:t>
      </w:r>
      <w:r>
        <w:rPr>
          <w:rFonts w:ascii="Consolas" w:eastAsiaTheme="minorHAnsi" w:hAnsi="Consolas" w:cs="Consolas"/>
          <w:color w:val="000000"/>
        </w:rPr>
        <w:t>==</w:t>
      </w:r>
      <w:r>
        <w:rPr>
          <w:rFonts w:ascii="Consolas" w:eastAsiaTheme="minorHAnsi" w:hAnsi="Consolas" w:cs="Consolas"/>
          <w:color w:val="6A3E3E"/>
        </w:rPr>
        <w:t>s2</w:t>
      </w:r>
      <w:r>
        <w:rPr>
          <w:rFonts w:ascii="Consolas" w:eastAsiaTheme="minorHAnsi" w:hAnsi="Consolas" w:cs="Consolas"/>
          <w:color w:val="000000"/>
        </w:rPr>
        <w:t>);</w:t>
      </w:r>
      <w:r>
        <w:rPr>
          <w:rFonts w:ascii="Consolas" w:eastAsiaTheme="minorHAnsi" w:hAnsi="Consolas" w:cs="Consolas"/>
          <w:color w:val="3F7F5F"/>
        </w:rPr>
        <w:t xml:space="preserve">//false because reference is different  </w:t>
      </w:r>
    </w:p>
    <w:p w:rsidR="004F4EBE" w:rsidRDefault="004F4EBE" w:rsidP="004F4EBE">
      <w:pPr>
        <w:autoSpaceDE w:val="0"/>
        <w:autoSpaceDN w:val="0"/>
        <w:adjustRightInd w:val="0"/>
        <w:rPr>
          <w:rFonts w:ascii="Consolas" w:eastAsiaTheme="minorHAnsi" w:hAnsi="Consolas" w:cs="Consolas"/>
        </w:rPr>
      </w:pPr>
      <w:r>
        <w:rPr>
          <w:rFonts w:ascii="Consolas" w:eastAsiaTheme="minorHAnsi" w:hAnsi="Consolas" w:cs="Consolas"/>
          <w:color w:val="000000"/>
        </w:rPr>
        <w:tab/>
      </w:r>
      <w:r>
        <w:rPr>
          <w:rFonts w:ascii="Consolas" w:eastAsiaTheme="minorHAnsi" w:hAnsi="Consolas" w:cs="Consolas"/>
          <w:color w:val="000000"/>
        </w:rPr>
        <w:tab/>
        <w:t>System.</w:t>
      </w:r>
      <w:r>
        <w:rPr>
          <w:rFonts w:ascii="Consolas" w:eastAsiaTheme="minorHAnsi" w:hAnsi="Consolas" w:cs="Consolas"/>
          <w:b/>
          <w:bCs/>
          <w:i/>
          <w:iCs/>
          <w:color w:val="0000C0"/>
        </w:rPr>
        <w:t>out</w:t>
      </w:r>
      <w:r>
        <w:rPr>
          <w:rFonts w:ascii="Consolas" w:eastAsiaTheme="minorHAnsi" w:hAnsi="Consolas" w:cs="Consolas"/>
          <w:color w:val="000000"/>
        </w:rPr>
        <w:t>.println(</w:t>
      </w:r>
      <w:r>
        <w:rPr>
          <w:rFonts w:ascii="Consolas" w:eastAsiaTheme="minorHAnsi" w:hAnsi="Consolas" w:cs="Consolas"/>
          <w:color w:val="6A3E3E"/>
        </w:rPr>
        <w:t>s2</w:t>
      </w:r>
      <w:r>
        <w:rPr>
          <w:rFonts w:ascii="Consolas" w:eastAsiaTheme="minorHAnsi" w:hAnsi="Consolas" w:cs="Consolas"/>
          <w:color w:val="000000"/>
        </w:rPr>
        <w:t>==</w:t>
      </w:r>
      <w:r>
        <w:rPr>
          <w:rFonts w:ascii="Consolas" w:eastAsiaTheme="minorHAnsi" w:hAnsi="Consolas" w:cs="Consolas"/>
          <w:color w:val="6A3E3E"/>
        </w:rPr>
        <w:t>s3</w:t>
      </w:r>
      <w:r>
        <w:rPr>
          <w:rFonts w:ascii="Consolas" w:eastAsiaTheme="minorHAnsi" w:hAnsi="Consolas" w:cs="Consolas"/>
          <w:color w:val="000000"/>
        </w:rPr>
        <w:t>);</w:t>
      </w:r>
      <w:r>
        <w:rPr>
          <w:rFonts w:ascii="Consolas" w:eastAsiaTheme="minorHAnsi" w:hAnsi="Consolas" w:cs="Consolas"/>
          <w:color w:val="3F7F5F"/>
        </w:rPr>
        <w:t xml:space="preserve">//true because reference is same  </w:t>
      </w:r>
    </w:p>
    <w:p w:rsidR="005879E2" w:rsidRPr="005879E2" w:rsidRDefault="004F4EBE" w:rsidP="00AE07BE">
      <w:pPr>
        <w:numPr>
          <w:ilvl w:val="0"/>
          <w:numId w:val="42"/>
        </w:numPr>
        <w:shd w:val="clear" w:color="auto" w:fill="FFFFFF"/>
        <w:spacing w:line="345" w:lineRule="atLeast"/>
        <w:ind w:left="0"/>
        <w:jc w:val="both"/>
        <w:rPr>
          <w:rFonts w:ascii="Verdana" w:hAnsi="Verdana"/>
          <w:color w:val="000000"/>
          <w:sz w:val="20"/>
          <w:szCs w:val="20"/>
        </w:rPr>
      </w:pPr>
      <w:r>
        <w:rPr>
          <w:rFonts w:ascii="Consolas" w:eastAsiaTheme="minorHAnsi" w:hAnsi="Consolas" w:cs="Consolas"/>
          <w:color w:val="000000"/>
        </w:rPr>
        <w:tab/>
      </w:r>
      <w:r w:rsidR="005879E2" w:rsidRPr="005879E2">
        <w:rPr>
          <w:rFonts w:ascii="Verdana" w:hAnsi="Verdana"/>
          <w:color w:val="000000"/>
          <w:sz w:val="20"/>
          <w:szCs w:val="20"/>
          <w:bdr w:val="none" w:sz="0" w:space="0" w:color="auto" w:frame="1"/>
        </w:rPr>
        <w:t>}}  </w:t>
      </w:r>
    </w:p>
    <w:p w:rsidR="00413932" w:rsidRDefault="00413932">
      <w:pPr>
        <w:rPr>
          <w:b/>
          <w:u w:val="single"/>
        </w:rPr>
      </w:pPr>
    </w:p>
    <w:p w:rsidR="00413932" w:rsidRDefault="00413932">
      <w:pPr>
        <w:rPr>
          <w:b/>
          <w:u w:val="single"/>
        </w:rPr>
      </w:pPr>
    </w:p>
    <w:p w:rsidR="00413932" w:rsidRPr="00413932" w:rsidRDefault="00413932" w:rsidP="0041393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0"/>
          <w:szCs w:val="20"/>
        </w:rPr>
      </w:pPr>
      <w:r w:rsidRPr="00413932">
        <w:rPr>
          <w:rFonts w:ascii="inherit" w:hAnsi="inherit" w:cs="Consolas"/>
          <w:color w:val="2B91AF"/>
          <w:sz w:val="20"/>
          <w:szCs w:val="20"/>
        </w:rPr>
        <w:t>String</w:t>
      </w:r>
      <w:r w:rsidRPr="00413932">
        <w:rPr>
          <w:rFonts w:ascii="inherit" w:hAnsi="inherit" w:cs="Consolas"/>
          <w:color w:val="303336"/>
          <w:sz w:val="20"/>
          <w:szCs w:val="20"/>
        </w:rPr>
        <w:t xml:space="preserve"> a = </w:t>
      </w:r>
      <w:r w:rsidRPr="00413932">
        <w:rPr>
          <w:rFonts w:ascii="inherit" w:hAnsi="inherit" w:cs="Consolas"/>
          <w:color w:val="7D2727"/>
          <w:sz w:val="20"/>
          <w:szCs w:val="20"/>
        </w:rPr>
        <w:t>"abc"</w:t>
      </w:r>
      <w:r w:rsidRPr="00413932">
        <w:rPr>
          <w:rFonts w:ascii="inherit" w:hAnsi="inherit" w:cs="Consolas"/>
          <w:color w:val="303336"/>
          <w:sz w:val="20"/>
          <w:szCs w:val="20"/>
        </w:rPr>
        <w:t xml:space="preserve">; </w:t>
      </w:r>
      <w:r w:rsidRPr="00413932">
        <w:rPr>
          <w:rFonts w:ascii="inherit" w:hAnsi="inherit" w:cs="Consolas"/>
          <w:color w:val="858C93"/>
          <w:sz w:val="20"/>
          <w:szCs w:val="20"/>
        </w:rPr>
        <w:t>// 1 Object: "abc" added to pool</w:t>
      </w:r>
    </w:p>
    <w:p w:rsidR="00413932" w:rsidRPr="00413932" w:rsidRDefault="00413932" w:rsidP="0041393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0"/>
          <w:szCs w:val="20"/>
        </w:rPr>
      </w:pPr>
    </w:p>
    <w:p w:rsidR="00413932" w:rsidRPr="00413932" w:rsidRDefault="00413932" w:rsidP="0041393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0"/>
          <w:szCs w:val="20"/>
        </w:rPr>
      </w:pPr>
      <w:r w:rsidRPr="00413932">
        <w:rPr>
          <w:rFonts w:ascii="inherit" w:hAnsi="inherit" w:cs="Consolas"/>
          <w:color w:val="2B91AF"/>
          <w:sz w:val="20"/>
          <w:szCs w:val="20"/>
        </w:rPr>
        <w:t>String</w:t>
      </w:r>
      <w:r w:rsidRPr="00413932">
        <w:rPr>
          <w:rFonts w:ascii="inherit" w:hAnsi="inherit" w:cs="Consolas"/>
          <w:color w:val="303336"/>
          <w:sz w:val="20"/>
          <w:szCs w:val="20"/>
        </w:rPr>
        <w:t xml:space="preserve"> b = </w:t>
      </w:r>
      <w:r w:rsidRPr="00413932">
        <w:rPr>
          <w:rFonts w:ascii="inherit" w:hAnsi="inherit" w:cs="Consolas"/>
          <w:color w:val="7D2727"/>
          <w:sz w:val="20"/>
          <w:szCs w:val="20"/>
        </w:rPr>
        <w:t>"abc"</w:t>
      </w:r>
      <w:r w:rsidRPr="00413932">
        <w:rPr>
          <w:rFonts w:ascii="inherit" w:hAnsi="inherit" w:cs="Consolas"/>
          <w:color w:val="303336"/>
          <w:sz w:val="20"/>
          <w:szCs w:val="20"/>
        </w:rPr>
        <w:t xml:space="preserve">; </w:t>
      </w:r>
      <w:r w:rsidRPr="00413932">
        <w:rPr>
          <w:rFonts w:ascii="inherit" w:hAnsi="inherit" w:cs="Consolas"/>
          <w:color w:val="858C93"/>
          <w:sz w:val="20"/>
          <w:szCs w:val="20"/>
        </w:rPr>
        <w:t>// 0 Object: because it is already in the pool</w:t>
      </w:r>
    </w:p>
    <w:p w:rsidR="00413932" w:rsidRPr="00413932" w:rsidRDefault="00413932" w:rsidP="0041393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0"/>
          <w:szCs w:val="20"/>
        </w:rPr>
      </w:pPr>
    </w:p>
    <w:p w:rsidR="00413932" w:rsidRPr="00413932" w:rsidRDefault="00413932" w:rsidP="0041393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0"/>
          <w:szCs w:val="20"/>
        </w:rPr>
      </w:pPr>
      <w:r w:rsidRPr="00413932">
        <w:rPr>
          <w:rFonts w:ascii="inherit" w:hAnsi="inherit" w:cs="Consolas"/>
          <w:color w:val="2B91AF"/>
          <w:sz w:val="20"/>
          <w:szCs w:val="20"/>
        </w:rPr>
        <w:t>String</w:t>
      </w:r>
      <w:r w:rsidRPr="00413932">
        <w:rPr>
          <w:rFonts w:ascii="inherit" w:hAnsi="inherit" w:cs="Consolas"/>
          <w:color w:val="303336"/>
          <w:sz w:val="20"/>
          <w:szCs w:val="20"/>
        </w:rPr>
        <w:t xml:space="preserve"> c = </w:t>
      </w:r>
      <w:r w:rsidRPr="00413932">
        <w:rPr>
          <w:rFonts w:ascii="inherit" w:hAnsi="inherit" w:cs="Consolas"/>
          <w:color w:val="101094"/>
          <w:sz w:val="20"/>
          <w:szCs w:val="20"/>
        </w:rPr>
        <w:t>new</w:t>
      </w:r>
      <w:r w:rsidRPr="00413932">
        <w:rPr>
          <w:rFonts w:ascii="inherit" w:hAnsi="inherit" w:cs="Consolas"/>
          <w:color w:val="303336"/>
          <w:sz w:val="20"/>
          <w:szCs w:val="20"/>
        </w:rPr>
        <w:t xml:space="preserve"> </w:t>
      </w:r>
      <w:r w:rsidRPr="00413932">
        <w:rPr>
          <w:rFonts w:ascii="inherit" w:hAnsi="inherit" w:cs="Consolas"/>
          <w:color w:val="2B91AF"/>
          <w:sz w:val="20"/>
          <w:szCs w:val="20"/>
        </w:rPr>
        <w:t>String</w:t>
      </w:r>
      <w:r w:rsidRPr="00413932">
        <w:rPr>
          <w:rFonts w:ascii="inherit" w:hAnsi="inherit" w:cs="Consolas"/>
          <w:color w:val="303336"/>
          <w:sz w:val="20"/>
          <w:szCs w:val="20"/>
        </w:rPr>
        <w:t>(</w:t>
      </w:r>
      <w:r w:rsidRPr="00413932">
        <w:rPr>
          <w:rFonts w:ascii="inherit" w:hAnsi="inherit" w:cs="Consolas"/>
          <w:color w:val="7D2727"/>
          <w:sz w:val="20"/>
          <w:szCs w:val="20"/>
        </w:rPr>
        <w:t>"abc"</w:t>
      </w:r>
      <w:r w:rsidRPr="00413932">
        <w:rPr>
          <w:rFonts w:ascii="inherit" w:hAnsi="inherit" w:cs="Consolas"/>
          <w:color w:val="303336"/>
          <w:sz w:val="20"/>
          <w:szCs w:val="20"/>
        </w:rPr>
        <w:t xml:space="preserve">); </w:t>
      </w:r>
      <w:r w:rsidRPr="00413932">
        <w:rPr>
          <w:rFonts w:ascii="inherit" w:hAnsi="inherit" w:cs="Consolas"/>
          <w:color w:val="858C93"/>
          <w:sz w:val="20"/>
          <w:szCs w:val="20"/>
        </w:rPr>
        <w:t>// 1 Object</w:t>
      </w:r>
    </w:p>
    <w:p w:rsidR="00413932" w:rsidRPr="00413932" w:rsidRDefault="00413932" w:rsidP="0041393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0"/>
          <w:szCs w:val="20"/>
        </w:rPr>
      </w:pPr>
    </w:p>
    <w:p w:rsidR="00413932" w:rsidRPr="00413932" w:rsidRDefault="00413932" w:rsidP="0041393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0"/>
          <w:szCs w:val="20"/>
        </w:rPr>
      </w:pPr>
      <w:r w:rsidRPr="00413932">
        <w:rPr>
          <w:rFonts w:ascii="inherit" w:hAnsi="inherit" w:cs="Consolas"/>
          <w:color w:val="2B91AF"/>
          <w:sz w:val="20"/>
          <w:szCs w:val="20"/>
        </w:rPr>
        <w:t>String</w:t>
      </w:r>
      <w:r w:rsidRPr="00413932">
        <w:rPr>
          <w:rFonts w:ascii="inherit" w:hAnsi="inherit" w:cs="Consolas"/>
          <w:color w:val="303336"/>
          <w:sz w:val="20"/>
          <w:szCs w:val="20"/>
        </w:rPr>
        <w:t xml:space="preserve"> d = </w:t>
      </w:r>
      <w:r w:rsidRPr="00413932">
        <w:rPr>
          <w:rFonts w:ascii="inherit" w:hAnsi="inherit" w:cs="Consolas"/>
          <w:color w:val="101094"/>
          <w:sz w:val="20"/>
          <w:szCs w:val="20"/>
        </w:rPr>
        <w:t>new</w:t>
      </w:r>
      <w:r w:rsidRPr="00413932">
        <w:rPr>
          <w:rFonts w:ascii="inherit" w:hAnsi="inherit" w:cs="Consolas"/>
          <w:color w:val="303336"/>
          <w:sz w:val="20"/>
          <w:szCs w:val="20"/>
        </w:rPr>
        <w:t xml:space="preserve"> </w:t>
      </w:r>
      <w:r w:rsidRPr="00413932">
        <w:rPr>
          <w:rFonts w:ascii="inherit" w:hAnsi="inherit" w:cs="Consolas"/>
          <w:color w:val="2B91AF"/>
          <w:sz w:val="20"/>
          <w:szCs w:val="20"/>
        </w:rPr>
        <w:t>String</w:t>
      </w:r>
      <w:r w:rsidRPr="00413932">
        <w:rPr>
          <w:rFonts w:ascii="inherit" w:hAnsi="inherit" w:cs="Consolas"/>
          <w:color w:val="303336"/>
          <w:sz w:val="20"/>
          <w:szCs w:val="20"/>
        </w:rPr>
        <w:t>(</w:t>
      </w:r>
      <w:r w:rsidRPr="00413932">
        <w:rPr>
          <w:rFonts w:ascii="inherit" w:hAnsi="inherit" w:cs="Consolas"/>
          <w:color w:val="7D2727"/>
          <w:sz w:val="20"/>
          <w:szCs w:val="20"/>
        </w:rPr>
        <w:t>"def"</w:t>
      </w:r>
      <w:r w:rsidRPr="00413932">
        <w:rPr>
          <w:rFonts w:ascii="inherit" w:hAnsi="inherit" w:cs="Consolas"/>
          <w:color w:val="303336"/>
          <w:sz w:val="20"/>
          <w:szCs w:val="20"/>
        </w:rPr>
        <w:t xml:space="preserve">); </w:t>
      </w:r>
      <w:r w:rsidRPr="00413932">
        <w:rPr>
          <w:rFonts w:ascii="inherit" w:hAnsi="inherit" w:cs="Consolas"/>
          <w:color w:val="858C93"/>
          <w:sz w:val="20"/>
          <w:szCs w:val="20"/>
        </w:rPr>
        <w:t>// 1 Object + "def" is added to the Pool</w:t>
      </w:r>
    </w:p>
    <w:p w:rsidR="00413932" w:rsidRPr="00413932" w:rsidRDefault="00413932" w:rsidP="0041393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0"/>
          <w:szCs w:val="20"/>
        </w:rPr>
      </w:pPr>
    </w:p>
    <w:p w:rsidR="00413932" w:rsidRPr="00413932" w:rsidRDefault="00413932" w:rsidP="0041393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0"/>
          <w:szCs w:val="20"/>
        </w:rPr>
      </w:pPr>
      <w:r w:rsidRPr="00413932">
        <w:rPr>
          <w:rFonts w:ascii="inherit" w:hAnsi="inherit" w:cs="Consolas"/>
          <w:color w:val="2B91AF"/>
          <w:sz w:val="20"/>
          <w:szCs w:val="20"/>
        </w:rPr>
        <w:t>String</w:t>
      </w:r>
      <w:r w:rsidRPr="00413932">
        <w:rPr>
          <w:rFonts w:ascii="inherit" w:hAnsi="inherit" w:cs="Consolas"/>
          <w:color w:val="303336"/>
          <w:sz w:val="20"/>
          <w:szCs w:val="20"/>
        </w:rPr>
        <w:t xml:space="preserve"> e = d.intern(); </w:t>
      </w:r>
      <w:r w:rsidRPr="00413932">
        <w:rPr>
          <w:rFonts w:ascii="inherit" w:hAnsi="inherit" w:cs="Consolas"/>
          <w:color w:val="858C93"/>
          <w:sz w:val="20"/>
          <w:szCs w:val="20"/>
        </w:rPr>
        <w:t>// (e==d) is "false" because e refers to the String in pool</w:t>
      </w:r>
    </w:p>
    <w:p w:rsidR="00413932" w:rsidRPr="00413932" w:rsidRDefault="00413932" w:rsidP="0041393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0"/>
          <w:szCs w:val="20"/>
        </w:rPr>
      </w:pPr>
    </w:p>
    <w:p w:rsidR="00413932" w:rsidRPr="00413932" w:rsidRDefault="00413932" w:rsidP="0041393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0"/>
          <w:szCs w:val="20"/>
        </w:rPr>
      </w:pPr>
      <w:r w:rsidRPr="00413932">
        <w:rPr>
          <w:rFonts w:ascii="inherit" w:hAnsi="inherit" w:cs="Consolas"/>
          <w:color w:val="2B91AF"/>
          <w:sz w:val="20"/>
          <w:szCs w:val="20"/>
        </w:rPr>
        <w:t>String</w:t>
      </w:r>
      <w:r w:rsidRPr="00413932">
        <w:rPr>
          <w:rFonts w:ascii="inherit" w:hAnsi="inherit" w:cs="Consolas"/>
          <w:color w:val="303336"/>
          <w:sz w:val="20"/>
          <w:szCs w:val="20"/>
        </w:rPr>
        <w:t xml:space="preserve"> f = e.intern(); </w:t>
      </w:r>
      <w:r w:rsidRPr="00413932">
        <w:rPr>
          <w:rFonts w:ascii="inherit" w:hAnsi="inherit" w:cs="Consolas"/>
          <w:color w:val="858C93"/>
          <w:sz w:val="20"/>
          <w:szCs w:val="20"/>
        </w:rPr>
        <w:t xml:space="preserve">// (f==e) is "true" </w:t>
      </w:r>
    </w:p>
    <w:p w:rsidR="00413932" w:rsidRPr="00413932" w:rsidRDefault="00413932" w:rsidP="0041393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0"/>
          <w:szCs w:val="20"/>
        </w:rPr>
      </w:pPr>
    </w:p>
    <w:p w:rsidR="00413932" w:rsidRPr="00413932" w:rsidRDefault="00413932" w:rsidP="0041393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b/>
          <w:color w:val="000000" w:themeColor="text1"/>
          <w:sz w:val="32"/>
          <w:szCs w:val="32"/>
        </w:rPr>
      </w:pPr>
      <w:r w:rsidRPr="00413932">
        <w:rPr>
          <w:rFonts w:ascii="inherit" w:hAnsi="inherit" w:cs="Consolas"/>
          <w:b/>
          <w:color w:val="000000" w:themeColor="text1"/>
          <w:sz w:val="32"/>
          <w:szCs w:val="32"/>
        </w:rPr>
        <w:t>//Total Objects: 4 ("abc", c, d, "def").</w:t>
      </w:r>
    </w:p>
    <w:p w:rsidR="00413932" w:rsidRDefault="00413932">
      <w:pPr>
        <w:rPr>
          <w:b/>
          <w:u w:val="single"/>
        </w:rPr>
      </w:pPr>
    </w:p>
    <w:p w:rsidR="00757820" w:rsidRPr="00EC1035" w:rsidRDefault="00EC1035">
      <w:pPr>
        <w:rPr>
          <w:b/>
          <w:u w:val="single"/>
        </w:rPr>
      </w:pPr>
      <w:r w:rsidRPr="00EC1035">
        <w:rPr>
          <w:b/>
          <w:u w:val="single"/>
        </w:rPr>
        <w:t>Static and Instance variable/Method Access</w:t>
      </w:r>
    </w:p>
    <w:p w:rsidR="005F45E2" w:rsidRDefault="005F45E2" w:rsidP="005F45E2">
      <w:pPr>
        <w:shd w:val="clear" w:color="auto" w:fill="FFFFFF"/>
        <w:spacing w:after="240"/>
        <w:textAlignment w:val="baseline"/>
        <w:rPr>
          <w:rFonts w:ascii="inherit" w:hAnsi="inherit" w:cs="Arial"/>
          <w:color w:val="242729"/>
          <w:sz w:val="23"/>
          <w:szCs w:val="23"/>
        </w:rPr>
      </w:pPr>
      <w:r w:rsidRPr="00C1013F">
        <w:rPr>
          <w:rFonts w:ascii="inherit" w:hAnsi="inherit" w:cs="Arial"/>
          <w:b/>
          <w:color w:val="242729"/>
          <w:sz w:val="32"/>
          <w:szCs w:val="32"/>
        </w:rPr>
        <w:t>Non static methods can access static/Non static variables.</w:t>
      </w:r>
      <w:r w:rsidRPr="005F45E2">
        <w:rPr>
          <w:rFonts w:ascii="inherit" w:hAnsi="inherit" w:cs="Arial"/>
          <w:color w:val="242729"/>
          <w:sz w:val="23"/>
          <w:szCs w:val="23"/>
        </w:rPr>
        <w:t xml:space="preserve"> Static methods can access only static variables or methods directly without creating object.ex:public static void main(String arg[])</w:t>
      </w:r>
    </w:p>
    <w:p w:rsidR="00EC1035" w:rsidRPr="00EC1035" w:rsidRDefault="00EC1035" w:rsidP="00AE07BE">
      <w:pPr>
        <w:numPr>
          <w:ilvl w:val="0"/>
          <w:numId w:val="41"/>
        </w:numPr>
        <w:shd w:val="clear" w:color="auto" w:fill="FFFFFF"/>
        <w:spacing w:after="120"/>
        <w:ind w:left="450"/>
        <w:textAlignment w:val="baseline"/>
        <w:rPr>
          <w:rFonts w:ascii="inherit" w:hAnsi="inherit" w:cs="Arial"/>
          <w:color w:val="242729"/>
          <w:sz w:val="23"/>
          <w:szCs w:val="23"/>
        </w:rPr>
      </w:pPr>
      <w:r w:rsidRPr="00EC1035">
        <w:rPr>
          <w:rFonts w:ascii="inherit" w:hAnsi="inherit" w:cs="Arial"/>
          <w:color w:val="242729"/>
          <w:sz w:val="23"/>
          <w:szCs w:val="23"/>
        </w:rPr>
        <w:t>Instance methods can access instance variables and instance methods directly.</w:t>
      </w:r>
    </w:p>
    <w:p w:rsidR="00EC1035" w:rsidRPr="00EC1035" w:rsidRDefault="00EC1035" w:rsidP="00AE07BE">
      <w:pPr>
        <w:numPr>
          <w:ilvl w:val="0"/>
          <w:numId w:val="41"/>
        </w:numPr>
        <w:shd w:val="clear" w:color="auto" w:fill="FFFFFF"/>
        <w:ind w:left="450"/>
        <w:textAlignment w:val="baseline"/>
        <w:rPr>
          <w:rFonts w:ascii="inherit" w:hAnsi="inherit" w:cs="Arial"/>
          <w:color w:val="242729"/>
          <w:sz w:val="23"/>
          <w:szCs w:val="23"/>
        </w:rPr>
      </w:pPr>
      <w:r w:rsidRPr="00EC1035">
        <w:rPr>
          <w:rFonts w:ascii="inherit" w:hAnsi="inherit" w:cs="Arial"/>
          <w:b/>
          <w:bCs/>
          <w:color w:val="242729"/>
          <w:sz w:val="23"/>
        </w:rPr>
        <w:t>Instance methods can access class variables and class methods directly.</w:t>
      </w:r>
    </w:p>
    <w:p w:rsidR="00EC1035" w:rsidRPr="00EC1035" w:rsidRDefault="00EC1035" w:rsidP="00AE07BE">
      <w:pPr>
        <w:numPr>
          <w:ilvl w:val="0"/>
          <w:numId w:val="41"/>
        </w:numPr>
        <w:shd w:val="clear" w:color="auto" w:fill="FFFFFF"/>
        <w:spacing w:after="120"/>
        <w:ind w:left="450"/>
        <w:textAlignment w:val="baseline"/>
        <w:rPr>
          <w:rFonts w:ascii="inherit" w:hAnsi="inherit" w:cs="Arial"/>
          <w:color w:val="242729"/>
          <w:sz w:val="23"/>
          <w:szCs w:val="23"/>
        </w:rPr>
      </w:pPr>
      <w:r w:rsidRPr="00EC1035">
        <w:rPr>
          <w:rFonts w:ascii="inherit" w:hAnsi="inherit" w:cs="Arial"/>
          <w:color w:val="242729"/>
          <w:sz w:val="23"/>
          <w:szCs w:val="23"/>
        </w:rPr>
        <w:t>Class methods can access class variables and class methods directly.</w:t>
      </w:r>
    </w:p>
    <w:p w:rsidR="00EC1035" w:rsidRPr="00EC1035" w:rsidRDefault="00EC1035" w:rsidP="00AE07BE">
      <w:pPr>
        <w:numPr>
          <w:ilvl w:val="0"/>
          <w:numId w:val="41"/>
        </w:numPr>
        <w:shd w:val="clear" w:color="auto" w:fill="FFFFFF"/>
        <w:ind w:left="450"/>
        <w:textAlignment w:val="baseline"/>
        <w:rPr>
          <w:rFonts w:ascii="inherit" w:hAnsi="inherit" w:cs="Arial"/>
          <w:color w:val="242729"/>
          <w:sz w:val="23"/>
          <w:szCs w:val="23"/>
        </w:rPr>
      </w:pPr>
      <w:r w:rsidRPr="00EC1035">
        <w:rPr>
          <w:rFonts w:ascii="inherit" w:hAnsi="inherit" w:cs="Arial"/>
          <w:color w:val="242729"/>
          <w:sz w:val="23"/>
          <w:szCs w:val="23"/>
        </w:rPr>
        <w:t>Class methods cannot access instance variables or instance methods directly—they must use an object reference. Also, class methods cannot use the this keyword as there is no instance for this to refer to.</w:t>
      </w:r>
    </w:p>
    <w:p w:rsidR="003E2F96" w:rsidRPr="003E2F96" w:rsidRDefault="003E2F96" w:rsidP="00AE07BE">
      <w:pPr>
        <w:pStyle w:val="ListParagraph"/>
        <w:numPr>
          <w:ilvl w:val="0"/>
          <w:numId w:val="41"/>
        </w:numPr>
        <w:spacing w:before="180" w:after="180" w:line="432" w:lineRule="atLeast"/>
        <w:ind w:right="90"/>
        <w:jc w:val="both"/>
        <w:rPr>
          <w:rFonts w:ascii="Arial" w:eastAsia="Times New Roman" w:hAnsi="Arial" w:cs="Arial"/>
          <w:color w:val="000000"/>
          <w:sz w:val="21"/>
          <w:szCs w:val="21"/>
        </w:rPr>
      </w:pPr>
      <w:r w:rsidRPr="003E2F96">
        <w:rPr>
          <w:rFonts w:ascii="Arial" w:eastAsia="Times New Roman" w:hAnsi="Arial" w:cs="Arial"/>
          <w:b/>
          <w:bCs/>
          <w:color w:val="0020FF"/>
          <w:sz w:val="21"/>
          <w:szCs w:val="21"/>
        </w:rPr>
        <w:t>Note: </w:t>
      </w:r>
      <w:r w:rsidRPr="003E2F96">
        <w:rPr>
          <w:rFonts w:ascii="Arial" w:eastAsia="Times New Roman" w:hAnsi="Arial" w:cs="Arial"/>
          <w:color w:val="000000"/>
          <w:sz w:val="21"/>
          <w:szCs w:val="21"/>
        </w:rPr>
        <w:t>Java is platform independent but jvm is platform dependent.</w:t>
      </w:r>
    </w:p>
    <w:p w:rsidR="00EC1035" w:rsidRPr="00D84DD0" w:rsidRDefault="004A5AFF" w:rsidP="004A5AFF">
      <w:pPr>
        <w:shd w:val="clear" w:color="auto" w:fill="FFFFFF"/>
        <w:tabs>
          <w:tab w:val="left" w:pos="3375"/>
        </w:tabs>
        <w:spacing w:after="240"/>
        <w:textAlignment w:val="baseline"/>
        <w:rPr>
          <w:rFonts w:ascii="inherit" w:hAnsi="inherit" w:cs="Arial"/>
          <w:b/>
          <w:color w:val="242729"/>
          <w:sz w:val="28"/>
          <w:szCs w:val="28"/>
        </w:rPr>
      </w:pPr>
      <w:r>
        <w:rPr>
          <w:rFonts w:ascii="inherit" w:hAnsi="inherit" w:cs="Arial"/>
          <w:b/>
          <w:color w:val="242729"/>
          <w:sz w:val="28"/>
          <w:szCs w:val="28"/>
        </w:rPr>
        <w:tab/>
      </w:r>
    </w:p>
    <w:p w:rsidR="00D84DD0" w:rsidRPr="00D84DD0" w:rsidRDefault="00FC1657" w:rsidP="00D84DD0">
      <w:pPr>
        <w:pStyle w:val="Heading1"/>
        <w:shd w:val="clear" w:color="auto" w:fill="FFFFFF"/>
        <w:spacing w:before="0" w:beforeAutospacing="0" w:after="0" w:afterAutospacing="0"/>
        <w:textAlignment w:val="baseline"/>
        <w:rPr>
          <w:rFonts w:ascii="Arial" w:hAnsi="Arial" w:cs="Arial"/>
          <w:color w:val="242729"/>
          <w:sz w:val="28"/>
          <w:szCs w:val="28"/>
        </w:rPr>
      </w:pPr>
      <w:hyperlink r:id="rId39" w:history="1">
        <w:r w:rsidR="00D84DD0" w:rsidRPr="00D84DD0">
          <w:rPr>
            <w:rStyle w:val="Hyperlink"/>
            <w:rFonts w:ascii="inherit" w:hAnsi="inherit" w:cs="Arial"/>
            <w:bCs w:val="0"/>
            <w:color w:val="242729"/>
            <w:sz w:val="28"/>
            <w:szCs w:val="28"/>
            <w:bdr w:val="none" w:sz="0" w:space="0" w:color="auto" w:frame="1"/>
          </w:rPr>
          <w:t>Why can other methods be “static” but a constructor cannot?</w:t>
        </w:r>
      </w:hyperlink>
    </w:p>
    <w:p w:rsidR="00D84DD0" w:rsidRDefault="00D84DD0" w:rsidP="00D84DD0">
      <w:pPr>
        <w:shd w:val="clear" w:color="auto" w:fill="FFFFFF"/>
        <w:spacing w:after="240"/>
        <w:textAlignment w:val="baseline"/>
        <w:rPr>
          <w:rFonts w:ascii="Arial" w:hAnsi="Arial" w:cs="Arial"/>
          <w:color w:val="242729"/>
          <w:sz w:val="23"/>
          <w:szCs w:val="23"/>
        </w:rPr>
      </w:pPr>
    </w:p>
    <w:p w:rsidR="00D84DD0" w:rsidRPr="00D84DD0" w:rsidRDefault="00D84DD0" w:rsidP="00D84DD0">
      <w:pPr>
        <w:shd w:val="clear" w:color="auto" w:fill="FFFFFF"/>
        <w:spacing w:after="240"/>
        <w:textAlignment w:val="baseline"/>
        <w:rPr>
          <w:rFonts w:ascii="Arial" w:hAnsi="Arial" w:cs="Arial"/>
          <w:color w:val="242729"/>
          <w:sz w:val="23"/>
          <w:szCs w:val="23"/>
        </w:rPr>
      </w:pPr>
      <w:r w:rsidRPr="00D84DD0">
        <w:rPr>
          <w:rFonts w:ascii="Arial" w:hAnsi="Arial" w:cs="Arial"/>
          <w:color w:val="242729"/>
          <w:sz w:val="23"/>
          <w:szCs w:val="23"/>
        </w:rPr>
        <w:t>Constructor is used to create Objects.</w:t>
      </w:r>
    </w:p>
    <w:p w:rsidR="00D84DD0" w:rsidRPr="00D84DD0" w:rsidRDefault="00D84DD0" w:rsidP="00D84DD0">
      <w:pPr>
        <w:shd w:val="clear" w:color="auto" w:fill="FFFFFF"/>
        <w:spacing w:after="240"/>
        <w:textAlignment w:val="baseline"/>
        <w:rPr>
          <w:rFonts w:ascii="Arial" w:hAnsi="Arial" w:cs="Arial"/>
          <w:color w:val="242729"/>
          <w:sz w:val="23"/>
          <w:szCs w:val="23"/>
        </w:rPr>
      </w:pPr>
      <w:r w:rsidRPr="00D84DD0">
        <w:rPr>
          <w:rFonts w:ascii="Arial" w:hAnsi="Arial" w:cs="Arial"/>
          <w:color w:val="242729"/>
          <w:sz w:val="23"/>
          <w:szCs w:val="23"/>
        </w:rPr>
        <w:t>Static is generally which is same for all objects.</w:t>
      </w:r>
    </w:p>
    <w:p w:rsidR="00D84DD0" w:rsidRPr="00D84DD0" w:rsidRDefault="00D84DD0" w:rsidP="00D84DD0">
      <w:pPr>
        <w:shd w:val="clear" w:color="auto" w:fill="FFFFFF"/>
        <w:spacing w:after="240"/>
        <w:textAlignment w:val="baseline"/>
        <w:rPr>
          <w:rFonts w:ascii="Arial" w:hAnsi="Arial" w:cs="Arial"/>
          <w:color w:val="242729"/>
          <w:sz w:val="23"/>
          <w:szCs w:val="23"/>
        </w:rPr>
      </w:pPr>
      <w:r w:rsidRPr="00D84DD0">
        <w:rPr>
          <w:rFonts w:ascii="Arial" w:hAnsi="Arial" w:cs="Arial"/>
          <w:color w:val="242729"/>
          <w:sz w:val="23"/>
          <w:szCs w:val="23"/>
        </w:rPr>
        <w:t>So, if we have had static constructors creation of one object would affect all the other existing objects.</w:t>
      </w:r>
    </w:p>
    <w:p w:rsidR="00D84DD0" w:rsidRPr="00D84DD0" w:rsidRDefault="00D84DD0" w:rsidP="00D84DD0">
      <w:pPr>
        <w:shd w:val="clear" w:color="auto" w:fill="FFFFFF"/>
        <w:spacing w:after="240"/>
        <w:textAlignment w:val="baseline"/>
        <w:rPr>
          <w:rFonts w:ascii="Arial" w:hAnsi="Arial" w:cs="Arial"/>
          <w:color w:val="242729"/>
          <w:sz w:val="23"/>
          <w:szCs w:val="23"/>
        </w:rPr>
      </w:pPr>
      <w:r w:rsidRPr="00D84DD0">
        <w:rPr>
          <w:rFonts w:ascii="Arial" w:hAnsi="Arial" w:cs="Arial"/>
          <w:color w:val="242729"/>
          <w:sz w:val="23"/>
          <w:szCs w:val="23"/>
        </w:rPr>
        <w:t>Static methods only reference to static variables. Therefore all the initial parameters which you are giving to create an object would change for all objects. It is no point creating similar objects for no use.</w:t>
      </w:r>
    </w:p>
    <w:p w:rsidR="005F45E2" w:rsidRPr="0000280B" w:rsidRDefault="00D84DD0">
      <w:pPr>
        <w:rPr>
          <w:b/>
        </w:rPr>
      </w:pPr>
      <w:r>
        <w:rPr>
          <w:rStyle w:val="Strong"/>
          <w:rFonts w:ascii="Arial" w:hAnsi="Arial" w:cs="Arial"/>
          <w:color w:val="242729"/>
          <w:sz w:val="23"/>
          <w:szCs w:val="23"/>
          <w:bdr w:val="none" w:sz="0" w:space="0" w:color="auto" w:frame="1"/>
          <w:shd w:val="clear" w:color="auto" w:fill="FFFFFF"/>
        </w:rPr>
        <w:t>Constructor</w:t>
      </w:r>
      <w:r>
        <w:rPr>
          <w:rFonts w:ascii="Arial" w:hAnsi="Arial" w:cs="Arial"/>
          <w:color w:val="242729"/>
          <w:sz w:val="23"/>
          <w:szCs w:val="23"/>
          <w:shd w:val="clear" w:color="auto" w:fill="FFFFFF"/>
        </w:rPr>
        <w:t> is the property of an object while </w:t>
      </w:r>
      <w:r>
        <w:rPr>
          <w:rStyle w:val="Strong"/>
          <w:rFonts w:ascii="Arial" w:hAnsi="Arial" w:cs="Arial"/>
          <w:color w:val="242729"/>
          <w:sz w:val="23"/>
          <w:szCs w:val="23"/>
          <w:bdr w:val="none" w:sz="0" w:space="0" w:color="auto" w:frame="1"/>
          <w:shd w:val="clear" w:color="auto" w:fill="FFFFFF"/>
        </w:rPr>
        <w:t>static</w:t>
      </w:r>
      <w:r>
        <w:rPr>
          <w:rFonts w:ascii="Arial" w:hAnsi="Arial" w:cs="Arial"/>
          <w:color w:val="242729"/>
          <w:sz w:val="23"/>
          <w:szCs w:val="23"/>
          <w:shd w:val="clear" w:color="auto" w:fill="FFFFFF"/>
        </w:rPr>
        <w:t> has nothing to do with object. That's why there is nothing like </w:t>
      </w:r>
      <w:r>
        <w:rPr>
          <w:rStyle w:val="Strong"/>
          <w:rFonts w:ascii="Arial" w:hAnsi="Arial" w:cs="Arial"/>
          <w:color w:val="242729"/>
          <w:sz w:val="23"/>
          <w:szCs w:val="23"/>
          <w:bdr w:val="none" w:sz="0" w:space="0" w:color="auto" w:frame="1"/>
          <w:shd w:val="clear" w:color="auto" w:fill="FFFFFF"/>
        </w:rPr>
        <w:t>static constructor</w:t>
      </w:r>
    </w:p>
    <w:p w:rsidR="00840EBB" w:rsidRDefault="00840EBB" w:rsidP="0000280B">
      <w:pPr>
        <w:rPr>
          <w:rFonts w:asciiTheme="minorHAnsi" w:hAnsiTheme="minorHAnsi"/>
        </w:rPr>
      </w:pPr>
    </w:p>
    <w:p w:rsidR="00890FA8" w:rsidRPr="00D84DD0" w:rsidRDefault="00890FA8" w:rsidP="00D84DD0">
      <w:pPr>
        <w:pStyle w:val="Heading1"/>
        <w:spacing w:before="0" w:beforeAutospacing="0" w:after="44" w:afterAutospacing="0"/>
        <w:jc w:val="center"/>
        <w:textAlignment w:val="baseline"/>
        <w:rPr>
          <w:bCs w:val="0"/>
          <w:sz w:val="28"/>
          <w:szCs w:val="28"/>
          <w:u w:val="single"/>
        </w:rPr>
      </w:pPr>
      <w:r w:rsidRPr="00D84DD0">
        <w:rPr>
          <w:bCs w:val="0"/>
          <w:sz w:val="28"/>
          <w:szCs w:val="28"/>
          <w:u w:val="single"/>
        </w:rPr>
        <w:t>Marker interface in Java</w:t>
      </w:r>
    </w:p>
    <w:p w:rsidR="00890FA8" w:rsidRPr="00890FA8" w:rsidRDefault="00890FA8" w:rsidP="00890FA8">
      <w:pPr>
        <w:pStyle w:val="NormalWeb"/>
        <w:shd w:val="clear" w:color="auto" w:fill="FFFFFF"/>
        <w:spacing w:before="0" w:beforeAutospacing="0" w:after="88" w:afterAutospacing="0"/>
        <w:jc w:val="both"/>
        <w:textAlignment w:val="baseline"/>
        <w:rPr>
          <w:rFonts w:asciiTheme="minorHAnsi" w:hAnsiTheme="minorHAnsi"/>
        </w:rPr>
      </w:pPr>
      <w:r w:rsidRPr="00890FA8">
        <w:rPr>
          <w:rFonts w:asciiTheme="minorHAnsi" w:hAnsiTheme="minorHAnsi"/>
        </w:rPr>
        <w:t>It is an empty interface (no field or methods). Examples of marker interface are Serializable, C</w:t>
      </w:r>
      <w:r w:rsidR="00AE531C">
        <w:rPr>
          <w:rFonts w:asciiTheme="minorHAnsi" w:hAnsiTheme="minorHAnsi"/>
        </w:rPr>
        <w:t>o</w:t>
      </w:r>
      <w:r w:rsidRPr="00890FA8">
        <w:rPr>
          <w:rFonts w:asciiTheme="minorHAnsi" w:hAnsiTheme="minorHAnsi"/>
        </w:rPr>
        <w:t>lonnable and Remote interface. All these interfaces are empty interfaces.</w:t>
      </w:r>
    </w:p>
    <w:p w:rsidR="00890FA8" w:rsidRPr="00890FA8" w:rsidRDefault="00890FA8" w:rsidP="00890FA8">
      <w:pPr>
        <w:pStyle w:val="HTMLPreformatted"/>
        <w:pBdr>
          <w:top w:val="single" w:sz="4" w:space="4" w:color="EDEDED"/>
          <w:left w:val="single" w:sz="4" w:space="4" w:color="EDEDED"/>
          <w:bottom w:val="single" w:sz="4" w:space="4" w:color="EDEDED"/>
          <w:right w:val="single" w:sz="4" w:space="4" w:color="EDEDED"/>
        </w:pBdr>
        <w:shd w:val="clear" w:color="auto" w:fill="E0E0E0"/>
        <w:spacing w:after="88"/>
        <w:jc w:val="both"/>
        <w:textAlignment w:val="baseline"/>
        <w:rPr>
          <w:rFonts w:asciiTheme="minorHAnsi" w:hAnsiTheme="minorHAnsi" w:cs="Times New Roman"/>
          <w:sz w:val="24"/>
          <w:szCs w:val="24"/>
        </w:rPr>
      </w:pPr>
      <w:r w:rsidRPr="00890FA8">
        <w:rPr>
          <w:rFonts w:asciiTheme="minorHAnsi" w:hAnsiTheme="minorHAnsi" w:cs="Times New Roman"/>
          <w:sz w:val="24"/>
          <w:szCs w:val="24"/>
        </w:rPr>
        <w:t xml:space="preserve">public interface Serializable </w:t>
      </w:r>
    </w:p>
    <w:p w:rsidR="00890FA8" w:rsidRPr="00890FA8" w:rsidRDefault="00890FA8" w:rsidP="00890FA8">
      <w:pPr>
        <w:pStyle w:val="HTMLPreformatted"/>
        <w:pBdr>
          <w:top w:val="single" w:sz="4" w:space="4" w:color="EDEDED"/>
          <w:left w:val="single" w:sz="4" w:space="4" w:color="EDEDED"/>
          <w:bottom w:val="single" w:sz="4" w:space="4" w:color="EDEDED"/>
          <w:right w:val="single" w:sz="4" w:space="4" w:color="EDEDED"/>
        </w:pBdr>
        <w:shd w:val="clear" w:color="auto" w:fill="E0E0E0"/>
        <w:spacing w:after="88"/>
        <w:jc w:val="both"/>
        <w:textAlignment w:val="baseline"/>
        <w:rPr>
          <w:rFonts w:asciiTheme="minorHAnsi" w:hAnsiTheme="minorHAnsi" w:cs="Times New Roman"/>
          <w:sz w:val="24"/>
          <w:szCs w:val="24"/>
        </w:rPr>
      </w:pPr>
      <w:r w:rsidRPr="00890FA8">
        <w:rPr>
          <w:rFonts w:asciiTheme="minorHAnsi" w:hAnsiTheme="minorHAnsi" w:cs="Times New Roman"/>
          <w:sz w:val="24"/>
          <w:szCs w:val="24"/>
        </w:rPr>
        <w:lastRenderedPageBreak/>
        <w:t>{</w:t>
      </w:r>
    </w:p>
    <w:p w:rsidR="00890FA8" w:rsidRPr="00890FA8" w:rsidRDefault="00890FA8" w:rsidP="00890FA8">
      <w:pPr>
        <w:pStyle w:val="HTMLPreformatted"/>
        <w:pBdr>
          <w:top w:val="single" w:sz="4" w:space="4" w:color="EDEDED"/>
          <w:left w:val="single" w:sz="4" w:space="4" w:color="EDEDED"/>
          <w:bottom w:val="single" w:sz="4" w:space="4" w:color="EDEDED"/>
          <w:right w:val="single" w:sz="4" w:space="4" w:color="EDEDED"/>
        </w:pBdr>
        <w:shd w:val="clear" w:color="auto" w:fill="E0E0E0"/>
        <w:spacing w:after="88"/>
        <w:jc w:val="both"/>
        <w:textAlignment w:val="baseline"/>
        <w:rPr>
          <w:rFonts w:asciiTheme="minorHAnsi" w:hAnsiTheme="minorHAnsi" w:cs="Times New Roman"/>
          <w:sz w:val="24"/>
          <w:szCs w:val="24"/>
        </w:rPr>
      </w:pPr>
      <w:r w:rsidRPr="00890FA8">
        <w:rPr>
          <w:rFonts w:asciiTheme="minorHAnsi" w:hAnsiTheme="minorHAnsi" w:cs="Times New Roman"/>
          <w:sz w:val="24"/>
          <w:szCs w:val="24"/>
        </w:rPr>
        <w:t xml:space="preserve">  // nothing here</w:t>
      </w:r>
    </w:p>
    <w:p w:rsidR="00890FA8" w:rsidRPr="00890FA8" w:rsidRDefault="00890FA8" w:rsidP="008817EC">
      <w:pPr>
        <w:pStyle w:val="HTMLPreformatted"/>
        <w:pBdr>
          <w:top w:val="single" w:sz="4" w:space="4" w:color="EDEDED"/>
          <w:left w:val="single" w:sz="4" w:space="4" w:color="EDEDED"/>
          <w:bottom w:val="single" w:sz="4" w:space="4" w:color="EDEDED"/>
          <w:right w:val="single" w:sz="4" w:space="4" w:color="EDEDED"/>
        </w:pBdr>
        <w:shd w:val="clear" w:color="auto" w:fill="E0E0E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 w:val="left" w:pos="1440"/>
          <w:tab w:val="left" w:pos="2160"/>
        </w:tabs>
        <w:spacing w:after="88"/>
        <w:jc w:val="both"/>
        <w:textAlignment w:val="baseline"/>
        <w:rPr>
          <w:rFonts w:asciiTheme="minorHAnsi" w:hAnsiTheme="minorHAnsi" w:cs="Times New Roman"/>
          <w:sz w:val="24"/>
          <w:szCs w:val="24"/>
        </w:rPr>
      </w:pPr>
      <w:r w:rsidRPr="00890FA8">
        <w:rPr>
          <w:rFonts w:asciiTheme="minorHAnsi" w:hAnsiTheme="minorHAnsi" w:cs="Times New Roman"/>
          <w:sz w:val="24"/>
          <w:szCs w:val="24"/>
        </w:rPr>
        <w:t>}</w:t>
      </w:r>
      <w:r w:rsidR="008817EC">
        <w:rPr>
          <w:rFonts w:asciiTheme="minorHAnsi" w:hAnsiTheme="minorHAnsi" w:cs="Times New Roman"/>
          <w:sz w:val="24"/>
          <w:szCs w:val="24"/>
        </w:rPr>
        <w:tab/>
      </w:r>
      <w:r w:rsidR="008817EC">
        <w:rPr>
          <w:rFonts w:asciiTheme="minorHAnsi" w:hAnsiTheme="minorHAnsi" w:cs="Times New Roman"/>
          <w:sz w:val="24"/>
          <w:szCs w:val="24"/>
        </w:rPr>
        <w:tab/>
      </w:r>
      <w:r w:rsidR="008817EC">
        <w:rPr>
          <w:rFonts w:asciiTheme="minorHAnsi" w:hAnsiTheme="minorHAnsi" w:cs="Times New Roman"/>
          <w:sz w:val="24"/>
          <w:szCs w:val="24"/>
        </w:rPr>
        <w:tab/>
      </w:r>
      <w:r w:rsidR="008817EC">
        <w:rPr>
          <w:rFonts w:asciiTheme="minorHAnsi" w:hAnsiTheme="minorHAnsi" w:cs="Times New Roman"/>
          <w:sz w:val="24"/>
          <w:szCs w:val="24"/>
        </w:rPr>
        <w:tab/>
      </w:r>
    </w:p>
    <w:p w:rsidR="00890FA8" w:rsidRDefault="00890FA8" w:rsidP="00890FA8">
      <w:pPr>
        <w:pStyle w:val="NormalWeb"/>
        <w:shd w:val="clear" w:color="auto" w:fill="FFFFFF"/>
        <w:spacing w:before="0" w:beforeAutospacing="0" w:after="88" w:afterAutospacing="0"/>
        <w:jc w:val="both"/>
        <w:textAlignment w:val="baseline"/>
        <w:rPr>
          <w:rFonts w:asciiTheme="minorHAnsi" w:hAnsiTheme="minorHAnsi"/>
        </w:rPr>
      </w:pPr>
      <w:r w:rsidRPr="00890FA8">
        <w:rPr>
          <w:rFonts w:asciiTheme="minorHAnsi" w:hAnsiTheme="minorHAnsi"/>
        </w:rPr>
        <w:t>Examples of Marker Interface which are used in real-time applications :</w:t>
      </w:r>
    </w:p>
    <w:p w:rsidR="00891D5A" w:rsidRDefault="00891D5A" w:rsidP="00890FA8">
      <w:pPr>
        <w:pStyle w:val="NormalWeb"/>
        <w:shd w:val="clear" w:color="auto" w:fill="FFFFFF"/>
        <w:spacing w:before="0" w:beforeAutospacing="0" w:after="88" w:afterAutospacing="0"/>
        <w:jc w:val="both"/>
        <w:textAlignment w:val="baseline"/>
        <w:rPr>
          <w:rFonts w:ascii="Helvetica" w:hAnsi="Helvetica"/>
          <w:color w:val="000000"/>
          <w:sz w:val="23"/>
          <w:szCs w:val="23"/>
          <w:shd w:val="clear" w:color="auto" w:fill="FFFFFF"/>
        </w:rPr>
      </w:pPr>
      <w:r>
        <w:rPr>
          <w:rStyle w:val="Strong"/>
          <w:rFonts w:ascii="Helvetica" w:hAnsi="Helvetica"/>
          <w:color w:val="000000"/>
          <w:sz w:val="23"/>
          <w:szCs w:val="23"/>
          <w:bdr w:val="none" w:sz="0" w:space="0" w:color="auto" w:frame="1"/>
          <w:shd w:val="clear" w:color="auto" w:fill="FFFFFF"/>
        </w:rPr>
        <w:t>Cloneable interface</w:t>
      </w:r>
      <w:r>
        <w:rPr>
          <w:rFonts w:ascii="Helvetica" w:hAnsi="Helvetica"/>
          <w:color w:val="000000"/>
          <w:sz w:val="23"/>
          <w:szCs w:val="23"/>
          <w:shd w:val="clear" w:color="auto" w:fill="FFFFFF"/>
        </w:rPr>
        <w:t> : Cloneable interface is present in java.lang package. There is a method clone() in </w:t>
      </w:r>
      <w:hyperlink r:id="rId40" w:history="1">
        <w:r>
          <w:rPr>
            <w:rStyle w:val="Hyperlink"/>
            <w:rFonts w:ascii="Helvetica" w:hAnsi="Helvetica"/>
            <w:color w:val="EC4E20"/>
            <w:sz w:val="23"/>
            <w:szCs w:val="23"/>
            <w:bdr w:val="none" w:sz="0" w:space="0" w:color="auto" w:frame="1"/>
            <w:shd w:val="clear" w:color="auto" w:fill="FFFFFF"/>
          </w:rPr>
          <w:t>Object</w:t>
        </w:r>
      </w:hyperlink>
      <w:r>
        <w:rPr>
          <w:rFonts w:ascii="Helvetica" w:hAnsi="Helvetica"/>
          <w:color w:val="000000"/>
          <w:sz w:val="23"/>
          <w:szCs w:val="23"/>
          <w:shd w:val="clear" w:color="auto" w:fill="FFFFFF"/>
        </w:rPr>
        <w:t> class. A class that implements the Cloneable interface indicates that it is legal for clone() method to make a field-for-field copy of instances of that class.</w:t>
      </w:r>
    </w:p>
    <w:p w:rsidR="00071FB3" w:rsidRDefault="00071FB3" w:rsidP="00890FA8">
      <w:pPr>
        <w:pStyle w:val="NormalWeb"/>
        <w:shd w:val="clear" w:color="auto" w:fill="FFFFFF"/>
        <w:spacing w:before="0" w:beforeAutospacing="0" w:after="88" w:afterAutospacing="0"/>
        <w:jc w:val="both"/>
        <w:textAlignment w:val="baseline"/>
        <w:rPr>
          <w:rFonts w:ascii="Helvetica" w:hAnsi="Helvetica"/>
          <w:color w:val="000000"/>
          <w:sz w:val="23"/>
          <w:szCs w:val="23"/>
          <w:shd w:val="clear" w:color="auto" w:fill="FFFFFF"/>
        </w:rPr>
      </w:pPr>
      <w:r>
        <w:rPr>
          <w:rStyle w:val="Strong"/>
          <w:rFonts w:ascii="Helvetica" w:hAnsi="Helvetica"/>
          <w:color w:val="000000"/>
          <w:sz w:val="23"/>
          <w:szCs w:val="23"/>
          <w:bdr w:val="none" w:sz="0" w:space="0" w:color="auto" w:frame="1"/>
          <w:shd w:val="clear" w:color="auto" w:fill="FFFFFF"/>
        </w:rPr>
        <w:t>Serializable interface</w:t>
      </w:r>
      <w:r>
        <w:rPr>
          <w:rFonts w:ascii="Helvetica" w:hAnsi="Helvetica"/>
          <w:color w:val="000000"/>
          <w:sz w:val="23"/>
          <w:szCs w:val="23"/>
          <w:shd w:val="clear" w:color="auto" w:fill="FFFFFF"/>
        </w:rPr>
        <w:t> : Serializable interface is present in java.io package. It is used to make an object eligible for saving its state into a file. This is called </w:t>
      </w:r>
      <w:hyperlink r:id="rId41" w:history="1">
        <w:r>
          <w:rPr>
            <w:rStyle w:val="Hyperlink"/>
            <w:rFonts w:ascii="Helvetica" w:hAnsi="Helvetica"/>
            <w:color w:val="EC4E20"/>
            <w:sz w:val="23"/>
            <w:szCs w:val="23"/>
            <w:bdr w:val="none" w:sz="0" w:space="0" w:color="auto" w:frame="1"/>
            <w:shd w:val="clear" w:color="auto" w:fill="FFFFFF"/>
          </w:rPr>
          <w:t>Serialization</w:t>
        </w:r>
      </w:hyperlink>
      <w:r>
        <w:rPr>
          <w:rFonts w:ascii="Helvetica" w:hAnsi="Helvetica"/>
          <w:color w:val="000000"/>
          <w:sz w:val="23"/>
          <w:szCs w:val="23"/>
          <w:shd w:val="clear" w:color="auto" w:fill="FFFFFF"/>
        </w:rPr>
        <w:t>.</w:t>
      </w:r>
      <w:r>
        <w:rPr>
          <w:rFonts w:ascii="Helvetica" w:hAnsi="Helvetica"/>
          <w:color w:val="000000"/>
          <w:sz w:val="23"/>
          <w:szCs w:val="23"/>
        </w:rPr>
        <w:br/>
      </w:r>
      <w:r>
        <w:rPr>
          <w:rFonts w:ascii="Helvetica" w:hAnsi="Helvetica"/>
          <w:color w:val="000000"/>
          <w:sz w:val="23"/>
          <w:szCs w:val="23"/>
          <w:shd w:val="clear" w:color="auto" w:fill="FFFFFF"/>
        </w:rPr>
        <w:t>Classes that do not implement this interface will not have any of their state serialized or deserialized. All subtypes of a serializable class are themselves serializab</w:t>
      </w:r>
    </w:p>
    <w:p w:rsidR="00C65E5B" w:rsidRDefault="00C65E5B" w:rsidP="00890FA8">
      <w:pPr>
        <w:pStyle w:val="NormalWeb"/>
        <w:shd w:val="clear" w:color="auto" w:fill="FFFFFF"/>
        <w:spacing w:before="0" w:beforeAutospacing="0" w:after="88" w:afterAutospacing="0"/>
        <w:jc w:val="both"/>
        <w:textAlignment w:val="baseline"/>
        <w:rPr>
          <w:rFonts w:ascii="Helvetica" w:hAnsi="Helvetica"/>
          <w:color w:val="000000"/>
          <w:sz w:val="23"/>
          <w:szCs w:val="23"/>
          <w:shd w:val="clear" w:color="auto" w:fill="FFFFFF"/>
        </w:rPr>
      </w:pPr>
    </w:p>
    <w:p w:rsidR="00C65E5B" w:rsidRDefault="00C65E5B" w:rsidP="00C65E5B">
      <w:pPr>
        <w:autoSpaceDE w:val="0"/>
        <w:autoSpaceDN w:val="0"/>
        <w:adjustRightInd w:val="0"/>
        <w:rPr>
          <w:rFonts w:ascii="Consolas" w:eastAsiaTheme="minorHAnsi" w:hAnsi="Consolas" w:cs="Consolas"/>
          <w:lang w:eastAsia="en-US"/>
        </w:rPr>
      </w:pPr>
      <w:r>
        <w:rPr>
          <w:rFonts w:ascii="Consolas" w:eastAsiaTheme="minorHAnsi" w:hAnsi="Consolas" w:cs="Consolas"/>
          <w:color w:val="3F7F5F"/>
          <w:lang w:eastAsia="en-US"/>
        </w:rPr>
        <w:t>/*Process of writing State of an object to File or in network supported form is called serialization</w:t>
      </w:r>
    </w:p>
    <w:p w:rsidR="00C65E5B" w:rsidRDefault="00C65E5B" w:rsidP="00C65E5B">
      <w:pPr>
        <w:autoSpaceDE w:val="0"/>
        <w:autoSpaceDN w:val="0"/>
        <w:adjustRightInd w:val="0"/>
        <w:rPr>
          <w:rFonts w:ascii="Consolas" w:eastAsiaTheme="minorHAnsi" w:hAnsi="Consolas" w:cs="Consolas"/>
          <w:lang w:eastAsia="en-US"/>
        </w:rPr>
      </w:pPr>
      <w:r>
        <w:rPr>
          <w:rFonts w:ascii="Consolas" w:eastAsiaTheme="minorHAnsi" w:hAnsi="Consolas" w:cs="Consolas"/>
          <w:color w:val="3F7F5F"/>
          <w:lang w:eastAsia="en-US"/>
        </w:rPr>
        <w:t xml:space="preserve">or from java supported form into either file supported form or </w:t>
      </w:r>
      <w:r>
        <w:rPr>
          <w:rFonts w:ascii="Consolas" w:eastAsiaTheme="minorHAnsi" w:hAnsi="Consolas" w:cs="Consolas"/>
          <w:color w:val="3F7F5F"/>
          <w:u w:val="single"/>
          <w:lang w:eastAsia="en-US"/>
        </w:rPr>
        <w:t>Netwrok</w:t>
      </w:r>
      <w:r>
        <w:rPr>
          <w:rFonts w:ascii="Consolas" w:eastAsiaTheme="minorHAnsi" w:hAnsi="Consolas" w:cs="Consolas"/>
          <w:color w:val="3F7F5F"/>
          <w:lang w:eastAsia="en-US"/>
        </w:rPr>
        <w:t xml:space="preserve"> supported form</w:t>
      </w:r>
    </w:p>
    <w:p w:rsidR="00C65E5B" w:rsidRDefault="00C65E5B" w:rsidP="00C65E5B">
      <w:pPr>
        <w:autoSpaceDE w:val="0"/>
        <w:autoSpaceDN w:val="0"/>
        <w:adjustRightInd w:val="0"/>
        <w:rPr>
          <w:rFonts w:ascii="Consolas" w:eastAsiaTheme="minorHAnsi" w:hAnsi="Consolas" w:cs="Consolas"/>
          <w:lang w:eastAsia="en-US"/>
        </w:rPr>
      </w:pPr>
      <w:r>
        <w:rPr>
          <w:rFonts w:ascii="Consolas" w:eastAsiaTheme="minorHAnsi" w:hAnsi="Consolas" w:cs="Consolas"/>
          <w:color w:val="3F7F5F"/>
          <w:lang w:eastAsia="en-US"/>
        </w:rPr>
        <w:t xml:space="preserve">we can write binary data in file but not object </w:t>
      </w:r>
      <w:r>
        <w:rPr>
          <w:rFonts w:ascii="Consolas" w:eastAsiaTheme="minorHAnsi" w:hAnsi="Consolas" w:cs="Consolas"/>
          <w:color w:val="3F7F5F"/>
          <w:u w:val="single"/>
          <w:lang w:eastAsia="en-US"/>
        </w:rPr>
        <w:t>diectly</w:t>
      </w:r>
      <w:r>
        <w:rPr>
          <w:rFonts w:ascii="Consolas" w:eastAsiaTheme="minorHAnsi" w:hAnsi="Consolas" w:cs="Consolas"/>
          <w:color w:val="3F7F5F"/>
          <w:lang w:eastAsia="en-US"/>
        </w:rPr>
        <w:t xml:space="preserve"> so we use</w:t>
      </w:r>
    </w:p>
    <w:p w:rsidR="00C65E5B" w:rsidRDefault="00C65E5B" w:rsidP="00C65E5B">
      <w:pPr>
        <w:autoSpaceDE w:val="0"/>
        <w:autoSpaceDN w:val="0"/>
        <w:adjustRightInd w:val="0"/>
        <w:rPr>
          <w:rFonts w:ascii="Consolas" w:eastAsiaTheme="minorHAnsi" w:hAnsi="Consolas" w:cs="Consolas"/>
          <w:lang w:eastAsia="en-US"/>
        </w:rPr>
      </w:pPr>
      <w:r>
        <w:rPr>
          <w:rFonts w:ascii="Consolas" w:eastAsiaTheme="minorHAnsi" w:hAnsi="Consolas" w:cs="Consolas"/>
          <w:color w:val="3F7F5F"/>
          <w:lang w:eastAsia="en-US"/>
        </w:rPr>
        <w:t>ObjectOutPutStream</w:t>
      </w:r>
    </w:p>
    <w:p w:rsidR="00C65E5B" w:rsidRDefault="00C65E5B" w:rsidP="00C65E5B">
      <w:pPr>
        <w:autoSpaceDE w:val="0"/>
        <w:autoSpaceDN w:val="0"/>
        <w:adjustRightInd w:val="0"/>
        <w:rPr>
          <w:rFonts w:ascii="Consolas" w:eastAsiaTheme="minorHAnsi" w:hAnsi="Consolas" w:cs="Consolas"/>
          <w:lang w:eastAsia="en-US"/>
        </w:rPr>
      </w:pPr>
      <w:r>
        <w:rPr>
          <w:rFonts w:ascii="Consolas" w:eastAsiaTheme="minorHAnsi" w:hAnsi="Consolas" w:cs="Consolas"/>
          <w:color w:val="3F7F5F"/>
          <w:lang w:eastAsia="en-US"/>
        </w:rPr>
        <w:t>Static Variable. Static variables belong to a class and not to any individual instance.</w:t>
      </w:r>
    </w:p>
    <w:p w:rsidR="00C65E5B" w:rsidRDefault="00C65E5B" w:rsidP="00C65E5B">
      <w:pPr>
        <w:autoSpaceDE w:val="0"/>
        <w:autoSpaceDN w:val="0"/>
        <w:adjustRightInd w:val="0"/>
        <w:rPr>
          <w:rFonts w:ascii="Consolas" w:eastAsiaTheme="minorHAnsi" w:hAnsi="Consolas" w:cs="Consolas"/>
          <w:lang w:eastAsia="en-US"/>
        </w:rPr>
      </w:pPr>
      <w:r>
        <w:rPr>
          <w:rFonts w:ascii="Consolas" w:eastAsiaTheme="minorHAnsi" w:hAnsi="Consolas" w:cs="Consolas"/>
          <w:color w:val="3F7F5F"/>
          <w:lang w:eastAsia="en-US"/>
        </w:rPr>
        <w:t xml:space="preserve"> The concept of serialization is concerned with the object's current state. Only data </w:t>
      </w:r>
    </w:p>
    <w:p w:rsidR="00C65E5B" w:rsidRDefault="00C65E5B" w:rsidP="00C65E5B">
      <w:pPr>
        <w:autoSpaceDE w:val="0"/>
        <w:autoSpaceDN w:val="0"/>
        <w:adjustRightInd w:val="0"/>
        <w:rPr>
          <w:rFonts w:ascii="Consolas" w:eastAsiaTheme="minorHAnsi" w:hAnsi="Consolas" w:cs="Consolas"/>
          <w:lang w:eastAsia="en-US"/>
        </w:rPr>
      </w:pPr>
      <w:r>
        <w:rPr>
          <w:rFonts w:ascii="Consolas" w:eastAsiaTheme="minorHAnsi" w:hAnsi="Consolas" w:cs="Consolas"/>
          <w:color w:val="3F7F5F"/>
          <w:lang w:eastAsia="en-US"/>
        </w:rPr>
        <w:t xml:space="preserve"> associated with a specific instance of a class is serialized, therefore static member fields are</w:t>
      </w:r>
    </w:p>
    <w:p w:rsidR="00C65E5B" w:rsidRDefault="00C65E5B" w:rsidP="00C65E5B">
      <w:pPr>
        <w:autoSpaceDE w:val="0"/>
        <w:autoSpaceDN w:val="0"/>
        <w:adjustRightInd w:val="0"/>
        <w:rPr>
          <w:rFonts w:ascii="Consolas" w:eastAsiaTheme="minorHAnsi" w:hAnsi="Consolas" w:cs="Consolas"/>
          <w:lang w:eastAsia="en-US"/>
        </w:rPr>
      </w:pPr>
      <w:r>
        <w:rPr>
          <w:rFonts w:ascii="Consolas" w:eastAsiaTheme="minorHAnsi" w:hAnsi="Consolas" w:cs="Consolas"/>
          <w:color w:val="3F7F5F"/>
          <w:lang w:eastAsia="en-US"/>
        </w:rPr>
        <w:t xml:space="preserve">  ignored during serialization.Dec 29, 2013</w:t>
      </w:r>
    </w:p>
    <w:p w:rsidR="00C65E5B" w:rsidRDefault="002F0487" w:rsidP="00C65E5B">
      <w:pPr>
        <w:autoSpaceDE w:val="0"/>
        <w:autoSpaceDN w:val="0"/>
        <w:adjustRightInd w:val="0"/>
        <w:rPr>
          <w:rFonts w:ascii="Consolas" w:eastAsiaTheme="minorHAnsi" w:hAnsi="Consolas" w:cs="Consolas"/>
          <w:lang w:eastAsia="en-US"/>
        </w:rPr>
      </w:pPr>
      <w:r>
        <w:rPr>
          <w:rFonts w:ascii="Consolas" w:eastAsiaTheme="minorHAnsi" w:hAnsi="Consolas" w:cs="Consolas"/>
          <w:lang w:eastAsia="en-US"/>
        </w:rPr>
        <w:t>e</w:t>
      </w:r>
    </w:p>
    <w:p w:rsidR="00C65E5B" w:rsidRDefault="00C65E5B" w:rsidP="00C65E5B">
      <w:pPr>
        <w:pStyle w:val="NormalWeb"/>
        <w:shd w:val="clear" w:color="auto" w:fill="FFFFFF"/>
        <w:spacing w:before="0" w:beforeAutospacing="0" w:after="88" w:afterAutospacing="0"/>
        <w:jc w:val="both"/>
        <w:textAlignment w:val="baseline"/>
        <w:rPr>
          <w:rFonts w:ascii="Helvetica" w:hAnsi="Helvetica"/>
          <w:color w:val="000000"/>
          <w:sz w:val="23"/>
          <w:szCs w:val="23"/>
          <w:shd w:val="clear" w:color="auto" w:fill="FFFFFF"/>
        </w:rPr>
      </w:pPr>
      <w:r>
        <w:rPr>
          <w:rFonts w:ascii="Consolas" w:eastAsiaTheme="minorHAnsi" w:hAnsi="Consolas" w:cs="Consolas"/>
          <w:color w:val="3F7F5F"/>
          <w:lang w:eastAsia="en-US"/>
        </w:rPr>
        <w:t>*/</w:t>
      </w:r>
    </w:p>
    <w:p w:rsidR="00071FB3" w:rsidRDefault="00071FB3" w:rsidP="00071FB3">
      <w:pPr>
        <w:shd w:val="clear" w:color="auto" w:fill="FFFFFF"/>
        <w:ind w:left="540"/>
        <w:jc w:val="both"/>
        <w:textAlignment w:val="baseline"/>
        <w:rPr>
          <w:rFonts w:ascii="Helvetica" w:hAnsi="Helvetica"/>
          <w:color w:val="000000"/>
          <w:sz w:val="23"/>
          <w:szCs w:val="23"/>
          <w:shd w:val="clear" w:color="auto" w:fill="FFFFFF"/>
        </w:rPr>
      </w:pPr>
    </w:p>
    <w:p w:rsidR="00071FB3" w:rsidRPr="00071FB3" w:rsidRDefault="00071FB3" w:rsidP="00071FB3">
      <w:pPr>
        <w:shd w:val="clear" w:color="auto" w:fill="FFFFFF"/>
        <w:ind w:left="540"/>
        <w:jc w:val="both"/>
        <w:textAlignment w:val="baseline"/>
        <w:rPr>
          <w:rFonts w:ascii="Helvetica" w:hAnsi="Helvetica"/>
          <w:color w:val="000000"/>
          <w:sz w:val="23"/>
          <w:szCs w:val="23"/>
          <w:shd w:val="clear" w:color="auto" w:fill="FFFFFF"/>
        </w:rPr>
      </w:pPr>
      <w:r w:rsidRPr="00071FB3">
        <w:rPr>
          <w:b/>
          <w:bCs/>
          <w:shd w:val="clear" w:color="auto" w:fill="FFFFFF"/>
        </w:rPr>
        <w:t>Remote interface</w:t>
      </w:r>
      <w:r w:rsidRPr="00071FB3">
        <w:rPr>
          <w:rFonts w:ascii="Helvetica" w:hAnsi="Helvetica"/>
          <w:color w:val="000000"/>
          <w:sz w:val="23"/>
          <w:szCs w:val="23"/>
          <w:shd w:val="clear" w:color="auto" w:fill="FFFFFF"/>
        </w:rPr>
        <w:t> : Remote interface is present in java.rmi package. A remote object is an object which is stored at one machine and accessed from another machine. So, to make an object a remote object, we need to flag it with Remote interface. Here, Remote interface serves to identify interfaces whose methods may be invoked from a non-local virtual machine.Any object that is a remote object must directly or indirectly implement this interface. RMI (</w:t>
      </w:r>
      <w:hyperlink r:id="rId42" w:history="1">
        <w:r w:rsidRPr="00071FB3">
          <w:rPr>
            <w:color w:val="000000"/>
            <w:shd w:val="clear" w:color="auto" w:fill="FFFFFF"/>
          </w:rPr>
          <w:t>Remote Method Invocation</w:t>
        </w:r>
      </w:hyperlink>
      <w:r w:rsidRPr="00071FB3">
        <w:rPr>
          <w:rFonts w:ascii="Helvetica" w:hAnsi="Helvetica"/>
          <w:color w:val="000000"/>
          <w:sz w:val="23"/>
          <w:szCs w:val="23"/>
          <w:shd w:val="clear" w:color="auto" w:fill="FFFFFF"/>
        </w:rPr>
        <w:t>) provides some convenience classes that remote object implementations can extend which facilitate remote object creation.</w:t>
      </w:r>
    </w:p>
    <w:p w:rsidR="00071FB3" w:rsidRPr="00890FA8" w:rsidRDefault="00071FB3" w:rsidP="00890FA8">
      <w:pPr>
        <w:pStyle w:val="NormalWeb"/>
        <w:shd w:val="clear" w:color="auto" w:fill="FFFFFF"/>
        <w:spacing w:before="0" w:beforeAutospacing="0" w:after="88" w:afterAutospacing="0"/>
        <w:jc w:val="both"/>
        <w:textAlignment w:val="baseline"/>
        <w:rPr>
          <w:rFonts w:asciiTheme="minorHAnsi" w:hAnsiTheme="minorHAnsi"/>
        </w:rPr>
      </w:pPr>
    </w:p>
    <w:p w:rsidR="00D71C9A" w:rsidRDefault="00D71C9A" w:rsidP="00D71C9A">
      <w:pPr>
        <w:pStyle w:val="Heading1"/>
        <w:shd w:val="clear" w:color="auto" w:fill="FFFFFF"/>
        <w:spacing w:before="75" w:beforeAutospacing="0" w:line="312" w:lineRule="atLeast"/>
        <w:jc w:val="both"/>
        <w:rPr>
          <w:rFonts w:ascii="Helvetica" w:hAnsi="Helvetica"/>
          <w:b w:val="0"/>
          <w:bCs w:val="0"/>
          <w:color w:val="610B38"/>
          <w:sz w:val="44"/>
          <w:szCs w:val="44"/>
        </w:rPr>
      </w:pPr>
      <w:r>
        <w:rPr>
          <w:rFonts w:ascii="Helvetica" w:hAnsi="Helvetica"/>
          <w:b w:val="0"/>
          <w:bCs w:val="0"/>
          <w:color w:val="610B38"/>
          <w:sz w:val="44"/>
          <w:szCs w:val="44"/>
        </w:rPr>
        <w:t>StringTokenizer </w:t>
      </w:r>
    </w:p>
    <w:p w:rsidR="00D71C9A" w:rsidRPr="00D71C9A" w:rsidRDefault="00D71C9A" w:rsidP="00D71C9A">
      <w:pPr>
        <w:shd w:val="clear" w:color="auto" w:fill="FFFFFF"/>
        <w:spacing w:after="150"/>
        <w:rPr>
          <w:rFonts w:ascii="Helvetica" w:hAnsi="Helvetica"/>
          <w:color w:val="333333"/>
        </w:rPr>
      </w:pPr>
      <w:r w:rsidRPr="00D71C9A">
        <w:rPr>
          <w:rFonts w:ascii="Helvetica" w:hAnsi="Helvetica"/>
          <w:color w:val="333333"/>
        </w:rPr>
        <w:t>In Java, you can StringTokennizer class to split a String into different tokenas by defined delimiter.(space is the default delimiter). Here’re two </w:t>
      </w:r>
      <w:r w:rsidRPr="00D71C9A">
        <w:rPr>
          <w:rFonts w:ascii="Consolas" w:hAnsi="Consolas" w:cs="Consolas"/>
          <w:color w:val="C7254E"/>
          <w:sz w:val="22"/>
        </w:rPr>
        <w:t>StringTokennizer</w:t>
      </w:r>
      <w:r w:rsidRPr="00D71C9A">
        <w:rPr>
          <w:rFonts w:ascii="Helvetica" w:hAnsi="Helvetica"/>
          <w:color w:val="333333"/>
        </w:rPr>
        <w:t> examples :</w:t>
      </w:r>
    </w:p>
    <w:p w:rsidR="00A90030" w:rsidRPr="00A90030" w:rsidRDefault="00A90030" w:rsidP="00A90030">
      <w:p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Consolas" w:hAnsi="Consolas" w:cs="Consolas"/>
          <w:color w:val="000000"/>
          <w:sz w:val="20"/>
        </w:rPr>
      </w:pPr>
      <w:r w:rsidRPr="00A90030">
        <w:rPr>
          <w:rFonts w:ascii="Consolas" w:hAnsi="Consolas" w:cs="Consolas"/>
          <w:color w:val="0077AA"/>
          <w:sz w:val="20"/>
          <w:szCs w:val="20"/>
        </w:rPr>
        <w:lastRenderedPageBreak/>
        <w:t>public</w:t>
      </w:r>
      <w:r w:rsidRPr="00A90030">
        <w:rPr>
          <w:rFonts w:ascii="Consolas" w:hAnsi="Consolas" w:cs="Consolas"/>
          <w:color w:val="000000"/>
          <w:sz w:val="20"/>
        </w:rPr>
        <w:t xml:space="preserve"> </w:t>
      </w:r>
      <w:r w:rsidRPr="00A90030">
        <w:rPr>
          <w:rFonts w:ascii="Consolas" w:hAnsi="Consolas" w:cs="Consolas"/>
          <w:color w:val="0077AA"/>
          <w:sz w:val="20"/>
          <w:szCs w:val="20"/>
        </w:rPr>
        <w:t>static</w:t>
      </w:r>
      <w:r w:rsidRPr="00A90030">
        <w:rPr>
          <w:rFonts w:ascii="Consolas" w:hAnsi="Consolas" w:cs="Consolas"/>
          <w:color w:val="000000"/>
          <w:sz w:val="20"/>
        </w:rPr>
        <w:t xml:space="preserve"> </w:t>
      </w:r>
      <w:r w:rsidRPr="00A90030">
        <w:rPr>
          <w:rFonts w:ascii="Consolas" w:hAnsi="Consolas" w:cs="Consolas"/>
          <w:color w:val="0077AA"/>
          <w:sz w:val="20"/>
          <w:szCs w:val="20"/>
        </w:rPr>
        <w:t>void</w:t>
      </w:r>
      <w:r w:rsidRPr="00A90030">
        <w:rPr>
          <w:rFonts w:ascii="Consolas" w:hAnsi="Consolas" w:cs="Consolas"/>
          <w:color w:val="000000"/>
          <w:sz w:val="20"/>
        </w:rPr>
        <w:t xml:space="preserve"> </w:t>
      </w:r>
      <w:r w:rsidRPr="00A90030">
        <w:rPr>
          <w:rFonts w:ascii="Consolas" w:hAnsi="Consolas" w:cs="Consolas"/>
          <w:color w:val="DD4A68"/>
          <w:sz w:val="20"/>
          <w:szCs w:val="20"/>
        </w:rPr>
        <w:t>main</w:t>
      </w:r>
      <w:r w:rsidRPr="00A90030">
        <w:rPr>
          <w:rFonts w:ascii="Consolas" w:hAnsi="Consolas" w:cs="Consolas"/>
          <w:color w:val="999999"/>
          <w:sz w:val="20"/>
          <w:szCs w:val="20"/>
        </w:rPr>
        <w:t>(</w:t>
      </w:r>
      <w:r w:rsidRPr="00A90030">
        <w:rPr>
          <w:rFonts w:ascii="Consolas" w:hAnsi="Consolas" w:cs="Consolas"/>
          <w:color w:val="000000"/>
          <w:sz w:val="20"/>
        </w:rPr>
        <w:t>String</w:t>
      </w:r>
      <w:r w:rsidRPr="00A90030">
        <w:rPr>
          <w:rFonts w:ascii="Consolas" w:hAnsi="Consolas" w:cs="Consolas"/>
          <w:color w:val="999999"/>
          <w:sz w:val="20"/>
          <w:szCs w:val="20"/>
        </w:rPr>
        <w:t>[]</w:t>
      </w:r>
      <w:r w:rsidRPr="00A90030">
        <w:rPr>
          <w:rFonts w:ascii="Consolas" w:hAnsi="Consolas" w:cs="Consolas"/>
          <w:color w:val="000000"/>
          <w:sz w:val="20"/>
        </w:rPr>
        <w:t xml:space="preserve"> args</w:t>
      </w:r>
      <w:r w:rsidRPr="00A90030">
        <w:rPr>
          <w:rFonts w:ascii="Consolas" w:hAnsi="Consolas" w:cs="Consolas"/>
          <w:color w:val="999999"/>
          <w:sz w:val="20"/>
          <w:szCs w:val="20"/>
        </w:rPr>
        <w:t>)</w:t>
      </w:r>
      <w:r w:rsidRPr="00A90030">
        <w:rPr>
          <w:rFonts w:ascii="Consolas" w:hAnsi="Consolas" w:cs="Consolas"/>
          <w:color w:val="000000"/>
          <w:sz w:val="20"/>
        </w:rPr>
        <w:t xml:space="preserve"> </w:t>
      </w:r>
      <w:r w:rsidRPr="00A90030">
        <w:rPr>
          <w:rFonts w:ascii="Consolas" w:hAnsi="Consolas" w:cs="Consolas"/>
          <w:color w:val="999999"/>
          <w:sz w:val="20"/>
          <w:szCs w:val="20"/>
        </w:rPr>
        <w:t>{</w:t>
      </w:r>
    </w:p>
    <w:p w:rsidR="00A90030" w:rsidRPr="00A90030" w:rsidRDefault="00A90030" w:rsidP="00A90030">
      <w:p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Consolas" w:hAnsi="Consolas" w:cs="Consolas"/>
          <w:color w:val="000000"/>
          <w:sz w:val="20"/>
        </w:rPr>
      </w:pPr>
    </w:p>
    <w:p w:rsidR="00A90030" w:rsidRPr="00A90030" w:rsidRDefault="00A90030" w:rsidP="00A90030">
      <w:p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Consolas" w:hAnsi="Consolas" w:cs="Consolas"/>
          <w:color w:val="000000"/>
          <w:sz w:val="20"/>
        </w:rPr>
      </w:pPr>
      <w:r w:rsidRPr="00A90030">
        <w:rPr>
          <w:rFonts w:ascii="Consolas" w:hAnsi="Consolas" w:cs="Consolas"/>
          <w:color w:val="000000"/>
          <w:sz w:val="20"/>
        </w:rPr>
        <w:tab/>
      </w:r>
      <w:r w:rsidRPr="00A90030">
        <w:rPr>
          <w:rFonts w:ascii="Consolas" w:hAnsi="Consolas" w:cs="Consolas"/>
          <w:color w:val="000000"/>
          <w:sz w:val="20"/>
        </w:rPr>
        <w:tab/>
        <w:t xml:space="preserve">String str </w:t>
      </w:r>
      <w:r w:rsidRPr="00A90030">
        <w:rPr>
          <w:rFonts w:ascii="Consolas" w:hAnsi="Consolas" w:cs="Consolas"/>
          <w:color w:val="A67F59"/>
          <w:sz w:val="20"/>
          <w:szCs w:val="20"/>
        </w:rPr>
        <w:t>=</w:t>
      </w:r>
      <w:r w:rsidRPr="00A90030">
        <w:rPr>
          <w:rFonts w:ascii="Consolas" w:hAnsi="Consolas" w:cs="Consolas"/>
          <w:color w:val="000000"/>
          <w:sz w:val="20"/>
        </w:rPr>
        <w:t xml:space="preserve"> </w:t>
      </w:r>
      <w:r w:rsidRPr="00A90030">
        <w:rPr>
          <w:rFonts w:ascii="Consolas" w:hAnsi="Consolas" w:cs="Consolas"/>
          <w:color w:val="669900"/>
          <w:sz w:val="20"/>
          <w:szCs w:val="20"/>
        </w:rPr>
        <w:t>"This is String , split by StringTokenizer, created by mkyong"</w:t>
      </w:r>
      <w:r w:rsidRPr="00A90030">
        <w:rPr>
          <w:rFonts w:ascii="Consolas" w:hAnsi="Consolas" w:cs="Consolas"/>
          <w:color w:val="999999"/>
          <w:sz w:val="20"/>
          <w:szCs w:val="20"/>
        </w:rPr>
        <w:t>;</w:t>
      </w:r>
    </w:p>
    <w:p w:rsidR="00A90030" w:rsidRPr="00A90030" w:rsidRDefault="00A90030" w:rsidP="00A90030">
      <w:p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Consolas" w:hAnsi="Consolas" w:cs="Consolas"/>
          <w:color w:val="000000"/>
          <w:sz w:val="20"/>
        </w:rPr>
      </w:pPr>
      <w:r w:rsidRPr="00A90030">
        <w:rPr>
          <w:rFonts w:ascii="Consolas" w:hAnsi="Consolas" w:cs="Consolas"/>
          <w:color w:val="000000"/>
          <w:sz w:val="20"/>
        </w:rPr>
        <w:tab/>
      </w:r>
      <w:r w:rsidRPr="00A90030">
        <w:rPr>
          <w:rFonts w:ascii="Consolas" w:hAnsi="Consolas" w:cs="Consolas"/>
          <w:color w:val="000000"/>
          <w:sz w:val="20"/>
        </w:rPr>
        <w:tab/>
        <w:t xml:space="preserve">StringTokenizer st </w:t>
      </w:r>
      <w:r w:rsidRPr="00A90030">
        <w:rPr>
          <w:rFonts w:ascii="Consolas" w:hAnsi="Consolas" w:cs="Consolas"/>
          <w:color w:val="A67F59"/>
          <w:sz w:val="20"/>
          <w:szCs w:val="20"/>
        </w:rPr>
        <w:t>=</w:t>
      </w:r>
      <w:r w:rsidRPr="00A90030">
        <w:rPr>
          <w:rFonts w:ascii="Consolas" w:hAnsi="Consolas" w:cs="Consolas"/>
          <w:color w:val="000000"/>
          <w:sz w:val="20"/>
        </w:rPr>
        <w:t xml:space="preserve"> </w:t>
      </w:r>
      <w:r w:rsidRPr="00A90030">
        <w:rPr>
          <w:rFonts w:ascii="Consolas" w:hAnsi="Consolas" w:cs="Consolas"/>
          <w:color w:val="0077AA"/>
          <w:sz w:val="20"/>
          <w:szCs w:val="20"/>
        </w:rPr>
        <w:t>new</w:t>
      </w:r>
      <w:r w:rsidRPr="00A90030">
        <w:rPr>
          <w:rFonts w:ascii="Consolas" w:hAnsi="Consolas" w:cs="Consolas"/>
          <w:color w:val="000000"/>
          <w:sz w:val="20"/>
        </w:rPr>
        <w:t xml:space="preserve"> </w:t>
      </w:r>
      <w:r w:rsidRPr="00A90030">
        <w:rPr>
          <w:rFonts w:ascii="Consolas" w:hAnsi="Consolas" w:cs="Consolas"/>
          <w:color w:val="000000"/>
          <w:sz w:val="20"/>
          <w:szCs w:val="20"/>
        </w:rPr>
        <w:t>StringTokenizer</w:t>
      </w:r>
      <w:r w:rsidRPr="00A90030">
        <w:rPr>
          <w:rFonts w:ascii="Consolas" w:hAnsi="Consolas" w:cs="Consolas"/>
          <w:color w:val="999999"/>
          <w:sz w:val="20"/>
          <w:szCs w:val="20"/>
        </w:rPr>
        <w:t>(</w:t>
      </w:r>
      <w:r w:rsidRPr="00A90030">
        <w:rPr>
          <w:rFonts w:ascii="Consolas" w:hAnsi="Consolas" w:cs="Consolas"/>
          <w:color w:val="000000"/>
          <w:sz w:val="20"/>
        </w:rPr>
        <w:t>str</w:t>
      </w:r>
      <w:r w:rsidRPr="00A90030">
        <w:rPr>
          <w:rFonts w:ascii="Consolas" w:hAnsi="Consolas" w:cs="Consolas"/>
          <w:color w:val="999999"/>
          <w:sz w:val="20"/>
          <w:szCs w:val="20"/>
        </w:rPr>
        <w:t>);</w:t>
      </w:r>
    </w:p>
    <w:p w:rsidR="00A90030" w:rsidRPr="00A90030" w:rsidRDefault="00A90030" w:rsidP="00A90030">
      <w:p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Consolas" w:hAnsi="Consolas" w:cs="Consolas"/>
          <w:color w:val="000000"/>
          <w:sz w:val="20"/>
        </w:rPr>
      </w:pPr>
    </w:p>
    <w:p w:rsidR="00A90030" w:rsidRPr="00A90030" w:rsidRDefault="00A90030" w:rsidP="00A90030">
      <w:p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Consolas" w:hAnsi="Consolas" w:cs="Consolas"/>
          <w:color w:val="000000"/>
          <w:sz w:val="20"/>
        </w:rPr>
      </w:pPr>
      <w:r w:rsidRPr="00A90030">
        <w:rPr>
          <w:rFonts w:ascii="Consolas" w:hAnsi="Consolas" w:cs="Consolas"/>
          <w:color w:val="000000"/>
          <w:sz w:val="20"/>
        </w:rPr>
        <w:tab/>
      </w:r>
      <w:r w:rsidRPr="00A90030">
        <w:rPr>
          <w:rFonts w:ascii="Consolas" w:hAnsi="Consolas" w:cs="Consolas"/>
          <w:color w:val="000000"/>
          <w:sz w:val="20"/>
        </w:rPr>
        <w:tab/>
        <w:t>System</w:t>
      </w:r>
      <w:r w:rsidRPr="00A90030">
        <w:rPr>
          <w:rFonts w:ascii="Consolas" w:hAnsi="Consolas" w:cs="Consolas"/>
          <w:color w:val="999999"/>
          <w:sz w:val="20"/>
          <w:szCs w:val="20"/>
        </w:rPr>
        <w:t>.</w:t>
      </w:r>
      <w:r w:rsidRPr="00A90030">
        <w:rPr>
          <w:rFonts w:ascii="Consolas" w:hAnsi="Consolas" w:cs="Consolas"/>
          <w:color w:val="000000"/>
          <w:sz w:val="20"/>
        </w:rPr>
        <w:t>out</w:t>
      </w:r>
      <w:r w:rsidRPr="00A90030">
        <w:rPr>
          <w:rFonts w:ascii="Consolas" w:hAnsi="Consolas" w:cs="Consolas"/>
          <w:color w:val="999999"/>
          <w:sz w:val="20"/>
          <w:szCs w:val="20"/>
        </w:rPr>
        <w:t>.</w:t>
      </w:r>
      <w:r w:rsidRPr="00A90030">
        <w:rPr>
          <w:rFonts w:ascii="Consolas" w:hAnsi="Consolas" w:cs="Consolas"/>
          <w:color w:val="DD4A68"/>
          <w:sz w:val="20"/>
          <w:szCs w:val="20"/>
        </w:rPr>
        <w:t>println</w:t>
      </w:r>
      <w:r w:rsidRPr="00A90030">
        <w:rPr>
          <w:rFonts w:ascii="Consolas" w:hAnsi="Consolas" w:cs="Consolas"/>
          <w:color w:val="999999"/>
          <w:sz w:val="20"/>
          <w:szCs w:val="20"/>
        </w:rPr>
        <w:t>(</w:t>
      </w:r>
      <w:r w:rsidRPr="00A90030">
        <w:rPr>
          <w:rFonts w:ascii="Consolas" w:hAnsi="Consolas" w:cs="Consolas"/>
          <w:color w:val="669900"/>
          <w:sz w:val="20"/>
          <w:szCs w:val="20"/>
        </w:rPr>
        <w:t>"---- Split by space ------"</w:t>
      </w:r>
      <w:r w:rsidRPr="00A90030">
        <w:rPr>
          <w:rFonts w:ascii="Consolas" w:hAnsi="Consolas" w:cs="Consolas"/>
          <w:color w:val="999999"/>
          <w:sz w:val="20"/>
          <w:szCs w:val="20"/>
        </w:rPr>
        <w:t>);</w:t>
      </w:r>
    </w:p>
    <w:p w:rsidR="00A90030" w:rsidRPr="00A90030" w:rsidRDefault="00A90030" w:rsidP="00A90030">
      <w:p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Consolas" w:hAnsi="Consolas" w:cs="Consolas"/>
          <w:color w:val="000000"/>
          <w:sz w:val="20"/>
        </w:rPr>
      </w:pPr>
      <w:r w:rsidRPr="00A90030">
        <w:rPr>
          <w:rFonts w:ascii="Consolas" w:hAnsi="Consolas" w:cs="Consolas"/>
          <w:color w:val="000000"/>
          <w:sz w:val="20"/>
        </w:rPr>
        <w:tab/>
      </w:r>
      <w:r w:rsidRPr="00A90030">
        <w:rPr>
          <w:rFonts w:ascii="Consolas" w:hAnsi="Consolas" w:cs="Consolas"/>
          <w:color w:val="000000"/>
          <w:sz w:val="20"/>
        </w:rPr>
        <w:tab/>
      </w:r>
      <w:r w:rsidRPr="00A90030">
        <w:rPr>
          <w:rFonts w:ascii="Consolas" w:hAnsi="Consolas" w:cs="Consolas"/>
          <w:color w:val="0077AA"/>
          <w:sz w:val="20"/>
          <w:szCs w:val="20"/>
        </w:rPr>
        <w:t>while</w:t>
      </w:r>
      <w:r w:rsidRPr="00A90030">
        <w:rPr>
          <w:rFonts w:ascii="Consolas" w:hAnsi="Consolas" w:cs="Consolas"/>
          <w:color w:val="000000"/>
          <w:sz w:val="20"/>
        </w:rPr>
        <w:t xml:space="preserve"> </w:t>
      </w:r>
      <w:r w:rsidRPr="00A90030">
        <w:rPr>
          <w:rFonts w:ascii="Consolas" w:hAnsi="Consolas" w:cs="Consolas"/>
          <w:color w:val="999999"/>
          <w:sz w:val="20"/>
          <w:szCs w:val="20"/>
        </w:rPr>
        <w:t>(</w:t>
      </w:r>
      <w:r w:rsidRPr="00A90030">
        <w:rPr>
          <w:rFonts w:ascii="Consolas" w:hAnsi="Consolas" w:cs="Consolas"/>
          <w:color w:val="000000"/>
          <w:sz w:val="20"/>
        </w:rPr>
        <w:t>st</w:t>
      </w:r>
      <w:r w:rsidRPr="00A90030">
        <w:rPr>
          <w:rFonts w:ascii="Consolas" w:hAnsi="Consolas" w:cs="Consolas"/>
          <w:color w:val="999999"/>
          <w:sz w:val="20"/>
          <w:szCs w:val="20"/>
        </w:rPr>
        <w:t>.</w:t>
      </w:r>
      <w:r w:rsidRPr="00A90030">
        <w:rPr>
          <w:rFonts w:ascii="Consolas" w:hAnsi="Consolas" w:cs="Consolas"/>
          <w:color w:val="DD4A68"/>
          <w:sz w:val="20"/>
          <w:szCs w:val="20"/>
        </w:rPr>
        <w:t>hasMoreElements</w:t>
      </w:r>
      <w:r w:rsidRPr="00A90030">
        <w:rPr>
          <w:rFonts w:ascii="Consolas" w:hAnsi="Consolas" w:cs="Consolas"/>
          <w:color w:val="999999"/>
          <w:sz w:val="20"/>
          <w:szCs w:val="20"/>
        </w:rPr>
        <w:t>())</w:t>
      </w:r>
      <w:r w:rsidRPr="00A90030">
        <w:rPr>
          <w:rFonts w:ascii="Consolas" w:hAnsi="Consolas" w:cs="Consolas"/>
          <w:color w:val="000000"/>
          <w:sz w:val="20"/>
        </w:rPr>
        <w:t xml:space="preserve"> </w:t>
      </w:r>
      <w:r w:rsidRPr="00A90030">
        <w:rPr>
          <w:rFonts w:ascii="Consolas" w:hAnsi="Consolas" w:cs="Consolas"/>
          <w:color w:val="999999"/>
          <w:sz w:val="20"/>
          <w:szCs w:val="20"/>
        </w:rPr>
        <w:t>{</w:t>
      </w:r>
    </w:p>
    <w:p w:rsidR="00A90030" w:rsidRPr="00A90030" w:rsidRDefault="00A90030" w:rsidP="00A90030">
      <w:p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Consolas" w:hAnsi="Consolas" w:cs="Consolas"/>
          <w:color w:val="000000"/>
          <w:sz w:val="20"/>
        </w:rPr>
      </w:pPr>
      <w:r w:rsidRPr="00A90030">
        <w:rPr>
          <w:rFonts w:ascii="Consolas" w:hAnsi="Consolas" w:cs="Consolas"/>
          <w:color w:val="000000"/>
          <w:sz w:val="20"/>
        </w:rPr>
        <w:tab/>
      </w:r>
      <w:r w:rsidRPr="00A90030">
        <w:rPr>
          <w:rFonts w:ascii="Consolas" w:hAnsi="Consolas" w:cs="Consolas"/>
          <w:color w:val="000000"/>
          <w:sz w:val="20"/>
        </w:rPr>
        <w:tab/>
      </w:r>
      <w:r w:rsidRPr="00A90030">
        <w:rPr>
          <w:rFonts w:ascii="Consolas" w:hAnsi="Consolas" w:cs="Consolas"/>
          <w:color w:val="000000"/>
          <w:sz w:val="20"/>
        </w:rPr>
        <w:tab/>
        <w:t>System</w:t>
      </w:r>
      <w:r w:rsidRPr="00A90030">
        <w:rPr>
          <w:rFonts w:ascii="Consolas" w:hAnsi="Consolas" w:cs="Consolas"/>
          <w:color w:val="999999"/>
          <w:sz w:val="20"/>
          <w:szCs w:val="20"/>
        </w:rPr>
        <w:t>.</w:t>
      </w:r>
      <w:r w:rsidRPr="00A90030">
        <w:rPr>
          <w:rFonts w:ascii="Consolas" w:hAnsi="Consolas" w:cs="Consolas"/>
          <w:color w:val="000000"/>
          <w:sz w:val="20"/>
        </w:rPr>
        <w:t>out</w:t>
      </w:r>
      <w:r w:rsidRPr="00A90030">
        <w:rPr>
          <w:rFonts w:ascii="Consolas" w:hAnsi="Consolas" w:cs="Consolas"/>
          <w:color w:val="999999"/>
          <w:sz w:val="20"/>
          <w:szCs w:val="20"/>
        </w:rPr>
        <w:t>.</w:t>
      </w:r>
      <w:r w:rsidRPr="00A90030">
        <w:rPr>
          <w:rFonts w:ascii="Consolas" w:hAnsi="Consolas" w:cs="Consolas"/>
          <w:color w:val="DD4A68"/>
          <w:sz w:val="20"/>
          <w:szCs w:val="20"/>
        </w:rPr>
        <w:t>println</w:t>
      </w:r>
      <w:r w:rsidRPr="00A90030">
        <w:rPr>
          <w:rFonts w:ascii="Consolas" w:hAnsi="Consolas" w:cs="Consolas"/>
          <w:color w:val="999999"/>
          <w:sz w:val="20"/>
          <w:szCs w:val="20"/>
        </w:rPr>
        <w:t>(</w:t>
      </w:r>
      <w:r w:rsidRPr="00A90030">
        <w:rPr>
          <w:rFonts w:ascii="Consolas" w:hAnsi="Consolas" w:cs="Consolas"/>
          <w:color w:val="000000"/>
          <w:sz w:val="20"/>
        </w:rPr>
        <w:t>st</w:t>
      </w:r>
      <w:r w:rsidRPr="00A90030">
        <w:rPr>
          <w:rFonts w:ascii="Consolas" w:hAnsi="Consolas" w:cs="Consolas"/>
          <w:color w:val="999999"/>
          <w:sz w:val="20"/>
          <w:szCs w:val="20"/>
        </w:rPr>
        <w:t>.</w:t>
      </w:r>
      <w:r w:rsidRPr="00A90030">
        <w:rPr>
          <w:rFonts w:ascii="Consolas" w:hAnsi="Consolas" w:cs="Consolas"/>
          <w:color w:val="DD4A68"/>
          <w:sz w:val="20"/>
          <w:szCs w:val="20"/>
        </w:rPr>
        <w:t>nextElement</w:t>
      </w:r>
      <w:r w:rsidRPr="00A90030">
        <w:rPr>
          <w:rFonts w:ascii="Consolas" w:hAnsi="Consolas" w:cs="Consolas"/>
          <w:color w:val="999999"/>
          <w:sz w:val="20"/>
          <w:szCs w:val="20"/>
        </w:rPr>
        <w:t>());</w:t>
      </w:r>
    </w:p>
    <w:p w:rsidR="00A90030" w:rsidRPr="00A90030" w:rsidRDefault="00A90030" w:rsidP="00A90030">
      <w:p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Consolas" w:hAnsi="Consolas" w:cs="Consolas"/>
          <w:color w:val="000000"/>
          <w:sz w:val="20"/>
        </w:rPr>
      </w:pPr>
      <w:r w:rsidRPr="00A90030">
        <w:rPr>
          <w:rFonts w:ascii="Consolas" w:hAnsi="Consolas" w:cs="Consolas"/>
          <w:color w:val="000000"/>
          <w:sz w:val="20"/>
        </w:rPr>
        <w:tab/>
      </w:r>
      <w:r w:rsidRPr="00A90030">
        <w:rPr>
          <w:rFonts w:ascii="Consolas" w:hAnsi="Consolas" w:cs="Consolas"/>
          <w:color w:val="000000"/>
          <w:sz w:val="20"/>
        </w:rPr>
        <w:tab/>
      </w:r>
      <w:r w:rsidRPr="00A90030">
        <w:rPr>
          <w:rFonts w:ascii="Consolas" w:hAnsi="Consolas" w:cs="Consolas"/>
          <w:color w:val="999999"/>
          <w:sz w:val="20"/>
          <w:szCs w:val="20"/>
        </w:rPr>
        <w:t>}</w:t>
      </w:r>
    </w:p>
    <w:p w:rsidR="00A90030" w:rsidRPr="00A90030" w:rsidRDefault="00A90030" w:rsidP="00A90030">
      <w:p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Consolas" w:hAnsi="Consolas" w:cs="Consolas"/>
          <w:color w:val="000000"/>
          <w:sz w:val="20"/>
        </w:rPr>
      </w:pPr>
    </w:p>
    <w:p w:rsidR="00A90030" w:rsidRPr="00A90030" w:rsidRDefault="00A90030" w:rsidP="00A90030">
      <w:p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Consolas" w:hAnsi="Consolas" w:cs="Consolas"/>
          <w:color w:val="000000"/>
          <w:sz w:val="20"/>
        </w:rPr>
      </w:pPr>
      <w:r w:rsidRPr="00A90030">
        <w:rPr>
          <w:rFonts w:ascii="Consolas" w:hAnsi="Consolas" w:cs="Consolas"/>
          <w:color w:val="000000"/>
          <w:sz w:val="20"/>
        </w:rPr>
        <w:tab/>
      </w:r>
      <w:r w:rsidRPr="00A90030">
        <w:rPr>
          <w:rFonts w:ascii="Consolas" w:hAnsi="Consolas" w:cs="Consolas"/>
          <w:color w:val="000000"/>
          <w:sz w:val="20"/>
        </w:rPr>
        <w:tab/>
        <w:t>System</w:t>
      </w:r>
      <w:r w:rsidRPr="00A90030">
        <w:rPr>
          <w:rFonts w:ascii="Consolas" w:hAnsi="Consolas" w:cs="Consolas"/>
          <w:color w:val="999999"/>
          <w:sz w:val="20"/>
          <w:szCs w:val="20"/>
        </w:rPr>
        <w:t>.</w:t>
      </w:r>
      <w:r w:rsidRPr="00A90030">
        <w:rPr>
          <w:rFonts w:ascii="Consolas" w:hAnsi="Consolas" w:cs="Consolas"/>
          <w:color w:val="000000"/>
          <w:sz w:val="20"/>
        </w:rPr>
        <w:t>out</w:t>
      </w:r>
      <w:r w:rsidRPr="00A90030">
        <w:rPr>
          <w:rFonts w:ascii="Consolas" w:hAnsi="Consolas" w:cs="Consolas"/>
          <w:color w:val="999999"/>
          <w:sz w:val="20"/>
          <w:szCs w:val="20"/>
        </w:rPr>
        <w:t>.</w:t>
      </w:r>
      <w:r w:rsidRPr="00A90030">
        <w:rPr>
          <w:rFonts w:ascii="Consolas" w:hAnsi="Consolas" w:cs="Consolas"/>
          <w:color w:val="DD4A68"/>
          <w:sz w:val="20"/>
          <w:szCs w:val="20"/>
        </w:rPr>
        <w:t>println</w:t>
      </w:r>
      <w:r w:rsidRPr="00A90030">
        <w:rPr>
          <w:rFonts w:ascii="Consolas" w:hAnsi="Consolas" w:cs="Consolas"/>
          <w:color w:val="999999"/>
          <w:sz w:val="20"/>
          <w:szCs w:val="20"/>
        </w:rPr>
        <w:t>(</w:t>
      </w:r>
      <w:r w:rsidRPr="00A90030">
        <w:rPr>
          <w:rFonts w:ascii="Consolas" w:hAnsi="Consolas" w:cs="Consolas"/>
          <w:color w:val="669900"/>
          <w:sz w:val="20"/>
          <w:szCs w:val="20"/>
        </w:rPr>
        <w:t>"---- Split by comma ',' ------"</w:t>
      </w:r>
      <w:r w:rsidRPr="00A90030">
        <w:rPr>
          <w:rFonts w:ascii="Consolas" w:hAnsi="Consolas" w:cs="Consolas"/>
          <w:color w:val="999999"/>
          <w:sz w:val="20"/>
          <w:szCs w:val="20"/>
        </w:rPr>
        <w:t>);</w:t>
      </w:r>
    </w:p>
    <w:p w:rsidR="00A90030" w:rsidRPr="00A90030" w:rsidRDefault="00A90030" w:rsidP="00A90030">
      <w:p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Consolas" w:hAnsi="Consolas" w:cs="Consolas"/>
          <w:color w:val="000000"/>
          <w:sz w:val="20"/>
        </w:rPr>
      </w:pPr>
      <w:r w:rsidRPr="00A90030">
        <w:rPr>
          <w:rFonts w:ascii="Consolas" w:hAnsi="Consolas" w:cs="Consolas"/>
          <w:color w:val="000000"/>
          <w:sz w:val="20"/>
        </w:rPr>
        <w:tab/>
      </w:r>
      <w:r w:rsidRPr="00A90030">
        <w:rPr>
          <w:rFonts w:ascii="Consolas" w:hAnsi="Consolas" w:cs="Consolas"/>
          <w:color w:val="000000"/>
          <w:sz w:val="20"/>
        </w:rPr>
        <w:tab/>
        <w:t xml:space="preserve">StringTokenizer st2 </w:t>
      </w:r>
      <w:r w:rsidRPr="00A90030">
        <w:rPr>
          <w:rFonts w:ascii="Consolas" w:hAnsi="Consolas" w:cs="Consolas"/>
          <w:color w:val="A67F59"/>
          <w:sz w:val="20"/>
          <w:szCs w:val="20"/>
        </w:rPr>
        <w:t>=</w:t>
      </w:r>
      <w:r w:rsidRPr="00A90030">
        <w:rPr>
          <w:rFonts w:ascii="Consolas" w:hAnsi="Consolas" w:cs="Consolas"/>
          <w:color w:val="000000"/>
          <w:sz w:val="20"/>
        </w:rPr>
        <w:t xml:space="preserve"> </w:t>
      </w:r>
      <w:r w:rsidRPr="00A90030">
        <w:rPr>
          <w:rFonts w:ascii="Consolas" w:hAnsi="Consolas" w:cs="Consolas"/>
          <w:color w:val="0077AA"/>
          <w:sz w:val="20"/>
          <w:szCs w:val="20"/>
        </w:rPr>
        <w:t>new</w:t>
      </w:r>
      <w:r w:rsidRPr="00A90030">
        <w:rPr>
          <w:rFonts w:ascii="Consolas" w:hAnsi="Consolas" w:cs="Consolas"/>
          <w:color w:val="000000"/>
          <w:sz w:val="20"/>
        </w:rPr>
        <w:t xml:space="preserve"> </w:t>
      </w:r>
      <w:r w:rsidRPr="00A90030">
        <w:rPr>
          <w:rFonts w:ascii="Consolas" w:hAnsi="Consolas" w:cs="Consolas"/>
          <w:color w:val="000000"/>
          <w:sz w:val="20"/>
          <w:szCs w:val="20"/>
        </w:rPr>
        <w:t>StringTokenizer</w:t>
      </w:r>
      <w:r w:rsidRPr="00A90030">
        <w:rPr>
          <w:rFonts w:ascii="Consolas" w:hAnsi="Consolas" w:cs="Consolas"/>
          <w:color w:val="999999"/>
          <w:sz w:val="20"/>
          <w:szCs w:val="20"/>
        </w:rPr>
        <w:t>(</w:t>
      </w:r>
      <w:r w:rsidRPr="00A90030">
        <w:rPr>
          <w:rFonts w:ascii="Consolas" w:hAnsi="Consolas" w:cs="Consolas"/>
          <w:color w:val="000000"/>
          <w:sz w:val="20"/>
        </w:rPr>
        <w:t>str</w:t>
      </w:r>
      <w:r w:rsidRPr="00A90030">
        <w:rPr>
          <w:rFonts w:ascii="Consolas" w:hAnsi="Consolas" w:cs="Consolas"/>
          <w:color w:val="999999"/>
          <w:sz w:val="20"/>
          <w:szCs w:val="20"/>
        </w:rPr>
        <w:t>,</w:t>
      </w:r>
      <w:r w:rsidRPr="00A90030">
        <w:rPr>
          <w:rFonts w:ascii="Consolas" w:hAnsi="Consolas" w:cs="Consolas"/>
          <w:color w:val="000000"/>
          <w:sz w:val="20"/>
        </w:rPr>
        <w:t xml:space="preserve"> </w:t>
      </w:r>
      <w:r w:rsidRPr="00A90030">
        <w:rPr>
          <w:rFonts w:ascii="Consolas" w:hAnsi="Consolas" w:cs="Consolas"/>
          <w:color w:val="669900"/>
          <w:sz w:val="20"/>
          <w:szCs w:val="20"/>
        </w:rPr>
        <w:t>","</w:t>
      </w:r>
      <w:r w:rsidRPr="00A90030">
        <w:rPr>
          <w:rFonts w:ascii="Consolas" w:hAnsi="Consolas" w:cs="Consolas"/>
          <w:color w:val="999999"/>
          <w:sz w:val="20"/>
          <w:szCs w:val="20"/>
        </w:rPr>
        <w:t>);</w:t>
      </w:r>
    </w:p>
    <w:p w:rsidR="00A90030" w:rsidRPr="00A90030" w:rsidRDefault="00A90030" w:rsidP="00A90030">
      <w:p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Consolas" w:hAnsi="Consolas" w:cs="Consolas"/>
          <w:color w:val="000000"/>
          <w:sz w:val="20"/>
        </w:rPr>
      </w:pPr>
    </w:p>
    <w:p w:rsidR="00A90030" w:rsidRPr="00A90030" w:rsidRDefault="00A90030" w:rsidP="00A90030">
      <w:p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Consolas" w:hAnsi="Consolas" w:cs="Consolas"/>
          <w:color w:val="000000"/>
          <w:sz w:val="20"/>
        </w:rPr>
      </w:pPr>
      <w:r w:rsidRPr="00A90030">
        <w:rPr>
          <w:rFonts w:ascii="Consolas" w:hAnsi="Consolas" w:cs="Consolas"/>
          <w:color w:val="000000"/>
          <w:sz w:val="20"/>
        </w:rPr>
        <w:tab/>
      </w:r>
      <w:r w:rsidRPr="00A90030">
        <w:rPr>
          <w:rFonts w:ascii="Consolas" w:hAnsi="Consolas" w:cs="Consolas"/>
          <w:color w:val="000000"/>
          <w:sz w:val="20"/>
        </w:rPr>
        <w:tab/>
      </w:r>
      <w:r w:rsidRPr="00A90030">
        <w:rPr>
          <w:rFonts w:ascii="Consolas" w:hAnsi="Consolas" w:cs="Consolas"/>
          <w:color w:val="0077AA"/>
          <w:sz w:val="20"/>
          <w:szCs w:val="20"/>
        </w:rPr>
        <w:t>while</w:t>
      </w:r>
      <w:r w:rsidRPr="00A90030">
        <w:rPr>
          <w:rFonts w:ascii="Consolas" w:hAnsi="Consolas" w:cs="Consolas"/>
          <w:color w:val="000000"/>
          <w:sz w:val="20"/>
        </w:rPr>
        <w:t xml:space="preserve"> </w:t>
      </w:r>
      <w:r w:rsidRPr="00A90030">
        <w:rPr>
          <w:rFonts w:ascii="Consolas" w:hAnsi="Consolas" w:cs="Consolas"/>
          <w:color w:val="999999"/>
          <w:sz w:val="20"/>
          <w:szCs w:val="20"/>
        </w:rPr>
        <w:t>(</w:t>
      </w:r>
      <w:r w:rsidRPr="00A90030">
        <w:rPr>
          <w:rFonts w:ascii="Consolas" w:hAnsi="Consolas" w:cs="Consolas"/>
          <w:color w:val="000000"/>
          <w:sz w:val="20"/>
        </w:rPr>
        <w:t>st2</w:t>
      </w:r>
      <w:r w:rsidRPr="00A90030">
        <w:rPr>
          <w:rFonts w:ascii="Consolas" w:hAnsi="Consolas" w:cs="Consolas"/>
          <w:color w:val="999999"/>
          <w:sz w:val="20"/>
          <w:szCs w:val="20"/>
        </w:rPr>
        <w:t>.</w:t>
      </w:r>
      <w:r w:rsidRPr="00A90030">
        <w:rPr>
          <w:rFonts w:ascii="Consolas" w:hAnsi="Consolas" w:cs="Consolas"/>
          <w:color w:val="DD4A68"/>
          <w:sz w:val="20"/>
          <w:szCs w:val="20"/>
        </w:rPr>
        <w:t>hasMoreElements</w:t>
      </w:r>
      <w:r w:rsidRPr="00A90030">
        <w:rPr>
          <w:rFonts w:ascii="Consolas" w:hAnsi="Consolas" w:cs="Consolas"/>
          <w:color w:val="999999"/>
          <w:sz w:val="20"/>
          <w:szCs w:val="20"/>
        </w:rPr>
        <w:t>())</w:t>
      </w:r>
      <w:r w:rsidRPr="00A90030">
        <w:rPr>
          <w:rFonts w:ascii="Consolas" w:hAnsi="Consolas" w:cs="Consolas"/>
          <w:color w:val="000000"/>
          <w:sz w:val="20"/>
        </w:rPr>
        <w:t xml:space="preserve"> </w:t>
      </w:r>
      <w:r w:rsidRPr="00A90030">
        <w:rPr>
          <w:rFonts w:ascii="Consolas" w:hAnsi="Consolas" w:cs="Consolas"/>
          <w:color w:val="999999"/>
          <w:sz w:val="20"/>
          <w:szCs w:val="20"/>
        </w:rPr>
        <w:t>{</w:t>
      </w:r>
    </w:p>
    <w:p w:rsidR="00A90030" w:rsidRPr="00A90030" w:rsidRDefault="00A90030" w:rsidP="00A90030">
      <w:p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Consolas" w:hAnsi="Consolas" w:cs="Consolas"/>
          <w:color w:val="000000"/>
          <w:sz w:val="20"/>
        </w:rPr>
      </w:pPr>
      <w:r w:rsidRPr="00A90030">
        <w:rPr>
          <w:rFonts w:ascii="Consolas" w:hAnsi="Consolas" w:cs="Consolas"/>
          <w:color w:val="000000"/>
          <w:sz w:val="20"/>
        </w:rPr>
        <w:tab/>
      </w:r>
      <w:r w:rsidRPr="00A90030">
        <w:rPr>
          <w:rFonts w:ascii="Consolas" w:hAnsi="Consolas" w:cs="Consolas"/>
          <w:color w:val="000000"/>
          <w:sz w:val="20"/>
        </w:rPr>
        <w:tab/>
      </w:r>
      <w:r w:rsidRPr="00A90030">
        <w:rPr>
          <w:rFonts w:ascii="Consolas" w:hAnsi="Consolas" w:cs="Consolas"/>
          <w:color w:val="000000"/>
          <w:sz w:val="20"/>
        </w:rPr>
        <w:tab/>
        <w:t>System</w:t>
      </w:r>
      <w:r w:rsidRPr="00A90030">
        <w:rPr>
          <w:rFonts w:ascii="Consolas" w:hAnsi="Consolas" w:cs="Consolas"/>
          <w:color w:val="999999"/>
          <w:sz w:val="20"/>
          <w:szCs w:val="20"/>
        </w:rPr>
        <w:t>.</w:t>
      </w:r>
      <w:r w:rsidRPr="00A90030">
        <w:rPr>
          <w:rFonts w:ascii="Consolas" w:hAnsi="Consolas" w:cs="Consolas"/>
          <w:color w:val="000000"/>
          <w:sz w:val="20"/>
        </w:rPr>
        <w:t>out</w:t>
      </w:r>
      <w:r w:rsidRPr="00A90030">
        <w:rPr>
          <w:rFonts w:ascii="Consolas" w:hAnsi="Consolas" w:cs="Consolas"/>
          <w:color w:val="999999"/>
          <w:sz w:val="20"/>
          <w:szCs w:val="20"/>
        </w:rPr>
        <w:t>.</w:t>
      </w:r>
      <w:r w:rsidRPr="00A90030">
        <w:rPr>
          <w:rFonts w:ascii="Consolas" w:hAnsi="Consolas" w:cs="Consolas"/>
          <w:color w:val="DD4A68"/>
          <w:sz w:val="20"/>
          <w:szCs w:val="20"/>
        </w:rPr>
        <w:t>println</w:t>
      </w:r>
      <w:r w:rsidRPr="00A90030">
        <w:rPr>
          <w:rFonts w:ascii="Consolas" w:hAnsi="Consolas" w:cs="Consolas"/>
          <w:color w:val="999999"/>
          <w:sz w:val="20"/>
          <w:szCs w:val="20"/>
        </w:rPr>
        <w:t>(</w:t>
      </w:r>
      <w:r w:rsidRPr="00A90030">
        <w:rPr>
          <w:rFonts w:ascii="Consolas" w:hAnsi="Consolas" w:cs="Consolas"/>
          <w:color w:val="000000"/>
          <w:sz w:val="20"/>
        </w:rPr>
        <w:t>st2</w:t>
      </w:r>
      <w:r w:rsidRPr="00A90030">
        <w:rPr>
          <w:rFonts w:ascii="Consolas" w:hAnsi="Consolas" w:cs="Consolas"/>
          <w:color w:val="999999"/>
          <w:sz w:val="20"/>
          <w:szCs w:val="20"/>
        </w:rPr>
        <w:t>.</w:t>
      </w:r>
      <w:r w:rsidRPr="00A90030">
        <w:rPr>
          <w:rFonts w:ascii="Consolas" w:hAnsi="Consolas" w:cs="Consolas"/>
          <w:color w:val="DD4A68"/>
          <w:sz w:val="20"/>
          <w:szCs w:val="20"/>
        </w:rPr>
        <w:t>nextElement</w:t>
      </w:r>
      <w:r w:rsidRPr="00A90030">
        <w:rPr>
          <w:rFonts w:ascii="Consolas" w:hAnsi="Consolas" w:cs="Consolas"/>
          <w:color w:val="999999"/>
          <w:sz w:val="20"/>
          <w:szCs w:val="20"/>
        </w:rPr>
        <w:t>());</w:t>
      </w:r>
    </w:p>
    <w:p w:rsidR="00A90030" w:rsidRPr="00A90030" w:rsidRDefault="00A90030" w:rsidP="00A90030">
      <w:p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Consolas" w:hAnsi="Consolas" w:cs="Consolas"/>
          <w:color w:val="000000"/>
          <w:sz w:val="20"/>
        </w:rPr>
      </w:pPr>
      <w:r w:rsidRPr="00A90030">
        <w:rPr>
          <w:rFonts w:ascii="Consolas" w:hAnsi="Consolas" w:cs="Consolas"/>
          <w:color w:val="000000"/>
          <w:sz w:val="20"/>
        </w:rPr>
        <w:tab/>
      </w:r>
      <w:r w:rsidRPr="00A90030">
        <w:rPr>
          <w:rFonts w:ascii="Consolas" w:hAnsi="Consolas" w:cs="Consolas"/>
          <w:color w:val="000000"/>
          <w:sz w:val="20"/>
        </w:rPr>
        <w:tab/>
      </w:r>
      <w:r w:rsidRPr="00A90030">
        <w:rPr>
          <w:rFonts w:ascii="Consolas" w:hAnsi="Consolas" w:cs="Consolas"/>
          <w:color w:val="999999"/>
          <w:sz w:val="20"/>
          <w:szCs w:val="20"/>
        </w:rPr>
        <w:t>}</w:t>
      </w:r>
    </w:p>
    <w:p w:rsidR="00A90030" w:rsidRPr="00A90030" w:rsidRDefault="00A90030" w:rsidP="00A90030">
      <w:p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Consolas" w:hAnsi="Consolas" w:cs="Consolas"/>
          <w:color w:val="000000"/>
          <w:sz w:val="20"/>
        </w:rPr>
      </w:pPr>
      <w:r w:rsidRPr="00A90030">
        <w:rPr>
          <w:rFonts w:ascii="Consolas" w:hAnsi="Consolas" w:cs="Consolas"/>
          <w:color w:val="000000"/>
          <w:sz w:val="20"/>
        </w:rPr>
        <w:tab/>
      </w:r>
      <w:r w:rsidRPr="00A90030">
        <w:rPr>
          <w:rFonts w:ascii="Consolas" w:hAnsi="Consolas" w:cs="Consolas"/>
          <w:color w:val="999999"/>
          <w:sz w:val="20"/>
          <w:szCs w:val="20"/>
        </w:rPr>
        <w:t>}</w:t>
      </w:r>
    </w:p>
    <w:p w:rsidR="00A90030" w:rsidRPr="00A90030" w:rsidRDefault="00A90030" w:rsidP="00A90030">
      <w:p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Consolas" w:hAnsi="Consolas" w:cs="Consolas"/>
          <w:color w:val="000000"/>
          <w:sz w:val="20"/>
          <w:szCs w:val="20"/>
        </w:rPr>
      </w:pPr>
      <w:r w:rsidRPr="00A90030">
        <w:rPr>
          <w:rFonts w:ascii="Consolas" w:hAnsi="Consolas" w:cs="Consolas"/>
          <w:color w:val="999999"/>
          <w:sz w:val="20"/>
          <w:szCs w:val="20"/>
        </w:rPr>
        <w:t>}</w:t>
      </w:r>
    </w:p>
    <w:p w:rsidR="00A90030" w:rsidRPr="00A90030" w:rsidRDefault="00A90030" w:rsidP="00A90030">
      <w:pPr>
        <w:shd w:val="clear" w:color="auto" w:fill="FFFFFF"/>
        <w:spacing w:after="150"/>
        <w:rPr>
          <w:rFonts w:ascii="Helvetica" w:hAnsi="Helvetica"/>
          <w:color w:val="333333"/>
        </w:rPr>
      </w:pPr>
      <w:r w:rsidRPr="00A90030">
        <w:rPr>
          <w:rFonts w:ascii="Helvetica" w:hAnsi="Helvetica"/>
          <w:i/>
          <w:iCs/>
          <w:color w:val="333333"/>
        </w:rPr>
        <w:t>Output</w:t>
      </w:r>
    </w:p>
    <w:p w:rsidR="00A90030" w:rsidRPr="00A90030" w:rsidRDefault="00A90030" w:rsidP="00A90030">
      <w:p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Consolas" w:hAnsi="Consolas" w:cs="Consolas"/>
          <w:color w:val="000000"/>
          <w:sz w:val="20"/>
        </w:rPr>
      </w:pPr>
      <w:r w:rsidRPr="00A90030">
        <w:rPr>
          <w:rFonts w:ascii="Consolas" w:hAnsi="Consolas" w:cs="Consolas"/>
          <w:color w:val="000000"/>
          <w:sz w:val="20"/>
        </w:rPr>
        <w:t>This</w:t>
      </w:r>
    </w:p>
    <w:p w:rsidR="00A90030" w:rsidRPr="00A90030" w:rsidRDefault="00A90030" w:rsidP="00A90030">
      <w:p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Consolas" w:hAnsi="Consolas" w:cs="Consolas"/>
          <w:color w:val="000000"/>
          <w:sz w:val="20"/>
        </w:rPr>
      </w:pPr>
      <w:r w:rsidRPr="00A90030">
        <w:rPr>
          <w:rFonts w:ascii="Consolas" w:hAnsi="Consolas" w:cs="Consolas"/>
          <w:color w:val="000000"/>
          <w:sz w:val="20"/>
        </w:rPr>
        <w:t>is</w:t>
      </w:r>
    </w:p>
    <w:p w:rsidR="00A90030" w:rsidRPr="00A90030" w:rsidRDefault="00A90030" w:rsidP="00A90030">
      <w:p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Consolas" w:hAnsi="Consolas" w:cs="Consolas"/>
          <w:color w:val="000000"/>
          <w:sz w:val="20"/>
        </w:rPr>
      </w:pPr>
      <w:r w:rsidRPr="00A90030">
        <w:rPr>
          <w:rFonts w:ascii="Consolas" w:hAnsi="Consolas" w:cs="Consolas"/>
          <w:color w:val="000000"/>
          <w:sz w:val="20"/>
        </w:rPr>
        <w:t>String</w:t>
      </w:r>
    </w:p>
    <w:p w:rsidR="00A90030" w:rsidRPr="00A90030" w:rsidRDefault="00A90030" w:rsidP="00A90030">
      <w:p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Consolas" w:hAnsi="Consolas" w:cs="Consolas"/>
          <w:color w:val="000000"/>
          <w:sz w:val="20"/>
        </w:rPr>
      </w:pPr>
      <w:r w:rsidRPr="00A90030">
        <w:rPr>
          <w:rFonts w:ascii="Consolas" w:hAnsi="Consolas" w:cs="Consolas"/>
          <w:color w:val="000000"/>
          <w:sz w:val="20"/>
        </w:rPr>
        <w:t>,</w:t>
      </w:r>
    </w:p>
    <w:p w:rsidR="00A90030" w:rsidRPr="00A90030" w:rsidRDefault="00A90030" w:rsidP="00A90030">
      <w:p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Consolas" w:hAnsi="Consolas" w:cs="Consolas"/>
          <w:color w:val="000000"/>
          <w:sz w:val="20"/>
        </w:rPr>
      </w:pPr>
      <w:r w:rsidRPr="00A90030">
        <w:rPr>
          <w:rFonts w:ascii="Consolas" w:hAnsi="Consolas" w:cs="Consolas"/>
          <w:color w:val="DD4A68"/>
          <w:sz w:val="20"/>
          <w:szCs w:val="20"/>
        </w:rPr>
        <w:lastRenderedPageBreak/>
        <w:t>split</w:t>
      </w:r>
    </w:p>
    <w:p w:rsidR="00A90030" w:rsidRPr="00A90030" w:rsidRDefault="00A90030" w:rsidP="00A90030">
      <w:p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Consolas" w:hAnsi="Consolas" w:cs="Consolas"/>
          <w:color w:val="000000"/>
          <w:sz w:val="20"/>
        </w:rPr>
      </w:pPr>
      <w:r w:rsidRPr="00A90030">
        <w:rPr>
          <w:rFonts w:ascii="Consolas" w:hAnsi="Consolas" w:cs="Consolas"/>
          <w:color w:val="000000"/>
          <w:sz w:val="20"/>
        </w:rPr>
        <w:t>by</w:t>
      </w:r>
    </w:p>
    <w:p w:rsidR="00A90030" w:rsidRPr="00A90030" w:rsidRDefault="00A90030" w:rsidP="00A90030">
      <w:p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Consolas" w:hAnsi="Consolas" w:cs="Consolas"/>
          <w:color w:val="000000"/>
          <w:sz w:val="20"/>
        </w:rPr>
      </w:pPr>
      <w:r w:rsidRPr="00A90030">
        <w:rPr>
          <w:rFonts w:ascii="Consolas" w:hAnsi="Consolas" w:cs="Consolas"/>
          <w:color w:val="000000"/>
          <w:sz w:val="20"/>
        </w:rPr>
        <w:t>StringTokenizer,</w:t>
      </w:r>
    </w:p>
    <w:p w:rsidR="00A90030" w:rsidRPr="00A90030" w:rsidRDefault="00A90030" w:rsidP="00A90030">
      <w:p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Consolas" w:hAnsi="Consolas" w:cs="Consolas"/>
          <w:color w:val="000000"/>
          <w:sz w:val="20"/>
        </w:rPr>
      </w:pPr>
      <w:r w:rsidRPr="00A90030">
        <w:rPr>
          <w:rFonts w:ascii="Consolas" w:hAnsi="Consolas" w:cs="Consolas"/>
          <w:color w:val="000000"/>
          <w:sz w:val="20"/>
        </w:rPr>
        <w:t>created</w:t>
      </w:r>
    </w:p>
    <w:p w:rsidR="00A90030" w:rsidRPr="00A90030" w:rsidRDefault="00A90030" w:rsidP="00A90030">
      <w:p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Consolas" w:hAnsi="Consolas" w:cs="Consolas"/>
          <w:color w:val="000000"/>
          <w:sz w:val="20"/>
        </w:rPr>
      </w:pPr>
      <w:r w:rsidRPr="00A90030">
        <w:rPr>
          <w:rFonts w:ascii="Consolas" w:hAnsi="Consolas" w:cs="Consolas"/>
          <w:color w:val="000000"/>
          <w:sz w:val="20"/>
        </w:rPr>
        <w:t>by</w:t>
      </w:r>
    </w:p>
    <w:p w:rsidR="00A90030" w:rsidRPr="00A90030" w:rsidRDefault="00A90030" w:rsidP="00A90030">
      <w:p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Consolas" w:hAnsi="Consolas" w:cs="Consolas"/>
          <w:color w:val="000000"/>
          <w:sz w:val="20"/>
        </w:rPr>
      </w:pPr>
      <w:r w:rsidRPr="00A90030">
        <w:rPr>
          <w:rFonts w:ascii="Consolas" w:hAnsi="Consolas" w:cs="Consolas"/>
          <w:color w:val="000000"/>
          <w:sz w:val="20"/>
        </w:rPr>
        <w:t>mkyong</w:t>
      </w:r>
    </w:p>
    <w:p w:rsidR="00A90030" w:rsidRPr="00A90030" w:rsidRDefault="00A90030" w:rsidP="00A90030">
      <w:p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Consolas" w:hAnsi="Consolas" w:cs="Consolas"/>
          <w:color w:val="000000"/>
          <w:sz w:val="20"/>
        </w:rPr>
      </w:pPr>
      <w:r w:rsidRPr="00A90030">
        <w:rPr>
          <w:rFonts w:ascii="Consolas" w:hAnsi="Consolas" w:cs="Consolas"/>
          <w:color w:val="000000"/>
          <w:sz w:val="20"/>
        </w:rPr>
        <w:t xml:space="preserve">---- Split by comma </w:t>
      </w:r>
      <w:r w:rsidRPr="00A90030">
        <w:rPr>
          <w:rFonts w:ascii="Consolas" w:hAnsi="Consolas" w:cs="Consolas"/>
          <w:color w:val="669900"/>
          <w:sz w:val="20"/>
          <w:szCs w:val="20"/>
        </w:rPr>
        <w:t>','</w:t>
      </w:r>
      <w:r w:rsidRPr="00A90030">
        <w:rPr>
          <w:rFonts w:ascii="Consolas" w:hAnsi="Consolas" w:cs="Consolas"/>
          <w:color w:val="000000"/>
          <w:sz w:val="20"/>
        </w:rPr>
        <w:t xml:space="preserve"> ------</w:t>
      </w:r>
    </w:p>
    <w:p w:rsidR="00A90030" w:rsidRPr="00A90030" w:rsidRDefault="00A90030" w:rsidP="00A90030">
      <w:p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Consolas" w:hAnsi="Consolas" w:cs="Consolas"/>
          <w:color w:val="000000"/>
          <w:sz w:val="20"/>
        </w:rPr>
      </w:pPr>
      <w:r w:rsidRPr="00A90030">
        <w:rPr>
          <w:rFonts w:ascii="Consolas" w:hAnsi="Consolas" w:cs="Consolas"/>
          <w:color w:val="000000"/>
          <w:sz w:val="20"/>
        </w:rPr>
        <w:t>This is String</w:t>
      </w:r>
    </w:p>
    <w:p w:rsidR="00A90030" w:rsidRPr="00A90030" w:rsidRDefault="00A90030" w:rsidP="00A90030">
      <w:p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Consolas" w:hAnsi="Consolas" w:cs="Consolas"/>
          <w:color w:val="000000"/>
          <w:sz w:val="20"/>
        </w:rPr>
      </w:pPr>
      <w:r w:rsidRPr="00A90030">
        <w:rPr>
          <w:rFonts w:ascii="Consolas" w:hAnsi="Consolas" w:cs="Consolas"/>
          <w:color w:val="000000"/>
          <w:sz w:val="20"/>
        </w:rPr>
        <w:t xml:space="preserve"> </w:t>
      </w:r>
      <w:r w:rsidRPr="00A90030">
        <w:rPr>
          <w:rFonts w:ascii="Consolas" w:hAnsi="Consolas" w:cs="Consolas"/>
          <w:color w:val="DD4A68"/>
          <w:sz w:val="20"/>
          <w:szCs w:val="20"/>
        </w:rPr>
        <w:t>split</w:t>
      </w:r>
      <w:r w:rsidRPr="00A90030">
        <w:rPr>
          <w:rFonts w:ascii="Consolas" w:hAnsi="Consolas" w:cs="Consolas"/>
          <w:color w:val="000000"/>
          <w:sz w:val="20"/>
        </w:rPr>
        <w:t xml:space="preserve"> by StringTokenizer</w:t>
      </w:r>
    </w:p>
    <w:p w:rsidR="00A90030" w:rsidRPr="00A90030" w:rsidRDefault="00A90030" w:rsidP="00A90030">
      <w:p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Consolas" w:hAnsi="Consolas" w:cs="Consolas"/>
          <w:color w:val="000000"/>
          <w:sz w:val="20"/>
          <w:szCs w:val="20"/>
        </w:rPr>
      </w:pPr>
      <w:r w:rsidRPr="00A90030">
        <w:rPr>
          <w:rFonts w:ascii="Consolas" w:hAnsi="Consolas" w:cs="Consolas"/>
          <w:color w:val="000000"/>
          <w:sz w:val="20"/>
        </w:rPr>
        <w:t xml:space="preserve"> created by mkyong</w:t>
      </w:r>
    </w:p>
    <w:p w:rsidR="00840EBB" w:rsidRDefault="00840EBB" w:rsidP="0000280B">
      <w:pPr>
        <w:rPr>
          <w:rFonts w:asciiTheme="minorHAnsi" w:hAnsiTheme="minorHAnsi"/>
        </w:rPr>
      </w:pPr>
    </w:p>
    <w:p w:rsidR="00840EBB" w:rsidRDefault="00840EBB" w:rsidP="0000280B">
      <w:pPr>
        <w:rPr>
          <w:rFonts w:asciiTheme="minorHAnsi" w:hAnsiTheme="minorHAnsi"/>
        </w:rPr>
      </w:pPr>
    </w:p>
    <w:p w:rsidR="00840EBB" w:rsidRDefault="00840EBB" w:rsidP="0000280B">
      <w:pPr>
        <w:rPr>
          <w:rFonts w:asciiTheme="minorHAnsi" w:hAnsiTheme="minorHAnsi"/>
        </w:rPr>
      </w:pPr>
    </w:p>
    <w:p w:rsidR="00840EBB" w:rsidRPr="0000280B" w:rsidRDefault="00840EBB" w:rsidP="0000280B">
      <w:pPr>
        <w:rPr>
          <w:rFonts w:asciiTheme="minorHAnsi" w:hAnsiTheme="minorHAnsi"/>
        </w:rPr>
      </w:pPr>
    </w:p>
    <w:tbl>
      <w:tblPr>
        <w:tblW w:w="9809" w:type="dxa"/>
        <w:tblCellSpacing w:w="0" w:type="dxa"/>
        <w:tblCellMar>
          <w:left w:w="0" w:type="dxa"/>
          <w:right w:w="0" w:type="dxa"/>
        </w:tblCellMar>
        <w:tblLook w:val="04A0" w:firstRow="1" w:lastRow="0" w:firstColumn="1" w:lastColumn="0" w:noHBand="0" w:noVBand="1"/>
      </w:tblPr>
      <w:tblGrid>
        <w:gridCol w:w="12497"/>
        <w:gridCol w:w="6"/>
      </w:tblGrid>
      <w:tr w:rsidR="001621A4" w:rsidRPr="005613A0" w:rsidTr="004A0FD2">
        <w:trPr>
          <w:tblCellSpacing w:w="0" w:type="dxa"/>
        </w:trPr>
        <w:tc>
          <w:tcPr>
            <w:tcW w:w="9803" w:type="dxa"/>
            <w:tcMar>
              <w:top w:w="0" w:type="dxa"/>
              <w:left w:w="0" w:type="dxa"/>
              <w:bottom w:w="0" w:type="dxa"/>
              <w:right w:w="122" w:type="dxa"/>
            </w:tcMar>
          </w:tcPr>
          <w:p w:rsidR="00757820" w:rsidRDefault="00757820"/>
          <w:tbl>
            <w:tblPr>
              <w:tblW w:w="5000" w:type="pct"/>
              <w:tblCellSpacing w:w="0" w:type="dxa"/>
              <w:tblCellMar>
                <w:left w:w="0" w:type="dxa"/>
                <w:right w:w="0" w:type="dxa"/>
              </w:tblCellMar>
              <w:tblLook w:val="04A0" w:firstRow="1" w:lastRow="0" w:firstColumn="1" w:lastColumn="0" w:noHBand="0" w:noVBand="1"/>
            </w:tblPr>
            <w:tblGrid>
              <w:gridCol w:w="12375"/>
            </w:tblGrid>
            <w:tr w:rsidR="001621A4" w:rsidRPr="005613A0" w:rsidTr="00E630B5">
              <w:trPr>
                <w:tblCellSpacing w:w="0" w:type="dxa"/>
              </w:trPr>
              <w:tc>
                <w:tcPr>
                  <w:tcW w:w="0" w:type="auto"/>
                  <w:vAlign w:val="center"/>
                </w:tcPr>
                <w:p w:rsidR="006C1029" w:rsidRDefault="006C1029" w:rsidP="00CC5D41">
                  <w:pPr>
                    <w:pStyle w:val="Heading2"/>
                    <w:shd w:val="clear" w:color="auto" w:fill="FFFFFF"/>
                    <w:rPr>
                      <w:rFonts w:ascii="Trebuchet MS" w:hAnsi="Trebuchet MS"/>
                      <w:color w:val="000000"/>
                      <w:u w:val="single"/>
                    </w:rPr>
                  </w:pPr>
                </w:p>
                <w:p w:rsidR="00CC5D41" w:rsidRDefault="00CC5D41" w:rsidP="00CC5D41">
                  <w:pPr>
                    <w:pStyle w:val="Heading2"/>
                    <w:shd w:val="clear" w:color="auto" w:fill="FFFFFF"/>
                    <w:rPr>
                      <w:rFonts w:ascii="Trebuchet MS" w:hAnsi="Trebuchet MS"/>
                      <w:color w:val="000000"/>
                    </w:rPr>
                  </w:pPr>
                  <w:r>
                    <w:rPr>
                      <w:rFonts w:ascii="Trebuchet MS" w:hAnsi="Trebuchet MS"/>
                      <w:color w:val="000000"/>
                      <w:u w:val="single"/>
                    </w:rPr>
                    <w:t>Iterator vs Enumeration</w:t>
                  </w:r>
                </w:p>
                <w:p w:rsidR="00AE531C" w:rsidRDefault="00CC5D41" w:rsidP="00E630B5">
                  <w:pPr>
                    <w:rPr>
                      <w:rFonts w:ascii="Trebuchet MS" w:hAnsi="Trebuchet MS"/>
                      <w:color w:val="000000"/>
                      <w:shd w:val="clear" w:color="auto" w:fill="FFFFFF"/>
                    </w:rPr>
                  </w:pPr>
                  <w:r>
                    <w:rPr>
                      <w:rFonts w:ascii="Trebuchet MS" w:hAnsi="Trebuchet MS"/>
                      <w:color w:val="000000"/>
                      <w:shd w:val="clear" w:color="auto" w:fill="FFFFFF"/>
                    </w:rPr>
                    <w:t>1.Only major difference between</w:t>
                  </w:r>
                  <w:r>
                    <w:rPr>
                      <w:rStyle w:val="apple-converted-space"/>
                      <w:rFonts w:ascii="Trebuchet MS" w:hAnsi="Trebuchet MS"/>
                      <w:color w:val="000000"/>
                      <w:shd w:val="clear" w:color="auto" w:fill="FFFFFF"/>
                    </w:rPr>
                    <w:t> </w:t>
                  </w:r>
                  <w:r>
                    <w:rPr>
                      <w:rFonts w:ascii="Trebuchet MS" w:hAnsi="Trebuchet MS"/>
                      <w:color w:val="000000"/>
                      <w:u w:val="single"/>
                    </w:rPr>
                    <w:t>Enumeration and iterator</w:t>
                  </w:r>
                  <w:r>
                    <w:rPr>
                      <w:rStyle w:val="apple-converted-space"/>
                      <w:rFonts w:ascii="Trebuchet MS" w:hAnsi="Trebuchet MS"/>
                      <w:color w:val="000000"/>
                      <w:shd w:val="clear" w:color="auto" w:fill="FFFFFF"/>
                    </w:rPr>
                    <w:t> </w:t>
                  </w:r>
                  <w:r>
                    <w:rPr>
                      <w:rFonts w:ascii="Trebuchet MS" w:hAnsi="Trebuchet MS"/>
                      <w:color w:val="000000"/>
                      <w:shd w:val="clear" w:color="auto" w:fill="FFFFFF"/>
                    </w:rPr>
                    <w:t>is Iterator has a</w:t>
                  </w:r>
                  <w:r>
                    <w:rPr>
                      <w:rStyle w:val="apple-converted-space"/>
                      <w:rFonts w:ascii="Trebuchet MS" w:hAnsi="Trebuchet MS"/>
                      <w:color w:val="000000"/>
                      <w:shd w:val="clear" w:color="auto" w:fill="FFFFFF"/>
                    </w:rPr>
                    <w:t> </w:t>
                  </w:r>
                  <w:r>
                    <w:rPr>
                      <w:rFonts w:ascii="Courier New" w:hAnsi="Courier New" w:cs="Courier New"/>
                      <w:color w:val="000000"/>
                    </w:rPr>
                    <w:t>remove()</w:t>
                  </w:r>
                  <w:r>
                    <w:rPr>
                      <w:rStyle w:val="apple-converted-space"/>
                      <w:rFonts w:ascii="Trebuchet MS" w:hAnsi="Trebuchet MS"/>
                      <w:color w:val="000000"/>
                      <w:shd w:val="clear" w:color="auto" w:fill="FFFFFF"/>
                    </w:rPr>
                    <w:t> </w:t>
                  </w:r>
                  <w:r>
                    <w:rPr>
                      <w:rFonts w:ascii="Trebuchet MS" w:hAnsi="Trebuchet MS"/>
                      <w:color w:val="000000"/>
                      <w:shd w:val="clear" w:color="auto" w:fill="FFFFFF"/>
                    </w:rPr>
                    <w:t>method</w:t>
                  </w:r>
                </w:p>
                <w:p w:rsidR="00CC5D41" w:rsidRDefault="00CC5D41" w:rsidP="00E630B5">
                  <w:pPr>
                    <w:rPr>
                      <w:rFonts w:ascii="Trebuchet MS" w:hAnsi="Trebuchet MS"/>
                      <w:color w:val="000000"/>
                      <w:shd w:val="clear" w:color="auto" w:fill="FFFFFF"/>
                    </w:rPr>
                  </w:pPr>
                  <w:r>
                    <w:rPr>
                      <w:rFonts w:ascii="Trebuchet MS" w:hAnsi="Trebuchet MS"/>
                      <w:color w:val="000000"/>
                      <w:shd w:val="clear" w:color="auto" w:fill="FFFFFF"/>
                    </w:rPr>
                    <w:t xml:space="preserve"> while Enumeration doesn't.</w:t>
                  </w:r>
                </w:p>
                <w:p w:rsidR="00D9796A" w:rsidRDefault="00CC5D41" w:rsidP="00E630B5">
                  <w:pPr>
                    <w:rPr>
                      <w:rFonts w:ascii="Trebuchet MS" w:hAnsi="Trebuchet MS"/>
                      <w:color w:val="000000"/>
                      <w:shd w:val="clear" w:color="auto" w:fill="FFFFFF"/>
                    </w:rPr>
                  </w:pPr>
                  <w:r>
                    <w:rPr>
                      <w:rFonts w:ascii="Trebuchet MS" w:hAnsi="Trebuchet MS"/>
                      <w:color w:val="000000"/>
                      <w:shd w:val="clear" w:color="auto" w:fill="FFFFFF"/>
                    </w:rPr>
                    <w:t>2. Also</w:t>
                  </w:r>
                  <w:r>
                    <w:rPr>
                      <w:rStyle w:val="apple-converted-space"/>
                      <w:rFonts w:ascii="Trebuchet MS" w:hAnsi="Trebuchet MS"/>
                      <w:color w:val="000000"/>
                      <w:shd w:val="clear" w:color="auto" w:fill="FFFFFF"/>
                    </w:rPr>
                    <w:t> </w:t>
                  </w:r>
                  <w:r>
                    <w:rPr>
                      <w:rFonts w:ascii="Trebuchet MS" w:hAnsi="Trebuchet MS"/>
                      <w:b/>
                      <w:bCs/>
                      <w:color w:val="000000"/>
                    </w:rPr>
                    <w:t>Iterator</w:t>
                  </w:r>
                  <w:r>
                    <w:rPr>
                      <w:rStyle w:val="apple-converted-space"/>
                      <w:rFonts w:ascii="Trebuchet MS" w:hAnsi="Trebuchet MS"/>
                      <w:b/>
                      <w:bCs/>
                      <w:color w:val="000000"/>
                    </w:rPr>
                    <w:t> </w:t>
                  </w:r>
                  <w:r>
                    <w:rPr>
                      <w:rFonts w:ascii="Trebuchet MS" w:hAnsi="Trebuchet MS"/>
                      <w:color w:val="000000"/>
                      <w:shd w:val="clear" w:color="auto" w:fill="FFFFFF"/>
                    </w:rPr>
                    <w:t>is more secure and safe as compared to</w:t>
                  </w:r>
                  <w:r>
                    <w:rPr>
                      <w:rStyle w:val="apple-converted-space"/>
                      <w:rFonts w:ascii="Trebuchet MS" w:hAnsi="Trebuchet MS"/>
                      <w:color w:val="000000"/>
                      <w:shd w:val="clear" w:color="auto" w:fill="FFFFFF"/>
                    </w:rPr>
                    <w:t> </w:t>
                  </w:r>
                  <w:r>
                    <w:rPr>
                      <w:rFonts w:ascii="Trebuchet MS" w:hAnsi="Trebuchet MS"/>
                      <w:b/>
                      <w:bCs/>
                      <w:color w:val="000000"/>
                    </w:rPr>
                    <w:t>Enumeration</w:t>
                  </w:r>
                  <w:r>
                    <w:rPr>
                      <w:rStyle w:val="apple-converted-space"/>
                      <w:rFonts w:ascii="Trebuchet MS" w:hAnsi="Trebuchet MS"/>
                      <w:b/>
                      <w:bCs/>
                      <w:color w:val="000000"/>
                    </w:rPr>
                    <w:t> </w:t>
                  </w:r>
                  <w:r>
                    <w:rPr>
                      <w:rFonts w:ascii="Trebuchet MS" w:hAnsi="Trebuchet MS"/>
                      <w:color w:val="000000"/>
                      <w:shd w:val="clear" w:color="auto" w:fill="FFFFFF"/>
                    </w:rPr>
                    <w:t>because it  does not</w:t>
                  </w:r>
                </w:p>
                <w:p w:rsidR="00703B90" w:rsidRDefault="00CC5D41" w:rsidP="00E630B5">
                  <w:pPr>
                    <w:rPr>
                      <w:rFonts w:ascii="Trebuchet MS" w:hAnsi="Trebuchet MS"/>
                      <w:color w:val="000000"/>
                      <w:shd w:val="clear" w:color="auto" w:fill="FFFFFF"/>
                    </w:rPr>
                  </w:pPr>
                  <w:r>
                    <w:rPr>
                      <w:rFonts w:ascii="Trebuchet MS" w:hAnsi="Trebuchet MS"/>
                      <w:color w:val="000000"/>
                      <w:shd w:val="clear" w:color="auto" w:fill="FFFFFF"/>
                    </w:rPr>
                    <w:t xml:space="preserve"> </w:t>
                  </w:r>
                  <w:r w:rsidR="00592BB0">
                    <w:rPr>
                      <w:rFonts w:ascii="Trebuchet MS" w:hAnsi="Trebuchet MS"/>
                      <w:color w:val="000000"/>
                      <w:shd w:val="clear" w:color="auto" w:fill="FFFFFF"/>
                    </w:rPr>
                    <w:t>Allow</w:t>
                  </w:r>
                  <w:r>
                    <w:rPr>
                      <w:rFonts w:ascii="Trebuchet MS" w:hAnsi="Trebuchet MS"/>
                      <w:color w:val="000000"/>
                      <w:shd w:val="clear" w:color="auto" w:fill="FFFFFF"/>
                    </w:rPr>
                    <w:t xml:space="preserve"> other thread to modify the collection object while some thread is iterating over it and throws</w:t>
                  </w:r>
                  <w:r>
                    <w:rPr>
                      <w:rStyle w:val="apple-converted-space"/>
                      <w:rFonts w:ascii="Trebuchet MS" w:hAnsi="Trebuchet MS"/>
                      <w:color w:val="000000"/>
                      <w:shd w:val="clear" w:color="auto" w:fill="FFFFFF"/>
                    </w:rPr>
                    <w:t> </w:t>
                  </w:r>
                  <w:r>
                    <w:rPr>
                      <w:rFonts w:ascii="Trebuchet MS" w:hAnsi="Trebuchet MS"/>
                      <w:b/>
                      <w:bCs/>
                      <w:color w:val="000000"/>
                    </w:rPr>
                    <w:t>ConcurrentModificationException.</w:t>
                  </w:r>
                  <w:r>
                    <w:rPr>
                      <w:rStyle w:val="apple-converted-space"/>
                      <w:rFonts w:ascii="Trebuchet MS" w:hAnsi="Trebuchet MS"/>
                      <w:b/>
                      <w:bCs/>
                      <w:color w:val="000000"/>
                    </w:rPr>
                    <w:t> </w:t>
                  </w:r>
                  <w:r>
                    <w:rPr>
                      <w:rFonts w:ascii="Trebuchet MS" w:hAnsi="Trebuchet MS"/>
                      <w:color w:val="000000"/>
                    </w:rPr>
                    <w:br/>
                    <w:t>3.</w:t>
                  </w:r>
                  <w:r>
                    <w:rPr>
                      <w:rFonts w:ascii="Trebuchet MS" w:hAnsi="Trebuchet MS"/>
                      <w:color w:val="000000"/>
                      <w:shd w:val="clear" w:color="auto" w:fill="FFFFFF"/>
                    </w:rPr>
                    <w:t xml:space="preserve"> Iterator also allows you to remove elements from collection during traversal but Enumeration doesn't allow that, it doesn't got the</w:t>
                  </w:r>
                  <w:r>
                    <w:rPr>
                      <w:rStyle w:val="apple-converted-space"/>
                      <w:rFonts w:ascii="Trebuchet MS" w:hAnsi="Trebuchet MS"/>
                      <w:color w:val="000000"/>
                      <w:shd w:val="clear" w:color="auto" w:fill="FFFFFF"/>
                    </w:rPr>
                    <w:t> </w:t>
                  </w:r>
                  <w:r w:rsidR="00592BB0">
                    <w:rPr>
                      <w:rFonts w:ascii="Courier New" w:hAnsi="Courier New" w:cs="Courier New"/>
                      <w:color w:val="000000"/>
                    </w:rPr>
                    <w:t>remove (</w:t>
                  </w:r>
                  <w:r>
                    <w:rPr>
                      <w:rFonts w:ascii="Courier New" w:hAnsi="Courier New" w:cs="Courier New"/>
                      <w:color w:val="000000"/>
                    </w:rPr>
                    <w:t>)</w:t>
                  </w:r>
                  <w:r>
                    <w:rPr>
                      <w:rStyle w:val="apple-converted-space"/>
                      <w:rFonts w:ascii="Trebuchet MS" w:hAnsi="Trebuchet MS"/>
                      <w:color w:val="000000"/>
                      <w:shd w:val="clear" w:color="auto" w:fill="FFFFFF"/>
                    </w:rPr>
                    <w:t> </w:t>
                  </w:r>
                  <w:r>
                    <w:rPr>
                      <w:rFonts w:ascii="Trebuchet MS" w:hAnsi="Trebuchet MS"/>
                      <w:color w:val="000000"/>
                      <w:shd w:val="clear" w:color="auto" w:fill="FFFFFF"/>
                    </w:rPr>
                    <w:t>method.</w:t>
                  </w:r>
                </w:p>
                <w:p w:rsidR="00982F3B" w:rsidRDefault="00703B90" w:rsidP="00E630B5">
                  <w:pPr>
                    <w:rPr>
                      <w:rFonts w:ascii="Open Sans" w:hAnsi="Open Sans"/>
                      <w:color w:val="444444"/>
                      <w:sz w:val="21"/>
                      <w:szCs w:val="21"/>
                      <w:shd w:val="clear" w:color="auto" w:fill="FFFFFF"/>
                    </w:rPr>
                  </w:pPr>
                  <w:r w:rsidRPr="00703B90">
                    <w:rPr>
                      <w:rFonts w:ascii="Trebuchet MS" w:hAnsi="Trebuchet MS"/>
                      <w:color w:val="000000"/>
                      <w:shd w:val="clear" w:color="auto" w:fill="FFFFFF"/>
                    </w:rPr>
                    <w:t>4) Enumeration is a legacy interface used to traverse only the legacy classes like Vector, HashTable and Stack. Where as Iterator is not a legacy code which is used to traverse most of the classes in the collection framework. For example, ArrayList, LinkedList, HashSet, LinkedHashSet, TreeSet, HashMap, LinkedHashMap, TreeMap etc.</w:t>
                  </w:r>
                  <w:r w:rsidR="00CC5D41" w:rsidRPr="00703B90">
                    <w:rPr>
                      <w:rFonts w:ascii="Trebuchet MS" w:hAnsi="Trebuchet MS"/>
                      <w:color w:val="000000"/>
                      <w:shd w:val="clear" w:color="auto" w:fill="FFFFFF"/>
                    </w:rPr>
                    <w:br/>
                  </w:r>
                  <w:r w:rsidR="00EF43EE">
                    <w:rPr>
                      <w:rFonts w:ascii="Trebuchet MS" w:hAnsi="Trebuchet MS"/>
                      <w:color w:val="000000"/>
                      <w:shd w:val="clear" w:color="auto" w:fill="FFFFFF"/>
                    </w:rPr>
                    <w:t>5)</w:t>
                  </w:r>
                  <w:r w:rsidR="00EF43EE">
                    <w:rPr>
                      <w:rStyle w:val="Heading1Char"/>
                      <w:rFonts w:ascii="Open Sans" w:hAnsi="Open Sans"/>
                      <w:color w:val="444444"/>
                      <w:sz w:val="21"/>
                      <w:szCs w:val="21"/>
                      <w:bdr w:val="none" w:sz="0" w:space="0" w:color="auto" w:frame="1"/>
                      <w:shd w:val="clear" w:color="auto" w:fill="FFFFFF"/>
                    </w:rPr>
                    <w:t xml:space="preserve"> </w:t>
                  </w:r>
                  <w:r w:rsidR="00EF43EE">
                    <w:rPr>
                      <w:rStyle w:val="Emphasis"/>
                      <w:rFonts w:ascii="Open Sans" w:eastAsiaTheme="minorEastAsia" w:hAnsi="Open Sans"/>
                      <w:color w:val="444444"/>
                      <w:sz w:val="21"/>
                      <w:szCs w:val="21"/>
                      <w:bdr w:val="none" w:sz="0" w:space="0" w:color="auto" w:frame="1"/>
                      <w:shd w:val="clear" w:color="auto" w:fill="FFFFFF"/>
                    </w:rPr>
                    <w:t>Iterator</w:t>
                  </w:r>
                  <w:r w:rsidR="00EF43EE">
                    <w:rPr>
                      <w:rFonts w:ascii="Open Sans" w:hAnsi="Open Sans"/>
                      <w:color w:val="444444"/>
                      <w:sz w:val="21"/>
                      <w:szCs w:val="21"/>
                      <w:shd w:val="clear" w:color="auto" w:fill="FFFFFF"/>
                    </w:rPr>
                    <w:t> is a fail-fast in nature. i.e it throws </w:t>
                  </w:r>
                  <w:r w:rsidR="00EF43EE">
                    <w:rPr>
                      <w:rStyle w:val="Emphasis"/>
                      <w:rFonts w:ascii="Open Sans" w:eastAsiaTheme="minorEastAsia" w:hAnsi="Open Sans"/>
                      <w:color w:val="444444"/>
                      <w:sz w:val="21"/>
                      <w:szCs w:val="21"/>
                      <w:bdr w:val="none" w:sz="0" w:space="0" w:color="auto" w:frame="1"/>
                      <w:shd w:val="clear" w:color="auto" w:fill="FFFFFF"/>
                    </w:rPr>
                    <w:t>ConcurrentModificationException</w:t>
                  </w:r>
                  <w:r w:rsidR="00EF43EE">
                    <w:rPr>
                      <w:rFonts w:ascii="Open Sans" w:hAnsi="Open Sans"/>
                      <w:color w:val="444444"/>
                      <w:sz w:val="21"/>
                      <w:szCs w:val="21"/>
                      <w:shd w:val="clear" w:color="auto" w:fill="FFFFFF"/>
                    </w:rPr>
                    <w:t xml:space="preserve"> if a collection is modified while </w:t>
                  </w:r>
                </w:p>
                <w:p w:rsidR="00CC5D41" w:rsidRDefault="00EF43EE" w:rsidP="00E630B5">
                  <w:pPr>
                    <w:rPr>
                      <w:rFonts w:ascii="Trebuchet MS" w:hAnsi="Trebuchet MS"/>
                      <w:color w:val="000000"/>
                      <w:shd w:val="clear" w:color="auto" w:fill="FFFFFF"/>
                    </w:rPr>
                  </w:pPr>
                  <w:r>
                    <w:rPr>
                      <w:rFonts w:ascii="Open Sans" w:hAnsi="Open Sans"/>
                      <w:color w:val="444444"/>
                      <w:sz w:val="21"/>
                      <w:szCs w:val="21"/>
                      <w:shd w:val="clear" w:color="auto" w:fill="FFFFFF"/>
                    </w:rPr>
                    <w:t>iterating other than it’s own </w:t>
                  </w:r>
                  <w:r>
                    <w:rPr>
                      <w:rStyle w:val="Emphasis"/>
                      <w:rFonts w:ascii="Open Sans" w:eastAsiaTheme="minorEastAsia" w:hAnsi="Open Sans"/>
                      <w:color w:val="444444"/>
                      <w:sz w:val="21"/>
                      <w:szCs w:val="21"/>
                      <w:bdr w:val="none" w:sz="0" w:space="0" w:color="auto" w:frame="1"/>
                      <w:shd w:val="clear" w:color="auto" w:fill="FFFFFF"/>
                    </w:rPr>
                    <w:t>remove()</w:t>
                  </w:r>
                  <w:r>
                    <w:rPr>
                      <w:rFonts w:ascii="Open Sans" w:hAnsi="Open Sans"/>
                      <w:color w:val="444444"/>
                      <w:sz w:val="21"/>
                      <w:szCs w:val="21"/>
                      <w:shd w:val="clear" w:color="auto" w:fill="FFFFFF"/>
                    </w:rPr>
                    <w:t> method. Where as </w:t>
                  </w:r>
                  <w:r>
                    <w:rPr>
                      <w:rStyle w:val="Emphasis"/>
                      <w:rFonts w:ascii="Open Sans" w:eastAsiaTheme="minorEastAsia" w:hAnsi="Open Sans"/>
                      <w:color w:val="444444"/>
                      <w:sz w:val="21"/>
                      <w:szCs w:val="21"/>
                      <w:bdr w:val="none" w:sz="0" w:space="0" w:color="auto" w:frame="1"/>
                      <w:shd w:val="clear" w:color="auto" w:fill="FFFFFF"/>
                    </w:rPr>
                    <w:t>Enumeration</w:t>
                  </w:r>
                  <w:r>
                    <w:rPr>
                      <w:rFonts w:ascii="Open Sans" w:hAnsi="Open Sans"/>
                      <w:color w:val="444444"/>
                      <w:sz w:val="21"/>
                      <w:szCs w:val="21"/>
                      <w:shd w:val="clear" w:color="auto" w:fill="FFFFFF"/>
                    </w:rPr>
                    <w:t> is fail-safe in nature. It doesn’t throw any exceptions if a collection is modified while iterating. </w:t>
                  </w:r>
                </w:p>
                <w:p w:rsidR="00EF43EE" w:rsidRPr="00703B90" w:rsidRDefault="00EF43EE" w:rsidP="00E630B5">
                  <w:pPr>
                    <w:rPr>
                      <w:rFonts w:ascii="Trebuchet MS" w:hAnsi="Trebuchet MS"/>
                      <w:color w:val="000000"/>
                      <w:shd w:val="clear" w:color="auto" w:fill="FFFFFF"/>
                    </w:rPr>
                  </w:pPr>
                </w:p>
                <w:p w:rsidR="00257E63" w:rsidRPr="00257E63" w:rsidRDefault="00257E63" w:rsidP="00257E63">
                  <w:pPr>
                    <w:rPr>
                      <w:rFonts w:ascii="Arial" w:hAnsi="Arial" w:cs="Arial"/>
                    </w:rPr>
                  </w:pPr>
                  <w:r w:rsidRPr="00257E63">
                    <w:rPr>
                      <w:rFonts w:ascii="Arial" w:hAnsi="Arial" w:cs="Arial"/>
                    </w:rPr>
                    <w:t>        Iterator&lt;String&gt; itr = myList.iterator();</w:t>
                  </w:r>
                </w:p>
                <w:p w:rsidR="00257E63" w:rsidRPr="00257E63" w:rsidRDefault="00257E63" w:rsidP="00257E63">
                  <w:pPr>
                    <w:rPr>
                      <w:rFonts w:ascii="Arial" w:hAnsi="Arial" w:cs="Arial"/>
                    </w:rPr>
                  </w:pPr>
                  <w:r w:rsidRPr="00257E63">
                    <w:rPr>
                      <w:rFonts w:ascii="Arial" w:hAnsi="Arial" w:cs="Arial"/>
                    </w:rPr>
                    <w:t>        while(itr.hasNext()){</w:t>
                  </w:r>
                </w:p>
                <w:p w:rsidR="00257E63" w:rsidRPr="00257E63" w:rsidRDefault="00257E63" w:rsidP="00257E63">
                  <w:pPr>
                    <w:rPr>
                      <w:rFonts w:ascii="Arial" w:hAnsi="Arial" w:cs="Arial"/>
                    </w:rPr>
                  </w:pPr>
                  <w:r w:rsidRPr="00257E63">
                    <w:rPr>
                      <w:rFonts w:ascii="Arial" w:hAnsi="Arial" w:cs="Arial"/>
                    </w:rPr>
                    <w:lastRenderedPageBreak/>
                    <w:t>            System.out.println(itr.next());</w:t>
                  </w:r>
                </w:p>
                <w:p w:rsidR="00257E63" w:rsidRDefault="00257E63" w:rsidP="00257E63">
                  <w:pPr>
                    <w:rPr>
                      <w:rFonts w:ascii="Arial" w:hAnsi="Arial" w:cs="Arial"/>
                    </w:rPr>
                  </w:pPr>
                  <w:r w:rsidRPr="00257E63">
                    <w:rPr>
                      <w:rFonts w:ascii="Arial" w:hAnsi="Arial" w:cs="Arial"/>
                    </w:rPr>
                    <w:t>        }</w:t>
                  </w:r>
                </w:p>
                <w:p w:rsidR="00CC5D41" w:rsidRDefault="00CC5D41" w:rsidP="00E630B5">
                  <w:pPr>
                    <w:rPr>
                      <w:rFonts w:ascii="Arial" w:hAnsi="Arial" w:cs="Arial"/>
                    </w:rPr>
                  </w:pPr>
                </w:p>
                <w:p w:rsidR="00CC5D41" w:rsidRDefault="00CC5D41" w:rsidP="00E630B5">
                  <w:pPr>
                    <w:rPr>
                      <w:rFonts w:ascii="Arial" w:hAnsi="Arial" w:cs="Arial"/>
                    </w:rPr>
                  </w:pPr>
                </w:p>
                <w:p w:rsidR="00CC5D41" w:rsidRDefault="00CC5D41" w:rsidP="00E630B5">
                  <w:pPr>
                    <w:rPr>
                      <w:rFonts w:ascii="Arial" w:hAnsi="Arial" w:cs="Arial"/>
                    </w:rPr>
                  </w:pPr>
                </w:p>
                <w:p w:rsidR="00B0397D" w:rsidRDefault="00001BCF" w:rsidP="00E630B5">
                  <w:pPr>
                    <w:rPr>
                      <w:rFonts w:ascii="Arial" w:hAnsi="Arial" w:cs="Arial"/>
                      <w:color w:val="222222"/>
                      <w:shd w:val="clear" w:color="auto" w:fill="FFFFFF"/>
                    </w:rPr>
                  </w:pPr>
                  <w:r>
                    <w:rPr>
                      <w:rFonts w:ascii="Arial" w:hAnsi="Arial" w:cs="Arial"/>
                      <w:b/>
                      <w:bCs/>
                      <w:color w:val="222222"/>
                      <w:shd w:val="clear" w:color="auto" w:fill="FFFFFF"/>
                    </w:rPr>
                    <w:t>Map</w:t>
                  </w:r>
                  <w:r>
                    <w:rPr>
                      <w:rStyle w:val="apple-converted-space"/>
                      <w:rFonts w:ascii="Arial" w:hAnsi="Arial" w:cs="Arial"/>
                      <w:color w:val="222222"/>
                      <w:shd w:val="clear" w:color="auto" w:fill="FFFFFF"/>
                    </w:rPr>
                    <w:t> </w:t>
                  </w:r>
                  <w:r>
                    <w:rPr>
                      <w:rFonts w:ascii="Arial" w:hAnsi="Arial" w:cs="Arial"/>
                      <w:color w:val="222222"/>
                      <w:shd w:val="clear" w:color="auto" w:fill="FFFFFF"/>
                    </w:rPr>
                    <w:t>is three</w:t>
                  </w:r>
                  <w:r>
                    <w:rPr>
                      <w:rStyle w:val="apple-converted-space"/>
                      <w:rFonts w:ascii="Arial" w:hAnsi="Arial" w:cs="Arial"/>
                      <w:color w:val="222222"/>
                      <w:shd w:val="clear" w:color="auto" w:fill="FFFFFF"/>
                    </w:rPr>
                    <w:t> </w:t>
                  </w:r>
                  <w:r>
                    <w:rPr>
                      <w:rFonts w:ascii="Arial" w:hAnsi="Arial" w:cs="Arial"/>
                      <w:b/>
                      <w:bCs/>
                      <w:color w:val="222222"/>
                      <w:shd w:val="clear" w:color="auto" w:fill="FFFFFF"/>
                    </w:rPr>
                    <w:t>collections</w:t>
                  </w:r>
                  <w:r>
                    <w:rPr>
                      <w:rFonts w:ascii="Arial" w:hAnsi="Arial" w:cs="Arial"/>
                      <w:color w:val="222222"/>
                      <w:shd w:val="clear" w:color="auto" w:fill="FFFFFF"/>
                    </w:rPr>
                    <w:t xml:space="preserve">: Keys, values and key-value pairs. </w:t>
                  </w:r>
                </w:p>
                <w:p w:rsidR="00B0397D" w:rsidRDefault="00001BCF" w:rsidP="00E630B5">
                  <w:pPr>
                    <w:rPr>
                      <w:rFonts w:ascii="Arial" w:hAnsi="Arial" w:cs="Arial"/>
                      <w:color w:val="222222"/>
                      <w:shd w:val="clear" w:color="auto" w:fill="FFFFFF"/>
                    </w:rPr>
                  </w:pPr>
                  <w:r>
                    <w:rPr>
                      <w:rFonts w:ascii="Arial" w:hAnsi="Arial" w:cs="Arial"/>
                      <w:color w:val="222222"/>
                      <w:shd w:val="clear" w:color="auto" w:fill="FFFFFF"/>
                    </w:rPr>
                    <w:t>It's</w:t>
                  </w:r>
                  <w:r>
                    <w:rPr>
                      <w:rStyle w:val="apple-converted-space"/>
                      <w:rFonts w:ascii="Arial" w:hAnsi="Arial" w:cs="Arial"/>
                      <w:color w:val="222222"/>
                      <w:shd w:val="clear" w:color="auto" w:fill="FFFFFF"/>
                    </w:rPr>
                    <w:t> </w:t>
                  </w:r>
                  <w:r>
                    <w:rPr>
                      <w:rFonts w:ascii="Arial" w:hAnsi="Arial" w:cs="Arial"/>
                      <w:b/>
                      <w:bCs/>
                      <w:color w:val="222222"/>
                      <w:shd w:val="clear" w:color="auto" w:fill="FFFFFF"/>
                    </w:rPr>
                    <w:t>part</w:t>
                  </w:r>
                  <w:r>
                    <w:rPr>
                      <w:rStyle w:val="apple-converted-space"/>
                      <w:rFonts w:ascii="Arial" w:hAnsi="Arial" w:cs="Arial"/>
                      <w:color w:val="222222"/>
                      <w:shd w:val="clear" w:color="auto" w:fill="FFFFFF"/>
                    </w:rPr>
                    <w:t> </w:t>
                  </w:r>
                  <w:r>
                    <w:rPr>
                      <w:rFonts w:ascii="Arial" w:hAnsi="Arial" w:cs="Arial"/>
                      <w:color w:val="222222"/>
                      <w:shd w:val="clear" w:color="auto" w:fill="FFFFFF"/>
                    </w:rPr>
                    <w:t>of the</w:t>
                  </w:r>
                  <w:r w:rsidR="00B6155C">
                    <w:rPr>
                      <w:rFonts w:ascii="Arial" w:hAnsi="Arial" w:cs="Arial"/>
                      <w:color w:val="222222"/>
                      <w:shd w:val="clear" w:color="auto" w:fill="FFFFFF"/>
                    </w:rPr>
                    <w:t xml:space="preserve"> </w:t>
                  </w:r>
                  <w:r>
                    <w:rPr>
                      <w:rFonts w:ascii="Arial" w:hAnsi="Arial" w:cs="Arial"/>
                      <w:b/>
                      <w:bCs/>
                      <w:color w:val="222222"/>
                      <w:shd w:val="clear" w:color="auto" w:fill="FFFFFF"/>
                    </w:rPr>
                    <w:t>collection</w:t>
                  </w:r>
                  <w:r>
                    <w:rPr>
                      <w:rStyle w:val="apple-converted-space"/>
                      <w:rFonts w:ascii="Arial" w:hAnsi="Arial" w:cs="Arial"/>
                      <w:color w:val="222222"/>
                      <w:shd w:val="clear" w:color="auto" w:fill="FFFFFF"/>
                    </w:rPr>
                    <w:t> </w:t>
                  </w:r>
                  <w:r>
                    <w:rPr>
                      <w:rFonts w:ascii="Arial" w:hAnsi="Arial" w:cs="Arial"/>
                      <w:color w:val="222222"/>
                      <w:shd w:val="clear" w:color="auto" w:fill="FFFFFF"/>
                    </w:rPr>
                    <w:t xml:space="preserve">framework but it doesn't implement the </w:t>
                  </w:r>
                </w:p>
                <w:p w:rsidR="00B0397D" w:rsidRDefault="00001BCF" w:rsidP="00E630B5">
                  <w:pPr>
                    <w:rPr>
                      <w:rFonts w:ascii="Arial" w:hAnsi="Arial" w:cs="Arial"/>
                      <w:color w:val="222222"/>
                      <w:shd w:val="clear" w:color="auto" w:fill="FFFFFF"/>
                    </w:rPr>
                  </w:pPr>
                  <w:r>
                    <w:rPr>
                      <w:rFonts w:ascii="Arial" w:hAnsi="Arial" w:cs="Arial"/>
                      <w:color w:val="222222"/>
                      <w:shd w:val="clear" w:color="auto" w:fill="FFFFFF"/>
                    </w:rPr>
                    <w:t>java.util.</w:t>
                  </w:r>
                  <w:r>
                    <w:rPr>
                      <w:rFonts w:ascii="Arial" w:hAnsi="Arial" w:cs="Arial"/>
                      <w:b/>
                      <w:bCs/>
                      <w:color w:val="222222"/>
                      <w:shd w:val="clear" w:color="auto" w:fill="FFFFFF"/>
                    </w:rPr>
                    <w:t>Collection interface</w:t>
                  </w:r>
                  <w:r>
                    <w:rPr>
                      <w:rFonts w:ascii="Arial" w:hAnsi="Arial" w:cs="Arial"/>
                      <w:color w:val="222222"/>
                      <w:shd w:val="clear" w:color="auto" w:fill="FFFFFF"/>
                    </w:rPr>
                    <w:t>. ... The</w:t>
                  </w:r>
                  <w:r>
                    <w:rPr>
                      <w:rStyle w:val="apple-converted-space"/>
                      <w:rFonts w:ascii="Arial" w:hAnsi="Arial" w:cs="Arial"/>
                      <w:color w:val="222222"/>
                      <w:shd w:val="clear" w:color="auto" w:fill="FFFFFF"/>
                    </w:rPr>
                    <w:t> </w:t>
                  </w:r>
                  <w:r>
                    <w:rPr>
                      <w:rFonts w:ascii="Arial" w:hAnsi="Arial" w:cs="Arial"/>
                      <w:b/>
                      <w:bCs/>
                      <w:color w:val="222222"/>
                      <w:shd w:val="clear" w:color="auto" w:fill="FFFFFF"/>
                    </w:rPr>
                    <w:t>Map interface</w:t>
                  </w:r>
                  <w:r>
                    <w:rPr>
                      <w:rStyle w:val="apple-converted-space"/>
                      <w:rFonts w:ascii="Arial" w:hAnsi="Arial" w:cs="Arial"/>
                      <w:color w:val="222222"/>
                      <w:shd w:val="clear" w:color="auto" w:fill="FFFFFF"/>
                    </w:rPr>
                    <w:t> </w:t>
                  </w:r>
                  <w:r>
                    <w:rPr>
                      <w:rFonts w:ascii="Arial" w:hAnsi="Arial" w:cs="Arial"/>
                      <w:color w:val="222222"/>
                      <w:shd w:val="clear" w:color="auto" w:fill="FFFFFF"/>
                    </w:rPr>
                    <w:t>is</w:t>
                  </w:r>
                  <w:r>
                    <w:rPr>
                      <w:rStyle w:val="apple-converted-space"/>
                      <w:rFonts w:ascii="Arial" w:hAnsi="Arial" w:cs="Arial"/>
                      <w:color w:val="222222"/>
                      <w:shd w:val="clear" w:color="auto" w:fill="FFFFFF"/>
                    </w:rPr>
                    <w:t> </w:t>
                  </w:r>
                  <w:r>
                    <w:rPr>
                      <w:rFonts w:ascii="Arial" w:hAnsi="Arial" w:cs="Arial"/>
                      <w:b/>
                      <w:bCs/>
                      <w:color w:val="222222"/>
                      <w:shd w:val="clear" w:color="auto" w:fill="FFFFFF"/>
                    </w:rPr>
                    <w:t>not</w:t>
                  </w:r>
                  <w:r>
                    <w:rPr>
                      <w:rStyle w:val="apple-converted-space"/>
                      <w:rFonts w:ascii="Arial" w:hAnsi="Arial" w:cs="Arial"/>
                      <w:color w:val="222222"/>
                      <w:shd w:val="clear" w:color="auto" w:fill="FFFFFF"/>
                    </w:rPr>
                    <w:t> </w:t>
                  </w:r>
                  <w:r>
                    <w:rPr>
                      <w:rFonts w:ascii="Arial" w:hAnsi="Arial" w:cs="Arial"/>
                      <w:color w:val="222222"/>
                      <w:shd w:val="clear" w:color="auto" w:fill="FFFFFF"/>
                    </w:rPr>
                    <w:t xml:space="preserve">an extension </w:t>
                  </w:r>
                </w:p>
                <w:p w:rsidR="001621A4" w:rsidRDefault="00001BCF" w:rsidP="00E630B5">
                  <w:pPr>
                    <w:rPr>
                      <w:rFonts w:ascii="Arial" w:hAnsi="Arial" w:cs="Arial"/>
                    </w:rPr>
                  </w:pPr>
                  <w:r>
                    <w:rPr>
                      <w:rFonts w:ascii="Arial" w:hAnsi="Arial" w:cs="Arial"/>
                      <w:color w:val="222222"/>
                      <w:shd w:val="clear" w:color="auto" w:fill="FFFFFF"/>
                    </w:rPr>
                    <w:t>of the</w:t>
                  </w:r>
                  <w:r>
                    <w:rPr>
                      <w:rStyle w:val="apple-converted-space"/>
                      <w:rFonts w:ascii="Arial" w:hAnsi="Arial" w:cs="Arial"/>
                      <w:color w:val="222222"/>
                      <w:shd w:val="clear" w:color="auto" w:fill="FFFFFF"/>
                    </w:rPr>
                    <w:t> </w:t>
                  </w:r>
                  <w:r>
                    <w:rPr>
                      <w:rFonts w:ascii="Arial" w:hAnsi="Arial" w:cs="Arial"/>
                      <w:b/>
                      <w:bCs/>
                      <w:color w:val="222222"/>
                      <w:shd w:val="clear" w:color="auto" w:fill="FFFFFF"/>
                    </w:rPr>
                    <w:t>Collection interface</w:t>
                  </w:r>
                  <w:r>
                    <w:rPr>
                      <w:rFonts w:ascii="Arial" w:hAnsi="Arial" w:cs="Arial"/>
                      <w:color w:val="222222"/>
                      <w:shd w:val="clear" w:color="auto" w:fill="FFFFFF"/>
                    </w:rPr>
                    <w:t>. However, it is a structure for keeping</w:t>
                  </w:r>
                  <w:r>
                    <w:rPr>
                      <w:rStyle w:val="apple-converted-space"/>
                      <w:rFonts w:ascii="Arial" w:hAnsi="Arial" w:cs="Arial"/>
                      <w:color w:val="222222"/>
                      <w:shd w:val="clear" w:color="auto" w:fill="FFFFFF"/>
                    </w:rPr>
                    <w:t> </w:t>
                  </w:r>
                  <w:r>
                    <w:rPr>
                      <w:rFonts w:ascii="Arial" w:hAnsi="Arial" w:cs="Arial"/>
                      <w:b/>
                      <w:bCs/>
                      <w:color w:val="222222"/>
                      <w:shd w:val="clear" w:color="auto" w:fill="FFFFFF"/>
                    </w:rPr>
                    <w:t>collections</w:t>
                  </w:r>
                </w:p>
                <w:p w:rsidR="00B6155C" w:rsidRDefault="00B6155C" w:rsidP="00E630B5">
                  <w:pPr>
                    <w:rPr>
                      <w:rFonts w:ascii="Arial" w:hAnsi="Arial" w:cs="Arial"/>
                      <w:b/>
                    </w:rPr>
                  </w:pPr>
                </w:p>
                <w:p w:rsidR="00281A79" w:rsidRDefault="00281A79" w:rsidP="00E630B5">
                  <w:pPr>
                    <w:rPr>
                      <w:rFonts w:ascii="Arial" w:hAnsi="Arial" w:cs="Arial"/>
                      <w:b/>
                    </w:rPr>
                  </w:pPr>
                  <w:r w:rsidRPr="00281A79">
                    <w:rPr>
                      <w:rFonts w:ascii="Arial" w:hAnsi="Arial" w:cs="Arial"/>
                      <w:b/>
                    </w:rPr>
                    <w:t>Wrapper class</w:t>
                  </w:r>
                </w:p>
                <w:p w:rsidR="00131A2F" w:rsidRDefault="00131A2F" w:rsidP="00413658">
                  <w:pPr>
                    <w:pStyle w:val="Heading1"/>
                    <w:shd w:val="clear" w:color="auto" w:fill="E9E9E9"/>
                    <w:spacing w:before="0" w:beforeAutospacing="0" w:after="0" w:afterAutospacing="0"/>
                    <w:rPr>
                      <w:rFonts w:ascii="Castellar" w:hAnsi="Castellar"/>
                      <w:color w:val="424242"/>
                      <w:sz w:val="33"/>
                      <w:szCs w:val="33"/>
                    </w:rPr>
                  </w:pPr>
                </w:p>
                <w:p w:rsidR="00131A2F" w:rsidRDefault="00131A2F" w:rsidP="00413658">
                  <w:pPr>
                    <w:pStyle w:val="Heading1"/>
                    <w:shd w:val="clear" w:color="auto" w:fill="E9E9E9"/>
                    <w:spacing w:before="0" w:beforeAutospacing="0" w:after="0" w:afterAutospacing="0"/>
                    <w:rPr>
                      <w:rFonts w:ascii="Castellar" w:hAnsi="Castellar"/>
                      <w:color w:val="424242"/>
                      <w:sz w:val="33"/>
                      <w:szCs w:val="33"/>
                    </w:rPr>
                  </w:pPr>
                </w:p>
                <w:p w:rsidR="00131A2F" w:rsidRPr="00131A2F" w:rsidRDefault="00131A2F" w:rsidP="00131A2F">
                  <w:pPr>
                    <w:shd w:val="clear" w:color="auto" w:fill="FFFFFF"/>
                    <w:spacing w:before="86" w:after="100" w:afterAutospacing="1" w:line="312" w:lineRule="atLeast"/>
                    <w:jc w:val="both"/>
                    <w:outlineLvl w:val="0"/>
                    <w:rPr>
                      <w:rFonts w:ascii="Helvetica" w:hAnsi="Helvetica" w:cs="Helvetica"/>
                      <w:color w:val="610B38"/>
                      <w:kern w:val="36"/>
                      <w:sz w:val="50"/>
                      <w:szCs w:val="50"/>
                    </w:rPr>
                  </w:pPr>
                  <w:r>
                    <w:rPr>
                      <w:rFonts w:ascii="Helvetica" w:hAnsi="Helvetica" w:cs="Helvetica"/>
                      <w:color w:val="610B38"/>
                      <w:kern w:val="36"/>
                      <w:sz w:val="50"/>
                      <w:szCs w:val="50"/>
                    </w:rPr>
                    <w:t>J</w:t>
                  </w:r>
                  <w:r w:rsidRPr="00131A2F">
                    <w:rPr>
                      <w:rFonts w:ascii="Helvetica" w:hAnsi="Helvetica" w:cs="Helvetica"/>
                      <w:color w:val="610B38"/>
                      <w:kern w:val="36"/>
                      <w:sz w:val="50"/>
                      <w:szCs w:val="50"/>
                    </w:rPr>
                    <w:t>ava Enum</w:t>
                  </w:r>
                </w:p>
                <w:p w:rsidR="00131A2F" w:rsidRPr="00131A2F" w:rsidRDefault="00131A2F" w:rsidP="00131A2F">
                  <w:pPr>
                    <w:shd w:val="clear" w:color="auto" w:fill="FFFFFF"/>
                    <w:spacing w:before="100" w:beforeAutospacing="1" w:after="100" w:afterAutospacing="1"/>
                    <w:jc w:val="both"/>
                    <w:rPr>
                      <w:rFonts w:ascii="Verdana" w:hAnsi="Verdana"/>
                      <w:color w:val="000000"/>
                    </w:rPr>
                  </w:pPr>
                  <w:r w:rsidRPr="00131A2F">
                    <w:rPr>
                      <w:rFonts w:ascii="Verdana" w:hAnsi="Verdana"/>
                      <w:b/>
                      <w:bCs/>
                      <w:color w:val="000000"/>
                      <w:sz w:val="22"/>
                    </w:rPr>
                    <w:t>Enum in java</w:t>
                  </w:r>
                  <w:r w:rsidRPr="00131A2F">
                    <w:rPr>
                      <w:rFonts w:ascii="Verdana" w:hAnsi="Verdana"/>
                      <w:color w:val="000000"/>
                      <w:sz w:val="22"/>
                      <w:szCs w:val="22"/>
                    </w:rPr>
                    <w:t> is a data type that contains fixed set of constants.</w:t>
                  </w:r>
                </w:p>
                <w:p w:rsidR="00131A2F" w:rsidRPr="00131A2F" w:rsidRDefault="00131A2F" w:rsidP="00131A2F">
                  <w:pPr>
                    <w:shd w:val="clear" w:color="auto" w:fill="FFFFFF"/>
                    <w:spacing w:before="100" w:beforeAutospacing="1" w:after="100" w:afterAutospacing="1"/>
                    <w:jc w:val="both"/>
                    <w:rPr>
                      <w:rFonts w:ascii="Verdana" w:hAnsi="Verdana"/>
                      <w:color w:val="000000"/>
                    </w:rPr>
                  </w:pPr>
                  <w:r w:rsidRPr="00131A2F">
                    <w:rPr>
                      <w:rFonts w:ascii="Verdana" w:hAnsi="Verdana"/>
                      <w:color w:val="000000"/>
                      <w:sz w:val="22"/>
                      <w:szCs w:val="22"/>
                    </w:rPr>
                    <w:t>It can be used for days of the week (SUNDAY, MONDAY, TUESDAY, WEDNESDAY, THURSDAY, FRIDAY and SATURDAY) , directions (NORTH, SOUTH, EAST and WEST) etc. The java enum constants are static and final implicitly. It is available from JDK 1.5.</w:t>
                  </w:r>
                </w:p>
                <w:p w:rsidR="00131A2F" w:rsidRDefault="00131A2F" w:rsidP="00131A2F">
                  <w:pPr>
                    <w:shd w:val="clear" w:color="auto" w:fill="FFFFFF"/>
                    <w:spacing w:before="100" w:beforeAutospacing="1" w:after="100" w:afterAutospacing="1"/>
                    <w:jc w:val="both"/>
                    <w:rPr>
                      <w:rFonts w:ascii="Verdana" w:hAnsi="Verdana"/>
                      <w:color w:val="000000"/>
                    </w:rPr>
                  </w:pPr>
                  <w:r w:rsidRPr="00131A2F">
                    <w:rPr>
                      <w:rFonts w:ascii="Verdana" w:hAnsi="Verdana"/>
                      <w:color w:val="000000"/>
                      <w:sz w:val="22"/>
                      <w:szCs w:val="22"/>
                    </w:rPr>
                    <w:t>Java Enums can be thought of as classes that have fixed set of constants.</w:t>
                  </w:r>
                </w:p>
                <w:p w:rsidR="001C31DD" w:rsidRDefault="001C31DD" w:rsidP="00AE07BE">
                  <w:pPr>
                    <w:numPr>
                      <w:ilvl w:val="0"/>
                      <w:numId w:val="53"/>
                    </w:numPr>
                    <w:shd w:val="clear" w:color="auto" w:fill="FFFFFF"/>
                    <w:spacing w:line="394" w:lineRule="atLeast"/>
                    <w:ind w:left="0"/>
                    <w:jc w:val="both"/>
                    <w:rPr>
                      <w:rFonts w:ascii="Verdana" w:hAnsi="Verdana"/>
                      <w:color w:val="000000"/>
                    </w:rPr>
                  </w:pPr>
                  <w:r>
                    <w:rPr>
                      <w:rStyle w:val="keyword"/>
                      <w:rFonts w:ascii="Verdana" w:eastAsiaTheme="minorEastAsia" w:hAnsi="Verdana"/>
                      <w:b/>
                      <w:bCs/>
                      <w:color w:val="006699"/>
                      <w:sz w:val="22"/>
                      <w:szCs w:val="22"/>
                      <w:bdr w:val="none" w:sz="0" w:space="0" w:color="auto" w:frame="1"/>
                    </w:rPr>
                    <w:t>class</w:t>
                  </w:r>
                  <w:r>
                    <w:rPr>
                      <w:rFonts w:ascii="Verdana" w:hAnsi="Verdana"/>
                      <w:color w:val="000000"/>
                      <w:sz w:val="22"/>
                      <w:szCs w:val="22"/>
                      <w:bdr w:val="none" w:sz="0" w:space="0" w:color="auto" w:frame="1"/>
                    </w:rPr>
                    <w:t> EnumExample1{  </w:t>
                  </w:r>
                </w:p>
                <w:p w:rsidR="001C31DD" w:rsidRDefault="001C31DD" w:rsidP="00AE07BE">
                  <w:pPr>
                    <w:numPr>
                      <w:ilvl w:val="0"/>
                      <w:numId w:val="53"/>
                    </w:numPr>
                    <w:shd w:val="clear" w:color="auto" w:fill="FFFFFF"/>
                    <w:spacing w:line="394" w:lineRule="atLeast"/>
                    <w:ind w:left="0"/>
                    <w:jc w:val="both"/>
                    <w:rPr>
                      <w:rFonts w:ascii="Verdana" w:hAnsi="Verdana"/>
                      <w:color w:val="000000"/>
                    </w:rPr>
                  </w:pPr>
                  <w:r>
                    <w:rPr>
                      <w:rStyle w:val="keyword"/>
                      <w:rFonts w:ascii="Verdana" w:eastAsiaTheme="minorEastAsia" w:hAnsi="Verdana"/>
                      <w:b/>
                      <w:bCs/>
                      <w:color w:val="006699"/>
                      <w:sz w:val="22"/>
                      <w:szCs w:val="22"/>
                      <w:bdr w:val="none" w:sz="0" w:space="0" w:color="auto" w:frame="1"/>
                    </w:rPr>
                    <w:t>public</w:t>
                  </w:r>
                  <w:r>
                    <w:rPr>
                      <w:rFonts w:ascii="Verdana" w:hAnsi="Verdana"/>
                      <w:color w:val="000000"/>
                      <w:sz w:val="22"/>
                      <w:szCs w:val="22"/>
                      <w:bdr w:val="none" w:sz="0" w:space="0" w:color="auto" w:frame="1"/>
                    </w:rPr>
                    <w:t> </w:t>
                  </w:r>
                  <w:r>
                    <w:rPr>
                      <w:rStyle w:val="keyword"/>
                      <w:rFonts w:ascii="Verdana" w:eastAsiaTheme="minorEastAsia" w:hAnsi="Verdana"/>
                      <w:b/>
                      <w:bCs/>
                      <w:color w:val="006699"/>
                      <w:sz w:val="22"/>
                      <w:szCs w:val="22"/>
                      <w:bdr w:val="none" w:sz="0" w:space="0" w:color="auto" w:frame="1"/>
                    </w:rPr>
                    <w:t>enum</w:t>
                  </w:r>
                  <w:r>
                    <w:rPr>
                      <w:rFonts w:ascii="Verdana" w:hAnsi="Verdana"/>
                      <w:color w:val="000000"/>
                      <w:sz w:val="22"/>
                      <w:szCs w:val="22"/>
                      <w:bdr w:val="none" w:sz="0" w:space="0" w:color="auto" w:frame="1"/>
                    </w:rPr>
                    <w:t> Season { WINTER, SPRING, SUMMER, FALL }  </w:t>
                  </w:r>
                </w:p>
                <w:p w:rsidR="001C31DD" w:rsidRDefault="001C31DD" w:rsidP="00AE07BE">
                  <w:pPr>
                    <w:numPr>
                      <w:ilvl w:val="0"/>
                      <w:numId w:val="53"/>
                    </w:numPr>
                    <w:shd w:val="clear" w:color="auto" w:fill="FFFFFF"/>
                    <w:spacing w:line="394" w:lineRule="atLeast"/>
                    <w:ind w:left="0"/>
                    <w:jc w:val="both"/>
                    <w:rPr>
                      <w:rFonts w:ascii="Verdana" w:hAnsi="Verdana"/>
                      <w:color w:val="000000"/>
                    </w:rPr>
                  </w:pPr>
                  <w:r>
                    <w:rPr>
                      <w:rFonts w:ascii="Verdana" w:hAnsi="Verdana"/>
                      <w:color w:val="000000"/>
                      <w:sz w:val="22"/>
                      <w:szCs w:val="22"/>
                      <w:bdr w:val="none" w:sz="0" w:space="0" w:color="auto" w:frame="1"/>
                    </w:rPr>
                    <w:t>  </w:t>
                  </w:r>
                </w:p>
                <w:p w:rsidR="001C31DD" w:rsidRDefault="001C31DD" w:rsidP="00AE07BE">
                  <w:pPr>
                    <w:numPr>
                      <w:ilvl w:val="0"/>
                      <w:numId w:val="53"/>
                    </w:numPr>
                    <w:shd w:val="clear" w:color="auto" w:fill="FFFFFF"/>
                    <w:spacing w:line="394" w:lineRule="atLeast"/>
                    <w:ind w:left="0"/>
                    <w:jc w:val="both"/>
                    <w:rPr>
                      <w:rFonts w:ascii="Verdana" w:hAnsi="Verdana"/>
                      <w:color w:val="000000"/>
                    </w:rPr>
                  </w:pPr>
                  <w:r>
                    <w:rPr>
                      <w:rStyle w:val="keyword"/>
                      <w:rFonts w:ascii="Verdana" w:eastAsiaTheme="minorEastAsia" w:hAnsi="Verdana"/>
                      <w:b/>
                      <w:bCs/>
                      <w:color w:val="006699"/>
                      <w:sz w:val="22"/>
                      <w:szCs w:val="22"/>
                      <w:bdr w:val="none" w:sz="0" w:space="0" w:color="auto" w:frame="1"/>
                    </w:rPr>
                    <w:t>public</w:t>
                  </w:r>
                  <w:r>
                    <w:rPr>
                      <w:rFonts w:ascii="Verdana" w:hAnsi="Verdana"/>
                      <w:color w:val="000000"/>
                      <w:sz w:val="22"/>
                      <w:szCs w:val="22"/>
                      <w:bdr w:val="none" w:sz="0" w:space="0" w:color="auto" w:frame="1"/>
                    </w:rPr>
                    <w:t> </w:t>
                  </w:r>
                  <w:r>
                    <w:rPr>
                      <w:rStyle w:val="keyword"/>
                      <w:rFonts w:ascii="Verdana" w:eastAsiaTheme="minorEastAsia" w:hAnsi="Verdana"/>
                      <w:b/>
                      <w:bCs/>
                      <w:color w:val="006699"/>
                      <w:sz w:val="22"/>
                      <w:szCs w:val="22"/>
                      <w:bdr w:val="none" w:sz="0" w:space="0" w:color="auto" w:frame="1"/>
                    </w:rPr>
                    <w:t>static</w:t>
                  </w:r>
                  <w:r>
                    <w:rPr>
                      <w:rFonts w:ascii="Verdana" w:hAnsi="Verdana"/>
                      <w:color w:val="000000"/>
                      <w:sz w:val="22"/>
                      <w:szCs w:val="22"/>
                      <w:bdr w:val="none" w:sz="0" w:space="0" w:color="auto" w:frame="1"/>
                    </w:rPr>
                    <w:t> </w:t>
                  </w:r>
                  <w:r>
                    <w:rPr>
                      <w:rStyle w:val="keyword"/>
                      <w:rFonts w:ascii="Verdana" w:eastAsiaTheme="minorEastAsia" w:hAnsi="Verdana"/>
                      <w:b/>
                      <w:bCs/>
                      <w:color w:val="006699"/>
                      <w:sz w:val="22"/>
                      <w:szCs w:val="22"/>
                      <w:bdr w:val="none" w:sz="0" w:space="0" w:color="auto" w:frame="1"/>
                    </w:rPr>
                    <w:t>void</w:t>
                  </w:r>
                  <w:r>
                    <w:rPr>
                      <w:rFonts w:ascii="Verdana" w:hAnsi="Verdana"/>
                      <w:color w:val="000000"/>
                      <w:sz w:val="22"/>
                      <w:szCs w:val="22"/>
                      <w:bdr w:val="none" w:sz="0" w:space="0" w:color="auto" w:frame="1"/>
                    </w:rPr>
                    <w:t> main(String[] args) {  </w:t>
                  </w:r>
                </w:p>
                <w:p w:rsidR="001C31DD" w:rsidRDefault="001C31DD" w:rsidP="00AE07BE">
                  <w:pPr>
                    <w:numPr>
                      <w:ilvl w:val="0"/>
                      <w:numId w:val="53"/>
                    </w:numPr>
                    <w:shd w:val="clear" w:color="auto" w:fill="FFFFFF"/>
                    <w:spacing w:line="394" w:lineRule="atLeast"/>
                    <w:ind w:left="0"/>
                    <w:jc w:val="both"/>
                    <w:rPr>
                      <w:rFonts w:ascii="Verdana" w:hAnsi="Verdana"/>
                      <w:color w:val="000000"/>
                    </w:rPr>
                  </w:pPr>
                  <w:r>
                    <w:rPr>
                      <w:rStyle w:val="keyword"/>
                      <w:rFonts w:ascii="Verdana" w:eastAsiaTheme="minorEastAsia" w:hAnsi="Verdana"/>
                      <w:b/>
                      <w:bCs/>
                      <w:color w:val="006699"/>
                      <w:sz w:val="22"/>
                      <w:szCs w:val="22"/>
                      <w:bdr w:val="none" w:sz="0" w:space="0" w:color="auto" w:frame="1"/>
                    </w:rPr>
                    <w:t>for</w:t>
                  </w:r>
                  <w:r>
                    <w:rPr>
                      <w:rFonts w:ascii="Verdana" w:hAnsi="Verdana"/>
                      <w:color w:val="000000"/>
                      <w:sz w:val="22"/>
                      <w:szCs w:val="22"/>
                      <w:bdr w:val="none" w:sz="0" w:space="0" w:color="auto" w:frame="1"/>
                    </w:rPr>
                    <w:t> (Season s : Season.values())  </w:t>
                  </w:r>
                </w:p>
                <w:p w:rsidR="001C31DD" w:rsidRDefault="001C31DD" w:rsidP="00AE07BE">
                  <w:pPr>
                    <w:numPr>
                      <w:ilvl w:val="0"/>
                      <w:numId w:val="53"/>
                    </w:numPr>
                    <w:shd w:val="clear" w:color="auto" w:fill="FFFFFF"/>
                    <w:spacing w:line="394" w:lineRule="atLeast"/>
                    <w:ind w:left="0"/>
                    <w:jc w:val="both"/>
                    <w:rPr>
                      <w:rFonts w:ascii="Verdana" w:hAnsi="Verdana"/>
                      <w:color w:val="000000"/>
                    </w:rPr>
                  </w:pPr>
                  <w:r>
                    <w:rPr>
                      <w:rFonts w:ascii="Verdana" w:hAnsi="Verdana"/>
                      <w:color w:val="000000"/>
                      <w:sz w:val="22"/>
                      <w:szCs w:val="22"/>
                      <w:bdr w:val="none" w:sz="0" w:space="0" w:color="auto" w:frame="1"/>
                    </w:rPr>
                    <w:t>System.out.println(s);  </w:t>
                  </w:r>
                </w:p>
                <w:p w:rsidR="001C31DD" w:rsidRDefault="001C31DD" w:rsidP="00AE07BE">
                  <w:pPr>
                    <w:numPr>
                      <w:ilvl w:val="0"/>
                      <w:numId w:val="53"/>
                    </w:numPr>
                    <w:shd w:val="clear" w:color="auto" w:fill="FFFFFF"/>
                    <w:spacing w:line="394" w:lineRule="atLeast"/>
                    <w:ind w:left="0"/>
                    <w:jc w:val="both"/>
                    <w:rPr>
                      <w:rFonts w:ascii="Verdana" w:hAnsi="Verdana"/>
                      <w:color w:val="000000"/>
                    </w:rPr>
                  </w:pPr>
                  <w:r>
                    <w:rPr>
                      <w:rFonts w:ascii="Verdana" w:hAnsi="Verdana"/>
                      <w:color w:val="000000"/>
                      <w:sz w:val="22"/>
                      <w:szCs w:val="22"/>
                      <w:bdr w:val="none" w:sz="0" w:space="0" w:color="auto" w:frame="1"/>
                    </w:rPr>
                    <w:t>  </w:t>
                  </w:r>
                </w:p>
                <w:p w:rsidR="001C31DD" w:rsidRDefault="001C31DD" w:rsidP="00AE07BE">
                  <w:pPr>
                    <w:numPr>
                      <w:ilvl w:val="0"/>
                      <w:numId w:val="53"/>
                    </w:numPr>
                    <w:shd w:val="clear" w:color="auto" w:fill="FFFFFF"/>
                    <w:spacing w:line="394" w:lineRule="atLeast"/>
                    <w:ind w:left="0"/>
                    <w:jc w:val="both"/>
                    <w:rPr>
                      <w:rFonts w:ascii="Verdana" w:hAnsi="Verdana"/>
                      <w:color w:val="000000"/>
                    </w:rPr>
                  </w:pPr>
                  <w:r>
                    <w:rPr>
                      <w:rFonts w:ascii="Verdana" w:hAnsi="Verdana"/>
                      <w:color w:val="000000"/>
                      <w:sz w:val="22"/>
                      <w:szCs w:val="22"/>
                      <w:bdr w:val="none" w:sz="0" w:space="0" w:color="auto" w:frame="1"/>
                    </w:rPr>
                    <w:t>}}  </w:t>
                  </w:r>
                </w:p>
                <w:p w:rsidR="001C31DD" w:rsidRPr="00131A2F" w:rsidRDefault="001C31DD" w:rsidP="00131A2F">
                  <w:pPr>
                    <w:shd w:val="clear" w:color="auto" w:fill="FFFFFF"/>
                    <w:spacing w:before="100" w:beforeAutospacing="1" w:after="100" w:afterAutospacing="1"/>
                    <w:jc w:val="both"/>
                    <w:rPr>
                      <w:rFonts w:ascii="Verdana" w:hAnsi="Verdana"/>
                      <w:color w:val="000000"/>
                    </w:rPr>
                  </w:pPr>
                </w:p>
                <w:p w:rsidR="00131A2F" w:rsidRDefault="00131A2F" w:rsidP="00413658">
                  <w:pPr>
                    <w:pStyle w:val="Heading1"/>
                    <w:shd w:val="clear" w:color="auto" w:fill="E9E9E9"/>
                    <w:spacing w:before="0" w:beforeAutospacing="0" w:after="0" w:afterAutospacing="0"/>
                    <w:rPr>
                      <w:rFonts w:ascii="Castellar" w:hAnsi="Castellar"/>
                      <w:color w:val="424242"/>
                      <w:sz w:val="33"/>
                      <w:szCs w:val="33"/>
                    </w:rPr>
                  </w:pPr>
                </w:p>
                <w:p w:rsidR="00131A2F" w:rsidRDefault="00131A2F" w:rsidP="00413658">
                  <w:pPr>
                    <w:pStyle w:val="Heading1"/>
                    <w:shd w:val="clear" w:color="auto" w:fill="E9E9E9"/>
                    <w:spacing w:before="0" w:beforeAutospacing="0" w:after="0" w:afterAutospacing="0"/>
                    <w:rPr>
                      <w:rFonts w:ascii="Castellar" w:hAnsi="Castellar"/>
                      <w:color w:val="424242"/>
                      <w:sz w:val="33"/>
                      <w:szCs w:val="33"/>
                    </w:rPr>
                  </w:pPr>
                </w:p>
                <w:p w:rsidR="00131A2F" w:rsidRDefault="00131A2F" w:rsidP="00413658">
                  <w:pPr>
                    <w:pStyle w:val="Heading1"/>
                    <w:shd w:val="clear" w:color="auto" w:fill="E9E9E9"/>
                    <w:spacing w:before="0" w:beforeAutospacing="0" w:after="0" w:afterAutospacing="0"/>
                    <w:rPr>
                      <w:rFonts w:ascii="Castellar" w:hAnsi="Castellar"/>
                      <w:color w:val="424242"/>
                      <w:sz w:val="33"/>
                      <w:szCs w:val="33"/>
                    </w:rPr>
                  </w:pPr>
                </w:p>
                <w:p w:rsidR="00413658" w:rsidRDefault="00413658" w:rsidP="00413658">
                  <w:pPr>
                    <w:pStyle w:val="Heading1"/>
                    <w:shd w:val="clear" w:color="auto" w:fill="E9E9E9"/>
                    <w:spacing w:before="0" w:beforeAutospacing="0" w:after="0" w:afterAutospacing="0"/>
                    <w:rPr>
                      <w:rFonts w:ascii="Castellar" w:hAnsi="Castellar"/>
                      <w:color w:val="424242"/>
                      <w:sz w:val="33"/>
                      <w:szCs w:val="33"/>
                    </w:rPr>
                  </w:pPr>
                  <w:r>
                    <w:rPr>
                      <w:rFonts w:ascii="Castellar" w:hAnsi="Castellar"/>
                      <w:color w:val="424242"/>
                      <w:sz w:val="33"/>
                      <w:szCs w:val="33"/>
                    </w:rPr>
                    <w:t>Can Enum extend any class in Java?</w:t>
                  </w:r>
                  <w:r w:rsidR="006136AB">
                    <w:rPr>
                      <w:rFonts w:ascii="Castellar" w:hAnsi="Castellar"/>
                      <w:color w:val="424242"/>
                      <w:sz w:val="33"/>
                      <w:szCs w:val="33"/>
                    </w:rPr>
                    <w:t xml:space="preserve"> </w:t>
                  </w:r>
                </w:p>
                <w:p w:rsidR="00413658" w:rsidRDefault="00413658" w:rsidP="00413658"/>
                <w:tbl>
                  <w:tblPr>
                    <w:tblW w:w="10920" w:type="dxa"/>
                    <w:tblCellSpacing w:w="15" w:type="dxa"/>
                    <w:tblBorders>
                      <w:top w:val="single" w:sz="12" w:space="0" w:color="D9D9D9"/>
                      <w:left w:val="single" w:sz="12" w:space="0" w:color="D9D9D9"/>
                      <w:bottom w:val="single" w:sz="12" w:space="0" w:color="D9D9D9"/>
                      <w:right w:val="single" w:sz="12" w:space="0" w:color="D9D9D9"/>
                    </w:tblBorders>
                    <w:shd w:val="clear" w:color="auto" w:fill="F6F6F6"/>
                    <w:tblCellMar>
                      <w:top w:w="15" w:type="dxa"/>
                      <w:left w:w="15" w:type="dxa"/>
                      <w:bottom w:w="15" w:type="dxa"/>
                      <w:right w:w="15" w:type="dxa"/>
                    </w:tblCellMar>
                    <w:tblLook w:val="04A0" w:firstRow="1" w:lastRow="0" w:firstColumn="1" w:lastColumn="0" w:noHBand="0" w:noVBand="1"/>
                  </w:tblPr>
                  <w:tblGrid>
                    <w:gridCol w:w="10920"/>
                  </w:tblGrid>
                  <w:tr w:rsidR="00413658" w:rsidTr="00413658">
                    <w:trPr>
                      <w:tblCellSpacing w:w="15" w:type="dxa"/>
                    </w:trPr>
                    <w:tc>
                      <w:tcPr>
                        <w:tcW w:w="0" w:type="auto"/>
                        <w:shd w:val="clear" w:color="auto" w:fill="F6F6F6"/>
                        <w:vAlign w:val="center"/>
                        <w:hideMark/>
                      </w:tcPr>
                      <w:p w:rsidR="00413658" w:rsidRDefault="00413658">
                        <w:pPr>
                          <w:rPr>
                            <w:b/>
                            <w:bCs/>
                            <w:color w:val="424242"/>
                            <w:sz w:val="21"/>
                            <w:szCs w:val="21"/>
                          </w:rPr>
                        </w:pPr>
                        <w:r>
                          <w:rPr>
                            <w:b/>
                            <w:bCs/>
                            <w:color w:val="424242"/>
                            <w:sz w:val="21"/>
                            <w:szCs w:val="21"/>
                          </w:rPr>
                          <w:t>Answer:</w:t>
                        </w:r>
                      </w:p>
                    </w:tc>
                  </w:tr>
                  <w:tr w:rsidR="00413658" w:rsidTr="00413658">
                    <w:trPr>
                      <w:tblCellSpacing w:w="15" w:type="dxa"/>
                    </w:trPr>
                    <w:tc>
                      <w:tcPr>
                        <w:tcW w:w="0" w:type="auto"/>
                        <w:shd w:val="clear" w:color="auto" w:fill="F6F6F6"/>
                        <w:vAlign w:val="center"/>
                        <w:hideMark/>
                      </w:tcPr>
                      <w:p w:rsidR="00413658" w:rsidRDefault="00413658">
                        <w:pPr>
                          <w:pStyle w:val="pgdesc"/>
                          <w:rPr>
                            <w:color w:val="333333"/>
                            <w:sz w:val="21"/>
                            <w:szCs w:val="21"/>
                          </w:rPr>
                        </w:pPr>
                        <w:r>
                          <w:rPr>
                            <w:color w:val="333333"/>
                            <w:sz w:val="21"/>
                            <w:szCs w:val="21"/>
                          </w:rPr>
                          <w:t xml:space="preserve">Enum can not extend any class in java, the reason is by default, Enum extends abstract base class java.lang.Enum. Since java </w:t>
                        </w:r>
                        <w:r>
                          <w:rPr>
                            <w:color w:val="333333"/>
                            <w:sz w:val="21"/>
                            <w:szCs w:val="21"/>
                          </w:rPr>
                          <w:lastRenderedPageBreak/>
                          <w:t>does not support multiple inheritance for classes, Enum can not extend another class.</w:t>
                        </w:r>
                      </w:p>
                    </w:tc>
                  </w:tr>
                </w:tbl>
                <w:p w:rsidR="00AF6CBC" w:rsidRDefault="00413658" w:rsidP="00E630B5">
                  <w:pPr>
                    <w:rPr>
                      <w:rFonts w:ascii="Arial" w:hAnsi="Arial" w:cs="Arial"/>
                      <w:b/>
                    </w:rPr>
                  </w:pPr>
                  <w:r>
                    <w:rPr>
                      <w:color w:val="333333"/>
                      <w:sz w:val="27"/>
                      <w:szCs w:val="27"/>
                      <w:shd w:val="clear" w:color="auto" w:fill="E9E9E9"/>
                    </w:rPr>
                    <w:lastRenderedPageBreak/>
                    <w:t>- See more at: http://www.java2novice.com/java_interview_questions/can-enum-extend/#sthash.31eLEm5T.dpuf</w:t>
                  </w:r>
                </w:p>
                <w:p w:rsidR="00AF6CBC" w:rsidRDefault="00AF6CBC" w:rsidP="00AF6CBC">
                  <w:pPr>
                    <w:pStyle w:val="Heading5"/>
                    <w:shd w:val="clear" w:color="auto" w:fill="FFFFFF"/>
                    <w:spacing w:before="212" w:after="141"/>
                    <w:rPr>
                      <w:rFonts w:ascii="Segoe UI" w:hAnsi="Segoe UI" w:cs="Segoe UI"/>
                      <w:color w:val="333333"/>
                      <w:sz w:val="30"/>
                      <w:szCs w:val="30"/>
                    </w:rPr>
                  </w:pPr>
                  <w:r>
                    <w:rPr>
                      <w:rFonts w:ascii="Segoe UI" w:hAnsi="Segoe UI" w:cs="Segoe UI"/>
                      <w:color w:val="333333"/>
                      <w:sz w:val="30"/>
                      <w:szCs w:val="30"/>
                    </w:rPr>
                    <w:t>4) Why Map interface does not extend Collection interface?</w:t>
                  </w:r>
                </w:p>
                <w:p w:rsidR="00AF6CBC" w:rsidRPr="00AF6CBC" w:rsidRDefault="00AF6CBC" w:rsidP="00AF6CBC">
                  <w:pPr>
                    <w:shd w:val="clear" w:color="auto" w:fill="FFFFFF"/>
                    <w:spacing w:after="390"/>
                    <w:rPr>
                      <w:rFonts w:ascii="Segoe UI" w:hAnsi="Segoe UI" w:cs="Segoe UI"/>
                      <w:color w:val="333333"/>
                    </w:rPr>
                  </w:pPr>
                  <w:r w:rsidRPr="00AF6CBC">
                    <w:rPr>
                      <w:rFonts w:ascii="Segoe UI" w:hAnsi="Segoe UI" w:cs="Segoe UI"/>
                      <w:color w:val="333333"/>
                    </w:rPr>
                    <w:t>A good answer to this interview question is “</w:t>
                  </w:r>
                  <w:r w:rsidRPr="00AF6CBC">
                    <w:rPr>
                      <w:rFonts w:ascii="Segoe UI" w:hAnsi="Segoe UI" w:cs="Segoe UI"/>
                      <w:b/>
                      <w:bCs/>
                      <w:color w:val="333333"/>
                    </w:rPr>
                    <w:t>because they are incompatible</w:t>
                  </w:r>
                  <w:r w:rsidRPr="00AF6CBC">
                    <w:rPr>
                      <w:rFonts w:ascii="Segoe UI" w:hAnsi="Segoe UI" w:cs="Segoe UI"/>
                      <w:color w:val="333333"/>
                    </w:rPr>
                    <w:t>“. Collection has a method add(Object o). Map can not have such method because it need key-value pair. There are other reasons also such as Map supports keySet, valueSet etc. Collection classes does not have such views.</w:t>
                  </w:r>
                </w:p>
                <w:p w:rsidR="00AF6CBC" w:rsidRDefault="00AF6CBC" w:rsidP="00E630B5">
                  <w:pPr>
                    <w:rPr>
                      <w:rFonts w:ascii="Arial" w:hAnsi="Arial" w:cs="Arial"/>
                      <w:b/>
                    </w:rPr>
                  </w:pPr>
                </w:p>
                <w:p w:rsidR="00AF6CBC" w:rsidRPr="00281A79" w:rsidRDefault="00AF6CBC" w:rsidP="00E630B5">
                  <w:pPr>
                    <w:rPr>
                      <w:rFonts w:ascii="Arial" w:hAnsi="Arial" w:cs="Arial"/>
                      <w:b/>
                    </w:rPr>
                  </w:pPr>
                </w:p>
                <w:p w:rsidR="00281A79" w:rsidRDefault="00281A79" w:rsidP="00E630B5">
                  <w:pPr>
                    <w:rPr>
                      <w:rFonts w:ascii="Arial" w:hAnsi="Arial" w:cs="Arial"/>
                    </w:rPr>
                  </w:pPr>
                </w:p>
                <w:p w:rsidR="00281A79" w:rsidRDefault="00281A79" w:rsidP="00E630B5">
                  <w:pPr>
                    <w:rPr>
                      <w:rFonts w:ascii="Arial" w:hAnsi="Arial" w:cs="Arial"/>
                    </w:rPr>
                  </w:pPr>
                  <w:r>
                    <w:rPr>
                      <w:rFonts w:ascii="Verdana" w:hAnsi="Verdana"/>
                      <w:color w:val="000000"/>
                      <w:sz w:val="23"/>
                      <w:szCs w:val="23"/>
                      <w:shd w:val="clear" w:color="auto" w:fill="FFFFFF"/>
                    </w:rPr>
                    <w:t>All the wrapper classes (Integer, Long, Byte, Double, Float, Short) are subclasses of the abstract class Number.</w:t>
                  </w:r>
                </w:p>
                <w:p w:rsidR="00281A79" w:rsidRPr="00281A79" w:rsidRDefault="00281A79" w:rsidP="00E630B5">
                  <w:pPr>
                    <w:rPr>
                      <w:rFonts w:ascii="Arial" w:hAnsi="Arial" w:cs="Arial"/>
                      <w:b/>
                      <w:u w:val="single"/>
                    </w:rPr>
                  </w:pPr>
                </w:p>
                <w:p w:rsidR="00281A79" w:rsidRDefault="00203CEE" w:rsidP="00E630B5">
                  <w:pPr>
                    <w:rPr>
                      <w:rFonts w:ascii="Arial" w:hAnsi="Arial" w:cs="Arial"/>
                      <w:b/>
                      <w:u w:val="single"/>
                    </w:rPr>
                  </w:pPr>
                  <w:r>
                    <w:rPr>
                      <w:rFonts w:ascii="Arial" w:hAnsi="Arial" w:cs="Arial"/>
                      <w:b/>
                      <w:u w:val="single"/>
                    </w:rPr>
                    <w:t>C</w:t>
                  </w:r>
                  <w:r w:rsidR="00281A79" w:rsidRPr="00281A79">
                    <w:rPr>
                      <w:rFonts w:ascii="Arial" w:hAnsi="Arial" w:cs="Arial"/>
                      <w:b/>
                      <w:u w:val="single"/>
                    </w:rPr>
                    <w:t>an constructor be final</w:t>
                  </w:r>
                </w:p>
                <w:p w:rsidR="00281A79" w:rsidRPr="00281A79" w:rsidRDefault="00281A79" w:rsidP="00E630B5">
                  <w:pPr>
                    <w:rPr>
                      <w:rFonts w:ascii="Arial" w:hAnsi="Arial" w:cs="Arial"/>
                      <w:b/>
                      <w:u w:val="single"/>
                    </w:rPr>
                  </w:pPr>
                </w:p>
                <w:p w:rsidR="007F4EE9" w:rsidRDefault="00281A79" w:rsidP="00E630B5">
                  <w:pPr>
                    <w:rPr>
                      <w:rFonts w:ascii="Arial" w:hAnsi="Arial" w:cs="Arial"/>
                      <w:color w:val="222222"/>
                      <w:shd w:val="clear" w:color="auto" w:fill="FFFFFF"/>
                    </w:rPr>
                  </w:pPr>
                  <w:r>
                    <w:rPr>
                      <w:rFonts w:ascii="Arial" w:hAnsi="Arial" w:cs="Arial"/>
                      <w:color w:val="222222"/>
                      <w:shd w:val="clear" w:color="auto" w:fill="FFFFFF"/>
                    </w:rPr>
                    <w:t>So making a</w:t>
                  </w:r>
                  <w:r>
                    <w:rPr>
                      <w:rStyle w:val="apple-converted-space"/>
                      <w:rFonts w:ascii="Arial" w:hAnsi="Arial" w:cs="Arial"/>
                      <w:color w:val="222222"/>
                      <w:shd w:val="clear" w:color="auto" w:fill="FFFFFF"/>
                    </w:rPr>
                    <w:t> </w:t>
                  </w:r>
                  <w:r>
                    <w:rPr>
                      <w:rFonts w:ascii="Arial" w:hAnsi="Arial" w:cs="Arial"/>
                      <w:b/>
                      <w:bCs/>
                      <w:color w:val="222222"/>
                      <w:shd w:val="clear" w:color="auto" w:fill="FFFFFF"/>
                    </w:rPr>
                    <w:t>constructor final</w:t>
                  </w:r>
                  <w:r>
                    <w:rPr>
                      <w:rStyle w:val="apple-converted-space"/>
                      <w:rFonts w:ascii="Arial" w:hAnsi="Arial" w:cs="Arial"/>
                      <w:color w:val="222222"/>
                      <w:shd w:val="clear" w:color="auto" w:fill="FFFFFF"/>
                    </w:rPr>
                    <w:t> </w:t>
                  </w:r>
                  <w:r>
                    <w:rPr>
                      <w:rFonts w:ascii="Arial" w:hAnsi="Arial" w:cs="Arial"/>
                      <w:color w:val="222222"/>
                      <w:shd w:val="clear" w:color="auto" w:fill="FFFFFF"/>
                    </w:rPr>
                    <w:t>is not required, so it is not used with</w:t>
                  </w:r>
                  <w:r>
                    <w:rPr>
                      <w:rStyle w:val="apple-converted-space"/>
                      <w:rFonts w:ascii="Arial" w:hAnsi="Arial" w:cs="Arial"/>
                      <w:color w:val="222222"/>
                      <w:shd w:val="clear" w:color="auto" w:fill="FFFFFF"/>
                    </w:rPr>
                    <w:t> </w:t>
                  </w:r>
                  <w:r>
                    <w:rPr>
                      <w:rFonts w:ascii="Arial" w:hAnsi="Arial" w:cs="Arial"/>
                      <w:b/>
                      <w:bCs/>
                      <w:color w:val="222222"/>
                      <w:shd w:val="clear" w:color="auto" w:fill="FFFFFF"/>
                    </w:rPr>
                    <w:t>constructor</w:t>
                  </w:r>
                  <w:r>
                    <w:rPr>
                      <w:rFonts w:ascii="Arial" w:hAnsi="Arial" w:cs="Arial"/>
                      <w:color w:val="222222"/>
                      <w:shd w:val="clear" w:color="auto" w:fill="FFFFFF"/>
                    </w:rPr>
                    <w:t xml:space="preserve">. When you </w:t>
                  </w:r>
                </w:p>
                <w:p w:rsidR="00592BB0" w:rsidRDefault="00281A79" w:rsidP="00E630B5">
                  <w:pPr>
                    <w:rPr>
                      <w:rStyle w:val="apple-converted-space"/>
                      <w:rFonts w:ascii="Arial" w:hAnsi="Arial" w:cs="Arial"/>
                      <w:color w:val="222222"/>
                      <w:shd w:val="clear" w:color="auto" w:fill="FFFFFF"/>
                    </w:rPr>
                  </w:pPr>
                  <w:r>
                    <w:rPr>
                      <w:rFonts w:ascii="Arial" w:hAnsi="Arial" w:cs="Arial"/>
                      <w:color w:val="222222"/>
                      <w:shd w:val="clear" w:color="auto" w:fill="FFFFFF"/>
                    </w:rPr>
                    <w:t>set a method as</w:t>
                  </w:r>
                  <w:r>
                    <w:rPr>
                      <w:rStyle w:val="apple-converted-space"/>
                      <w:rFonts w:ascii="Arial" w:hAnsi="Arial" w:cs="Arial"/>
                      <w:color w:val="222222"/>
                      <w:shd w:val="clear" w:color="auto" w:fill="FFFFFF"/>
                    </w:rPr>
                    <w:t> </w:t>
                  </w:r>
                  <w:r>
                    <w:rPr>
                      <w:rFonts w:ascii="Arial" w:hAnsi="Arial" w:cs="Arial"/>
                      <w:b/>
                      <w:bCs/>
                      <w:color w:val="222222"/>
                      <w:shd w:val="clear" w:color="auto" w:fill="FFFFFF"/>
                    </w:rPr>
                    <w:t>final</w:t>
                  </w:r>
                  <w:r>
                    <w:rPr>
                      <w:rFonts w:ascii="Arial" w:hAnsi="Arial" w:cs="Arial"/>
                      <w:color w:val="222222"/>
                      <w:shd w:val="clear" w:color="auto" w:fill="FFFFFF"/>
                    </w:rPr>
                    <w:t>, it means : "You don't want any class override it", but</w:t>
                  </w:r>
                  <w:r>
                    <w:rPr>
                      <w:rStyle w:val="apple-converted-space"/>
                      <w:rFonts w:ascii="Arial" w:hAnsi="Arial" w:cs="Arial"/>
                      <w:color w:val="222222"/>
                      <w:shd w:val="clear" w:color="auto" w:fill="FFFFFF"/>
                    </w:rPr>
                    <w:t> </w:t>
                  </w:r>
                  <w:r>
                    <w:rPr>
                      <w:rFonts w:ascii="Arial" w:hAnsi="Arial" w:cs="Arial"/>
                      <w:b/>
                      <w:bCs/>
                      <w:color w:val="222222"/>
                      <w:shd w:val="clear" w:color="auto" w:fill="FFFFFF"/>
                    </w:rPr>
                    <w:t>constructor</w:t>
                  </w:r>
                  <w:r>
                    <w:rPr>
                      <w:rStyle w:val="apple-converted-space"/>
                      <w:rFonts w:ascii="Arial" w:hAnsi="Arial" w:cs="Arial"/>
                      <w:color w:val="222222"/>
                      <w:shd w:val="clear" w:color="auto" w:fill="FFFFFF"/>
                    </w:rPr>
                    <w:t> </w:t>
                  </w:r>
                </w:p>
                <w:p w:rsidR="00592BB0" w:rsidRDefault="00281A79" w:rsidP="00E630B5">
                  <w:pPr>
                    <w:rPr>
                      <w:rFonts w:ascii="Arial" w:hAnsi="Arial" w:cs="Arial"/>
                      <w:color w:val="222222"/>
                      <w:shd w:val="clear" w:color="auto" w:fill="FFFFFF"/>
                    </w:rPr>
                  </w:pPr>
                  <w:r>
                    <w:rPr>
                      <w:rFonts w:ascii="Arial" w:hAnsi="Arial" w:cs="Arial"/>
                      <w:color w:val="222222"/>
                      <w:shd w:val="clear" w:color="auto" w:fill="FFFFFF"/>
                    </w:rPr>
                    <w:t>by JLS(</w:t>
                  </w:r>
                  <w:r>
                    <w:rPr>
                      <w:rFonts w:ascii="Arial" w:hAnsi="Arial" w:cs="Arial"/>
                      <w:b/>
                      <w:bCs/>
                      <w:color w:val="222222"/>
                      <w:shd w:val="clear" w:color="auto" w:fill="FFFFFF"/>
                    </w:rPr>
                    <w:t>Java Language Specification</w:t>
                  </w:r>
                  <w:r>
                    <w:rPr>
                      <w:rStyle w:val="apple-converted-space"/>
                      <w:rFonts w:ascii="Arial" w:hAnsi="Arial" w:cs="Arial"/>
                      <w:color w:val="222222"/>
                      <w:shd w:val="clear" w:color="auto" w:fill="FFFFFF"/>
                    </w:rPr>
                    <w:t> </w:t>
                  </w:r>
                  <w:r>
                    <w:rPr>
                      <w:rFonts w:ascii="Arial" w:hAnsi="Arial" w:cs="Arial"/>
                      <w:color w:val="222222"/>
                      <w:shd w:val="clear" w:color="auto" w:fill="FFFFFF"/>
                    </w:rPr>
                    <w:t>) definition</w:t>
                  </w:r>
                  <w:r>
                    <w:rPr>
                      <w:rStyle w:val="apple-converted-space"/>
                      <w:rFonts w:ascii="Arial" w:hAnsi="Arial" w:cs="Arial"/>
                      <w:color w:val="222222"/>
                      <w:shd w:val="clear" w:color="auto" w:fill="FFFFFF"/>
                    </w:rPr>
                    <w:t> </w:t>
                  </w:r>
                  <w:r>
                    <w:rPr>
                      <w:rFonts w:ascii="Arial" w:hAnsi="Arial" w:cs="Arial"/>
                      <w:b/>
                      <w:bCs/>
                      <w:color w:val="222222"/>
                      <w:shd w:val="clear" w:color="auto" w:fill="FFFFFF"/>
                    </w:rPr>
                    <w:t>can</w:t>
                  </w:r>
                  <w:r>
                    <w:rPr>
                      <w:rFonts w:ascii="Arial" w:hAnsi="Arial" w:cs="Arial"/>
                      <w:color w:val="222222"/>
                      <w:shd w:val="clear" w:color="auto" w:fill="FFFFFF"/>
                    </w:rPr>
                    <w:t xml:space="preserve">'t </w:t>
                  </w:r>
                  <w:r w:rsidR="00455B8A">
                    <w:rPr>
                      <w:rFonts w:ascii="Arial" w:hAnsi="Arial" w:cs="Arial"/>
                      <w:color w:val="222222"/>
                      <w:shd w:val="clear" w:color="auto" w:fill="FFFFFF"/>
                    </w:rPr>
                    <w:t>overridden, so</w:t>
                  </w:r>
                  <w:r>
                    <w:rPr>
                      <w:rFonts w:ascii="Arial" w:hAnsi="Arial" w:cs="Arial"/>
                      <w:color w:val="222222"/>
                      <w:shd w:val="clear" w:color="auto" w:fill="FFFFFF"/>
                    </w:rPr>
                    <w:t xml:space="preserve"> it is clean.</w:t>
                  </w:r>
                </w:p>
                <w:p w:rsidR="00281A79" w:rsidRDefault="00281A79" w:rsidP="00E630B5">
                  <w:pPr>
                    <w:rPr>
                      <w:rFonts w:ascii="Arial" w:hAnsi="Arial" w:cs="Arial"/>
                    </w:rPr>
                  </w:pPr>
                  <w:r>
                    <w:rPr>
                      <w:rFonts w:ascii="Arial" w:hAnsi="Arial" w:cs="Arial"/>
                      <w:color w:val="222222"/>
                      <w:shd w:val="clear" w:color="auto" w:fill="FFFFFF"/>
                    </w:rPr>
                    <w:t xml:space="preserve"> We</w:t>
                  </w:r>
                  <w:r>
                    <w:rPr>
                      <w:rStyle w:val="apple-converted-space"/>
                      <w:rFonts w:ascii="Arial" w:hAnsi="Arial" w:cs="Arial"/>
                      <w:color w:val="222222"/>
                      <w:shd w:val="clear" w:color="auto" w:fill="FFFFFF"/>
                    </w:rPr>
                    <w:t> </w:t>
                  </w:r>
                  <w:r>
                    <w:rPr>
                      <w:rFonts w:ascii="Arial" w:hAnsi="Arial" w:cs="Arial"/>
                      <w:b/>
                      <w:bCs/>
                      <w:color w:val="222222"/>
                      <w:shd w:val="clear" w:color="auto" w:fill="FFFFFF"/>
                    </w:rPr>
                    <w:t>can</w:t>
                  </w:r>
                  <w:r>
                    <w:rPr>
                      <w:rFonts w:ascii="Arial" w:hAnsi="Arial" w:cs="Arial"/>
                      <w:color w:val="222222"/>
                      <w:shd w:val="clear" w:color="auto" w:fill="FFFFFF"/>
                    </w:rPr>
                    <w:t>'t make</w:t>
                  </w:r>
                  <w:r w:rsidR="00183A9C">
                    <w:rPr>
                      <w:rFonts w:ascii="Arial" w:hAnsi="Arial" w:cs="Arial"/>
                      <w:color w:val="222222"/>
                      <w:shd w:val="clear" w:color="auto" w:fill="FFFFFF"/>
                    </w:rPr>
                    <w:t xml:space="preserve"> </w:t>
                  </w:r>
                  <w:r>
                    <w:rPr>
                      <w:rFonts w:ascii="Arial" w:hAnsi="Arial" w:cs="Arial"/>
                      <w:b/>
                      <w:bCs/>
                      <w:color w:val="222222"/>
                      <w:shd w:val="clear" w:color="auto" w:fill="FFFFFF"/>
                    </w:rPr>
                    <w:t>constructor</w:t>
                  </w:r>
                  <w:r>
                    <w:rPr>
                      <w:rStyle w:val="apple-converted-space"/>
                      <w:rFonts w:ascii="Arial" w:hAnsi="Arial" w:cs="Arial"/>
                      <w:color w:val="222222"/>
                      <w:shd w:val="clear" w:color="auto" w:fill="FFFFFF"/>
                    </w:rPr>
                    <w:t> </w:t>
                  </w:r>
                  <w:r>
                    <w:rPr>
                      <w:rFonts w:ascii="Arial" w:hAnsi="Arial" w:cs="Arial"/>
                      <w:color w:val="222222"/>
                      <w:shd w:val="clear" w:color="auto" w:fill="FFFFFF"/>
                    </w:rPr>
                    <w:t>to be</w:t>
                  </w:r>
                  <w:r>
                    <w:rPr>
                      <w:rStyle w:val="apple-converted-space"/>
                      <w:rFonts w:ascii="Arial" w:hAnsi="Arial" w:cs="Arial"/>
                      <w:color w:val="222222"/>
                      <w:shd w:val="clear" w:color="auto" w:fill="FFFFFF"/>
                    </w:rPr>
                    <w:t> </w:t>
                  </w:r>
                  <w:r>
                    <w:rPr>
                      <w:rFonts w:ascii="Arial" w:hAnsi="Arial" w:cs="Arial"/>
                      <w:b/>
                      <w:bCs/>
                      <w:color w:val="222222"/>
                      <w:shd w:val="clear" w:color="auto" w:fill="FFFFFF"/>
                    </w:rPr>
                    <w:t>final</w:t>
                  </w:r>
                  <w:r>
                    <w:rPr>
                      <w:rStyle w:val="apple-converted-space"/>
                      <w:rFonts w:ascii="Arial" w:hAnsi="Arial" w:cs="Arial"/>
                      <w:color w:val="222222"/>
                      <w:shd w:val="clear" w:color="auto" w:fill="FFFFFF"/>
                    </w:rPr>
                    <w:t> </w:t>
                  </w:r>
                  <w:r>
                    <w:rPr>
                      <w:rFonts w:ascii="Arial" w:hAnsi="Arial" w:cs="Arial"/>
                      <w:color w:val="222222"/>
                      <w:shd w:val="clear" w:color="auto" w:fill="FFFFFF"/>
                    </w:rPr>
                    <w:t>because</w:t>
                  </w:r>
                  <w:r>
                    <w:rPr>
                      <w:rStyle w:val="apple-converted-space"/>
                      <w:rFonts w:ascii="Arial" w:hAnsi="Arial" w:cs="Arial"/>
                      <w:color w:val="222222"/>
                      <w:shd w:val="clear" w:color="auto" w:fill="FFFFFF"/>
                    </w:rPr>
                    <w:t> </w:t>
                  </w:r>
                  <w:r w:rsidR="00455B8A">
                    <w:rPr>
                      <w:rFonts w:ascii="Arial" w:hAnsi="Arial" w:cs="Arial"/>
                      <w:b/>
                      <w:bCs/>
                      <w:color w:val="222222"/>
                      <w:shd w:val="clear" w:color="auto" w:fill="FFFFFF"/>
                    </w:rPr>
                    <w:t>Constructor</w:t>
                  </w:r>
                  <w:r>
                    <w:rPr>
                      <w:rStyle w:val="apple-converted-space"/>
                      <w:rFonts w:ascii="Arial" w:hAnsi="Arial" w:cs="Arial"/>
                      <w:color w:val="222222"/>
                      <w:shd w:val="clear" w:color="auto" w:fill="FFFFFF"/>
                    </w:rPr>
                    <w:t> </w:t>
                  </w:r>
                  <w:r>
                    <w:rPr>
                      <w:rFonts w:ascii="Arial" w:hAnsi="Arial" w:cs="Arial"/>
                      <w:color w:val="222222"/>
                      <w:shd w:val="clear" w:color="auto" w:fill="FFFFFF"/>
                    </w:rPr>
                    <w:t>is never inherited.</w:t>
                  </w:r>
                </w:p>
                <w:p w:rsidR="00281A79" w:rsidRDefault="00281A79" w:rsidP="00E630B5">
                  <w:pPr>
                    <w:rPr>
                      <w:rFonts w:ascii="Arial" w:hAnsi="Arial" w:cs="Arial"/>
                    </w:rPr>
                  </w:pPr>
                </w:p>
                <w:p w:rsidR="00281A79" w:rsidRPr="00281A79" w:rsidRDefault="00281A79" w:rsidP="00281A79">
                  <w:pPr>
                    <w:shd w:val="clear" w:color="auto" w:fill="FFFFFF"/>
                    <w:spacing w:after="240"/>
                    <w:rPr>
                      <w:rFonts w:ascii="Arial" w:hAnsi="Arial" w:cs="Arial"/>
                      <w:b/>
                      <w:color w:val="242729"/>
                      <w:sz w:val="23"/>
                      <w:szCs w:val="23"/>
                    </w:rPr>
                  </w:pPr>
                  <w:r w:rsidRPr="00281A79">
                    <w:rPr>
                      <w:rFonts w:ascii="Arial" w:hAnsi="Arial" w:cs="Arial"/>
                      <w:b/>
                      <w:color w:val="242729"/>
                      <w:sz w:val="23"/>
                      <w:szCs w:val="23"/>
                    </w:rPr>
                    <w:t>Why can't constructors be final, static, or abstract in Java?</w:t>
                  </w:r>
                </w:p>
                <w:p w:rsidR="00195C4E" w:rsidRDefault="00195C4E" w:rsidP="00195C4E">
                  <w:pPr>
                    <w:shd w:val="clear" w:color="auto" w:fill="FFFFFF"/>
                    <w:rPr>
                      <w:rFonts w:ascii="Arial" w:hAnsi="Arial" w:cs="Arial"/>
                      <w:color w:val="242729"/>
                      <w:sz w:val="23"/>
                      <w:szCs w:val="23"/>
                    </w:rPr>
                  </w:pPr>
                  <w:r w:rsidRPr="00195C4E">
                    <w:rPr>
                      <w:rFonts w:ascii="Arial" w:hAnsi="Arial" w:cs="Arial"/>
                      <w:b/>
                      <w:color w:val="242729"/>
                      <w:sz w:val="23"/>
                      <w:szCs w:val="23"/>
                    </w:rPr>
                    <w:t>When you set a method as</w:t>
                  </w:r>
                  <w:r w:rsidRPr="00564533">
                    <w:rPr>
                      <w:rFonts w:ascii="Arial" w:hAnsi="Arial" w:cs="Arial"/>
                      <w:b/>
                      <w:color w:val="242729"/>
                      <w:sz w:val="23"/>
                    </w:rPr>
                    <w:t> </w:t>
                  </w:r>
                  <w:r w:rsidRPr="00564533">
                    <w:rPr>
                      <w:rFonts w:ascii="Consolas" w:hAnsi="Consolas" w:cs="Consolas"/>
                      <w:b/>
                      <w:color w:val="242729"/>
                      <w:sz w:val="20"/>
                    </w:rPr>
                    <w:t>final</w:t>
                  </w:r>
                  <w:r w:rsidRPr="00564533">
                    <w:rPr>
                      <w:rFonts w:ascii="Arial" w:hAnsi="Arial" w:cs="Arial"/>
                      <w:b/>
                      <w:color w:val="242729"/>
                      <w:sz w:val="23"/>
                    </w:rPr>
                    <w:t> </w:t>
                  </w:r>
                  <w:r w:rsidRPr="00195C4E">
                    <w:rPr>
                      <w:rFonts w:ascii="Arial" w:hAnsi="Arial" w:cs="Arial"/>
                      <w:b/>
                      <w:color w:val="242729"/>
                      <w:sz w:val="23"/>
                      <w:szCs w:val="23"/>
                    </w:rPr>
                    <w:t>it means:</w:t>
                  </w:r>
                  <w:r w:rsidRPr="00195C4E">
                    <w:rPr>
                      <w:rFonts w:ascii="Arial" w:hAnsi="Arial" w:cs="Arial"/>
                      <w:color w:val="242729"/>
                      <w:sz w:val="23"/>
                      <w:szCs w:val="23"/>
                    </w:rPr>
                    <w:t xml:space="preserve"> "You don't want any class override it." But the constructor (according to the Java Language Specification) can't be overridden, so it is clean.</w:t>
                  </w:r>
                </w:p>
                <w:p w:rsidR="00564533" w:rsidRPr="00195C4E" w:rsidRDefault="00564533" w:rsidP="00195C4E">
                  <w:pPr>
                    <w:shd w:val="clear" w:color="auto" w:fill="FFFFFF"/>
                    <w:rPr>
                      <w:rFonts w:ascii="Arial" w:hAnsi="Arial" w:cs="Arial"/>
                      <w:color w:val="242729"/>
                      <w:sz w:val="23"/>
                      <w:szCs w:val="23"/>
                    </w:rPr>
                  </w:pPr>
                </w:p>
                <w:p w:rsidR="00271BE1" w:rsidRDefault="00195C4E" w:rsidP="00195C4E">
                  <w:pPr>
                    <w:shd w:val="clear" w:color="auto" w:fill="FFFFFF"/>
                    <w:rPr>
                      <w:rFonts w:ascii="Arial" w:hAnsi="Arial" w:cs="Arial"/>
                      <w:color w:val="242729"/>
                      <w:sz w:val="23"/>
                      <w:szCs w:val="23"/>
                    </w:rPr>
                  </w:pPr>
                  <w:r w:rsidRPr="00195C4E">
                    <w:rPr>
                      <w:rFonts w:ascii="Arial" w:hAnsi="Arial" w:cs="Arial"/>
                      <w:b/>
                      <w:color w:val="242729"/>
                      <w:sz w:val="23"/>
                      <w:szCs w:val="23"/>
                    </w:rPr>
                    <w:t>When you set a method as</w:t>
                  </w:r>
                  <w:r w:rsidRPr="00564533">
                    <w:rPr>
                      <w:rFonts w:ascii="Arial" w:hAnsi="Arial" w:cs="Arial"/>
                      <w:b/>
                      <w:color w:val="242729"/>
                      <w:sz w:val="23"/>
                    </w:rPr>
                    <w:t> </w:t>
                  </w:r>
                  <w:r w:rsidRPr="00564533">
                    <w:rPr>
                      <w:rFonts w:ascii="Consolas" w:hAnsi="Consolas" w:cs="Consolas"/>
                      <w:b/>
                      <w:color w:val="242729"/>
                      <w:sz w:val="20"/>
                    </w:rPr>
                    <w:t>abstract</w:t>
                  </w:r>
                  <w:r w:rsidRPr="00564533">
                    <w:rPr>
                      <w:rFonts w:ascii="Arial" w:hAnsi="Arial" w:cs="Arial"/>
                      <w:b/>
                      <w:color w:val="242729"/>
                      <w:sz w:val="23"/>
                    </w:rPr>
                    <w:t> </w:t>
                  </w:r>
                  <w:r w:rsidRPr="00195C4E">
                    <w:rPr>
                      <w:rFonts w:ascii="Arial" w:hAnsi="Arial" w:cs="Arial"/>
                      <w:b/>
                      <w:color w:val="242729"/>
                      <w:sz w:val="23"/>
                      <w:szCs w:val="23"/>
                    </w:rPr>
                    <w:t>it means</w:t>
                  </w:r>
                  <w:r w:rsidRPr="00195C4E">
                    <w:rPr>
                      <w:rFonts w:ascii="Arial" w:hAnsi="Arial" w:cs="Arial"/>
                      <w:color w:val="242729"/>
                      <w:sz w:val="23"/>
                      <w:szCs w:val="23"/>
                    </w:rPr>
                    <w:t>: "The method doesn't have a body and it should be</w:t>
                  </w:r>
                </w:p>
                <w:p w:rsidR="00D307EA" w:rsidRDefault="00195C4E" w:rsidP="00195C4E">
                  <w:pPr>
                    <w:shd w:val="clear" w:color="auto" w:fill="FFFFFF"/>
                    <w:rPr>
                      <w:rFonts w:ascii="Arial" w:hAnsi="Arial" w:cs="Arial"/>
                      <w:color w:val="242729"/>
                      <w:sz w:val="23"/>
                      <w:szCs w:val="23"/>
                    </w:rPr>
                  </w:pPr>
                  <w:r w:rsidRPr="00195C4E">
                    <w:rPr>
                      <w:rFonts w:ascii="Arial" w:hAnsi="Arial" w:cs="Arial"/>
                      <w:color w:val="242729"/>
                      <w:sz w:val="23"/>
                      <w:szCs w:val="23"/>
                    </w:rPr>
                    <w:t xml:space="preserve"> </w:t>
                  </w:r>
                  <w:r w:rsidR="00455B8A" w:rsidRPr="00195C4E">
                    <w:rPr>
                      <w:rFonts w:ascii="Arial" w:hAnsi="Arial" w:cs="Arial"/>
                      <w:color w:val="242729"/>
                      <w:sz w:val="23"/>
                      <w:szCs w:val="23"/>
                    </w:rPr>
                    <w:t>Implemented</w:t>
                  </w:r>
                  <w:r w:rsidRPr="00195C4E">
                    <w:rPr>
                      <w:rFonts w:ascii="Arial" w:hAnsi="Arial" w:cs="Arial"/>
                      <w:color w:val="242729"/>
                      <w:sz w:val="23"/>
                      <w:szCs w:val="23"/>
                    </w:rPr>
                    <w:t xml:space="preserve"> in a child class." But the constructor is called implicitly when the</w:t>
                  </w:r>
                  <w:r w:rsidRPr="00195C4E">
                    <w:rPr>
                      <w:rFonts w:ascii="Arial" w:hAnsi="Arial" w:cs="Arial"/>
                      <w:color w:val="242729"/>
                      <w:sz w:val="23"/>
                    </w:rPr>
                    <w:t> </w:t>
                  </w:r>
                  <w:r w:rsidRPr="00195C4E">
                    <w:rPr>
                      <w:rFonts w:ascii="Consolas" w:hAnsi="Consolas" w:cs="Consolas"/>
                      <w:color w:val="242729"/>
                      <w:sz w:val="20"/>
                    </w:rPr>
                    <w:t>new</w:t>
                  </w:r>
                  <w:r w:rsidRPr="00195C4E">
                    <w:rPr>
                      <w:rFonts w:ascii="Arial" w:hAnsi="Arial" w:cs="Arial"/>
                      <w:color w:val="242729"/>
                      <w:sz w:val="23"/>
                    </w:rPr>
                    <w:t> </w:t>
                  </w:r>
                  <w:r w:rsidRPr="00195C4E">
                    <w:rPr>
                      <w:rFonts w:ascii="Arial" w:hAnsi="Arial" w:cs="Arial"/>
                      <w:color w:val="242729"/>
                      <w:sz w:val="23"/>
                      <w:szCs w:val="23"/>
                    </w:rPr>
                    <w:t xml:space="preserve">keyword is </w:t>
                  </w:r>
                </w:p>
                <w:p w:rsidR="00195C4E" w:rsidRDefault="00455B8A" w:rsidP="00195C4E">
                  <w:pPr>
                    <w:shd w:val="clear" w:color="auto" w:fill="FFFFFF"/>
                    <w:rPr>
                      <w:rFonts w:ascii="Arial" w:hAnsi="Arial" w:cs="Arial"/>
                      <w:color w:val="242729"/>
                      <w:sz w:val="23"/>
                      <w:szCs w:val="23"/>
                    </w:rPr>
                  </w:pPr>
                  <w:r w:rsidRPr="00195C4E">
                    <w:rPr>
                      <w:rFonts w:ascii="Arial" w:hAnsi="Arial" w:cs="Arial"/>
                      <w:color w:val="242729"/>
                      <w:sz w:val="23"/>
                      <w:szCs w:val="23"/>
                    </w:rPr>
                    <w:t>Used</w:t>
                  </w:r>
                  <w:r w:rsidR="00195C4E" w:rsidRPr="00195C4E">
                    <w:rPr>
                      <w:rFonts w:ascii="Arial" w:hAnsi="Arial" w:cs="Arial"/>
                      <w:color w:val="242729"/>
                      <w:sz w:val="23"/>
                      <w:szCs w:val="23"/>
                    </w:rPr>
                    <w:t xml:space="preserve"> so it can't lack a body.</w:t>
                  </w:r>
                </w:p>
                <w:p w:rsidR="00564533" w:rsidRPr="00195C4E" w:rsidRDefault="00564533" w:rsidP="00195C4E">
                  <w:pPr>
                    <w:shd w:val="clear" w:color="auto" w:fill="FFFFFF"/>
                    <w:rPr>
                      <w:rFonts w:ascii="Arial" w:hAnsi="Arial" w:cs="Arial"/>
                      <w:color w:val="242729"/>
                      <w:sz w:val="23"/>
                      <w:szCs w:val="23"/>
                    </w:rPr>
                  </w:pPr>
                </w:p>
                <w:p w:rsidR="002F1833" w:rsidRDefault="00195C4E" w:rsidP="00195C4E">
                  <w:pPr>
                    <w:shd w:val="clear" w:color="auto" w:fill="FFFFFF"/>
                    <w:rPr>
                      <w:rFonts w:ascii="Arial" w:hAnsi="Arial" w:cs="Arial"/>
                      <w:color w:val="242729"/>
                      <w:sz w:val="23"/>
                      <w:szCs w:val="23"/>
                    </w:rPr>
                  </w:pPr>
                  <w:r w:rsidRPr="00195C4E">
                    <w:rPr>
                      <w:rFonts w:ascii="Arial" w:hAnsi="Arial" w:cs="Arial"/>
                      <w:b/>
                      <w:color w:val="242729"/>
                      <w:sz w:val="23"/>
                      <w:szCs w:val="23"/>
                    </w:rPr>
                    <w:t>When you set a method as</w:t>
                  </w:r>
                  <w:r w:rsidRPr="00564533">
                    <w:rPr>
                      <w:rFonts w:ascii="Arial" w:hAnsi="Arial" w:cs="Arial"/>
                      <w:b/>
                      <w:color w:val="242729"/>
                      <w:sz w:val="23"/>
                    </w:rPr>
                    <w:t> </w:t>
                  </w:r>
                  <w:r w:rsidRPr="00564533">
                    <w:rPr>
                      <w:rFonts w:ascii="Consolas" w:hAnsi="Consolas" w:cs="Consolas"/>
                      <w:b/>
                      <w:color w:val="242729"/>
                      <w:sz w:val="20"/>
                    </w:rPr>
                    <w:t>static</w:t>
                  </w:r>
                  <w:r w:rsidRPr="00564533">
                    <w:rPr>
                      <w:rFonts w:ascii="Arial" w:hAnsi="Arial" w:cs="Arial"/>
                      <w:b/>
                      <w:color w:val="242729"/>
                      <w:sz w:val="23"/>
                    </w:rPr>
                    <w:t> </w:t>
                  </w:r>
                  <w:r w:rsidRPr="00195C4E">
                    <w:rPr>
                      <w:rFonts w:ascii="Arial" w:hAnsi="Arial" w:cs="Arial"/>
                      <w:b/>
                      <w:color w:val="242729"/>
                      <w:sz w:val="23"/>
                      <w:szCs w:val="23"/>
                    </w:rPr>
                    <w:t>it means</w:t>
                  </w:r>
                  <w:r w:rsidRPr="00195C4E">
                    <w:rPr>
                      <w:rFonts w:ascii="Arial" w:hAnsi="Arial" w:cs="Arial"/>
                      <w:color w:val="242729"/>
                      <w:sz w:val="23"/>
                      <w:szCs w:val="23"/>
                    </w:rPr>
                    <w:t xml:space="preserve">: "The method belongs to the class, not a particular </w:t>
                  </w:r>
                </w:p>
                <w:p w:rsidR="002F1833" w:rsidRDefault="00455B8A" w:rsidP="00195C4E">
                  <w:pPr>
                    <w:shd w:val="clear" w:color="auto" w:fill="FFFFFF"/>
                    <w:rPr>
                      <w:rFonts w:ascii="Arial" w:hAnsi="Arial" w:cs="Arial"/>
                      <w:color w:val="242729"/>
                      <w:sz w:val="23"/>
                      <w:szCs w:val="23"/>
                    </w:rPr>
                  </w:pPr>
                  <w:r w:rsidRPr="00195C4E">
                    <w:rPr>
                      <w:rFonts w:ascii="Arial" w:hAnsi="Arial" w:cs="Arial"/>
                      <w:color w:val="242729"/>
                      <w:sz w:val="23"/>
                      <w:szCs w:val="23"/>
                    </w:rPr>
                    <w:t>Object</w:t>
                  </w:r>
                  <w:r w:rsidR="00195C4E" w:rsidRPr="00195C4E">
                    <w:rPr>
                      <w:rFonts w:ascii="Arial" w:hAnsi="Arial" w:cs="Arial"/>
                      <w:color w:val="242729"/>
                      <w:sz w:val="23"/>
                      <w:szCs w:val="23"/>
                    </w:rPr>
                    <w:t xml:space="preserve">." But the constructor is implicitly called to initialize an object, </w:t>
                  </w:r>
                </w:p>
                <w:p w:rsidR="00195C4E" w:rsidRPr="00195C4E" w:rsidRDefault="00455B8A" w:rsidP="00195C4E">
                  <w:pPr>
                    <w:shd w:val="clear" w:color="auto" w:fill="FFFFFF"/>
                    <w:rPr>
                      <w:rFonts w:ascii="Arial" w:hAnsi="Arial" w:cs="Arial"/>
                      <w:color w:val="242729"/>
                      <w:sz w:val="23"/>
                      <w:szCs w:val="23"/>
                    </w:rPr>
                  </w:pPr>
                  <w:r w:rsidRPr="00195C4E">
                    <w:rPr>
                      <w:rFonts w:ascii="Arial" w:hAnsi="Arial" w:cs="Arial"/>
                      <w:color w:val="242729"/>
                      <w:sz w:val="23"/>
                      <w:szCs w:val="23"/>
                    </w:rPr>
                    <w:t>So</w:t>
                  </w:r>
                  <w:r w:rsidR="00195C4E" w:rsidRPr="00195C4E">
                    <w:rPr>
                      <w:rFonts w:ascii="Arial" w:hAnsi="Arial" w:cs="Arial"/>
                      <w:color w:val="242729"/>
                      <w:sz w:val="23"/>
                      <w:szCs w:val="23"/>
                    </w:rPr>
                    <w:t xml:space="preserve"> there is no purpose in having a static constructor.</w:t>
                  </w:r>
                </w:p>
                <w:p w:rsidR="00281A79" w:rsidRDefault="00281A79" w:rsidP="00E630B5">
                  <w:pPr>
                    <w:rPr>
                      <w:rFonts w:ascii="Arial" w:hAnsi="Arial" w:cs="Arial"/>
                    </w:rPr>
                  </w:pPr>
                </w:p>
                <w:p w:rsidR="00584638" w:rsidRPr="00584638" w:rsidRDefault="00584638" w:rsidP="00E630B5">
                  <w:pPr>
                    <w:rPr>
                      <w:rFonts w:ascii="Arial" w:hAnsi="Arial" w:cs="Arial"/>
                      <w:b/>
                      <w:sz w:val="36"/>
                      <w:szCs w:val="36"/>
                      <w:u w:val="single"/>
                    </w:rPr>
                  </w:pPr>
                </w:p>
                <w:p w:rsidR="00584638" w:rsidRDefault="00584638" w:rsidP="00E630B5">
                  <w:pPr>
                    <w:rPr>
                      <w:rFonts w:ascii="Arial" w:hAnsi="Arial" w:cs="Arial"/>
                      <w:b/>
                      <w:sz w:val="36"/>
                      <w:szCs w:val="36"/>
                      <w:u w:val="single"/>
                    </w:rPr>
                  </w:pPr>
                  <w:r w:rsidRPr="00584638">
                    <w:rPr>
                      <w:rFonts w:ascii="Arial" w:hAnsi="Arial" w:cs="Arial"/>
                      <w:b/>
                      <w:sz w:val="36"/>
                      <w:szCs w:val="36"/>
                      <w:u w:val="single"/>
                    </w:rPr>
                    <w:t>Access Private variable and set the value</w:t>
                  </w:r>
                  <w:r w:rsidR="00592BB0">
                    <w:rPr>
                      <w:rFonts w:ascii="Arial" w:hAnsi="Arial" w:cs="Arial"/>
                      <w:b/>
                      <w:sz w:val="36"/>
                      <w:szCs w:val="36"/>
                      <w:u w:val="single"/>
                    </w:rPr>
                    <w:t>(</w:t>
                  </w:r>
                  <w:r w:rsidR="00C103C8">
                    <w:rPr>
                      <w:rFonts w:ascii="Arial" w:hAnsi="Arial" w:cs="Arial"/>
                      <w:b/>
                      <w:sz w:val="36"/>
                      <w:szCs w:val="36"/>
                      <w:u w:val="single"/>
                    </w:rPr>
                    <w:t xml:space="preserve">By </w:t>
                  </w:r>
                  <w:r w:rsidR="00592BB0">
                    <w:rPr>
                      <w:rFonts w:ascii="Arial" w:hAnsi="Arial" w:cs="Arial"/>
                      <w:b/>
                      <w:sz w:val="36"/>
                      <w:szCs w:val="36"/>
                      <w:u w:val="single"/>
                    </w:rPr>
                    <w:t>Reflection)</w:t>
                  </w:r>
                </w:p>
                <w:p w:rsidR="00584638" w:rsidRDefault="00584638" w:rsidP="00E630B5">
                  <w:pPr>
                    <w:rPr>
                      <w:rFonts w:ascii="Arial" w:hAnsi="Arial" w:cs="Arial"/>
                      <w:b/>
                      <w:sz w:val="36"/>
                      <w:szCs w:val="36"/>
                      <w:u w:val="single"/>
                    </w:rPr>
                  </w:pPr>
                </w:p>
                <w:p w:rsidR="005462FC" w:rsidRPr="00D24CE0" w:rsidRDefault="00FC1657" w:rsidP="005462FC">
                  <w:pPr>
                    <w:pStyle w:val="Heading1"/>
                    <w:shd w:val="clear" w:color="auto" w:fill="FFFFFF"/>
                    <w:spacing w:before="0" w:beforeAutospacing="0" w:after="0" w:afterAutospacing="0"/>
                    <w:textAlignment w:val="baseline"/>
                    <w:rPr>
                      <w:rFonts w:ascii="Arial" w:hAnsi="Arial" w:cs="Arial"/>
                      <w:color w:val="242729"/>
                      <w:sz w:val="16"/>
                      <w:szCs w:val="16"/>
                    </w:rPr>
                  </w:pPr>
                  <w:hyperlink r:id="rId43" w:history="1">
                    <w:r w:rsidR="005462FC" w:rsidRPr="00D24CE0">
                      <w:rPr>
                        <w:rStyle w:val="Hyperlink"/>
                        <w:rFonts w:ascii="Arial" w:eastAsiaTheme="minorEastAsia" w:hAnsi="Arial" w:cs="Arial"/>
                        <w:b w:val="0"/>
                        <w:bCs w:val="0"/>
                        <w:color w:val="242729"/>
                        <w:sz w:val="16"/>
                        <w:szCs w:val="16"/>
                        <w:bdr w:val="none" w:sz="0" w:space="0" w:color="auto" w:frame="1"/>
                      </w:rPr>
                      <w:t>What does Class&lt;?&gt; mean in Java?</w:t>
                    </w:r>
                  </w:hyperlink>
                </w:p>
                <w:p w:rsidR="005462FC" w:rsidRDefault="005462FC" w:rsidP="005462FC">
                  <w:pPr>
                    <w:pStyle w:val="NormalWeb"/>
                    <w:shd w:val="clear" w:color="auto" w:fill="FFFFFF"/>
                    <w:spacing w:before="0" w:beforeAutospacing="0" w:after="0" w:afterAutospacing="0"/>
                    <w:textAlignment w:val="baseline"/>
                    <w:rPr>
                      <w:rStyle w:val="HTMLCode"/>
                      <w:rFonts w:ascii="Consolas" w:hAnsi="Consolas" w:cs="Consolas"/>
                      <w:color w:val="242729"/>
                      <w:bdr w:val="none" w:sz="0" w:space="0" w:color="auto" w:frame="1"/>
                      <w:shd w:val="clear" w:color="auto" w:fill="EFF0F1"/>
                    </w:rPr>
                  </w:pPr>
                </w:p>
                <w:p w:rsidR="005462FC" w:rsidRDefault="005462FC" w:rsidP="005462FC">
                  <w:pPr>
                    <w:pStyle w:val="NormalWeb"/>
                    <w:shd w:val="clear" w:color="auto" w:fill="FFFFFF"/>
                    <w:spacing w:before="0" w:beforeAutospacing="0" w:after="0" w:afterAutospacing="0"/>
                    <w:textAlignment w:val="baseline"/>
                    <w:rPr>
                      <w:rFonts w:ascii="Arial" w:hAnsi="Arial" w:cs="Arial"/>
                      <w:color w:val="242729"/>
                      <w:sz w:val="23"/>
                      <w:szCs w:val="23"/>
                    </w:rPr>
                  </w:pPr>
                  <w:r>
                    <w:rPr>
                      <w:rStyle w:val="HTMLCode"/>
                      <w:rFonts w:ascii="Consolas" w:hAnsi="Consolas" w:cs="Consolas"/>
                      <w:color w:val="242729"/>
                      <w:bdr w:val="none" w:sz="0" w:space="0" w:color="auto" w:frame="1"/>
                      <w:shd w:val="clear" w:color="auto" w:fill="EFF0F1"/>
                    </w:rPr>
                    <w:t>Class</w:t>
                  </w:r>
                  <w:r>
                    <w:rPr>
                      <w:rFonts w:ascii="Arial" w:hAnsi="Arial" w:cs="Arial"/>
                      <w:color w:val="242729"/>
                      <w:sz w:val="23"/>
                      <w:szCs w:val="23"/>
                    </w:rPr>
                    <w:t> is a parametrizable class, hence you can use the syntax </w:t>
                  </w:r>
                  <w:r>
                    <w:rPr>
                      <w:rStyle w:val="HTMLCode"/>
                      <w:rFonts w:ascii="Consolas" w:hAnsi="Consolas" w:cs="Consolas"/>
                      <w:color w:val="242729"/>
                      <w:bdr w:val="none" w:sz="0" w:space="0" w:color="auto" w:frame="1"/>
                      <w:shd w:val="clear" w:color="auto" w:fill="EFF0F1"/>
                    </w:rPr>
                    <w:t>Class&lt;T&gt;</w:t>
                  </w:r>
                  <w:r>
                    <w:rPr>
                      <w:rFonts w:ascii="Arial" w:hAnsi="Arial" w:cs="Arial"/>
                      <w:color w:val="242729"/>
                      <w:sz w:val="23"/>
                      <w:szCs w:val="23"/>
                    </w:rPr>
                    <w:t> where T is a type. By writing </w:t>
                  </w:r>
                  <w:r>
                    <w:rPr>
                      <w:rStyle w:val="HTMLCode"/>
                      <w:rFonts w:ascii="Consolas" w:hAnsi="Consolas" w:cs="Consolas"/>
                      <w:color w:val="242729"/>
                      <w:bdr w:val="none" w:sz="0" w:space="0" w:color="auto" w:frame="1"/>
                      <w:shd w:val="clear" w:color="auto" w:fill="EFF0F1"/>
                    </w:rPr>
                    <w:t>Class&lt;?&gt;</w:t>
                  </w:r>
                  <w:r>
                    <w:rPr>
                      <w:rFonts w:ascii="Arial" w:hAnsi="Arial" w:cs="Arial"/>
                      <w:color w:val="242729"/>
                      <w:sz w:val="23"/>
                      <w:szCs w:val="23"/>
                    </w:rPr>
                    <w:t>, you're declaring a </w:t>
                  </w:r>
                  <w:r>
                    <w:rPr>
                      <w:rStyle w:val="HTMLCode"/>
                      <w:rFonts w:ascii="Consolas" w:hAnsi="Consolas" w:cs="Consolas"/>
                      <w:color w:val="242729"/>
                      <w:bdr w:val="none" w:sz="0" w:space="0" w:color="auto" w:frame="1"/>
                      <w:shd w:val="clear" w:color="auto" w:fill="EFF0F1"/>
                    </w:rPr>
                    <w:t>Class</w:t>
                  </w:r>
                  <w:r>
                    <w:rPr>
                      <w:rFonts w:ascii="Arial" w:hAnsi="Arial" w:cs="Arial"/>
                      <w:color w:val="242729"/>
                      <w:sz w:val="23"/>
                      <w:szCs w:val="23"/>
                    </w:rPr>
                    <w:t> object which can be of any type (</w:t>
                  </w:r>
                  <w:r>
                    <w:rPr>
                      <w:rStyle w:val="HTMLCode"/>
                      <w:rFonts w:ascii="Consolas" w:hAnsi="Consolas" w:cs="Consolas"/>
                      <w:color w:val="242729"/>
                      <w:bdr w:val="none" w:sz="0" w:space="0" w:color="auto" w:frame="1"/>
                      <w:shd w:val="clear" w:color="auto" w:fill="EFF0F1"/>
                    </w:rPr>
                    <w:t>?</w:t>
                  </w:r>
                  <w:r>
                    <w:rPr>
                      <w:rFonts w:ascii="Arial" w:hAnsi="Arial" w:cs="Arial"/>
                      <w:color w:val="242729"/>
                      <w:sz w:val="23"/>
                      <w:szCs w:val="23"/>
                    </w:rPr>
                    <w:t> is a wildcard). The </w:t>
                  </w:r>
                  <w:r>
                    <w:rPr>
                      <w:rStyle w:val="HTMLCode"/>
                      <w:rFonts w:ascii="Consolas" w:hAnsi="Consolas" w:cs="Consolas"/>
                      <w:color w:val="242729"/>
                      <w:bdr w:val="none" w:sz="0" w:space="0" w:color="auto" w:frame="1"/>
                      <w:shd w:val="clear" w:color="auto" w:fill="EFF0F1"/>
                    </w:rPr>
                    <w:t>Class</w:t>
                  </w:r>
                  <w:r>
                    <w:rPr>
                      <w:rFonts w:ascii="Arial" w:hAnsi="Arial" w:cs="Arial"/>
                      <w:color w:val="242729"/>
                      <w:sz w:val="23"/>
                      <w:szCs w:val="23"/>
                    </w:rPr>
                    <w:t> type is a type that contains metainformation about a class.</w:t>
                  </w:r>
                </w:p>
                <w:p w:rsidR="005462FC" w:rsidRDefault="005462FC" w:rsidP="00584638">
                  <w:pPr>
                    <w:autoSpaceDE w:val="0"/>
                    <w:autoSpaceDN w:val="0"/>
                    <w:adjustRightInd w:val="0"/>
                    <w:rPr>
                      <w:rFonts w:ascii="Consolas" w:eastAsiaTheme="minorHAnsi" w:hAnsi="Consolas" w:cs="Consolas"/>
                      <w:color w:val="000000"/>
                      <w:lang w:eastAsia="en-US"/>
                    </w:rPr>
                  </w:pPr>
                </w:p>
                <w:p w:rsidR="005462FC" w:rsidRDefault="005462FC" w:rsidP="00584638">
                  <w:pPr>
                    <w:autoSpaceDE w:val="0"/>
                    <w:autoSpaceDN w:val="0"/>
                    <w:adjustRightInd w:val="0"/>
                    <w:rPr>
                      <w:rFonts w:ascii="Consolas" w:eastAsiaTheme="minorHAnsi" w:hAnsi="Consolas" w:cs="Consolas"/>
                      <w:color w:val="000000"/>
                      <w:lang w:eastAsia="en-US"/>
                    </w:rPr>
                  </w:pPr>
                </w:p>
                <w:p w:rsidR="00584638" w:rsidRDefault="00584638" w:rsidP="00584638">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 xml:space="preserve">   Class&lt;?&gt; </w:t>
                  </w:r>
                  <w:r>
                    <w:rPr>
                      <w:rFonts w:ascii="Consolas" w:eastAsiaTheme="minorHAnsi" w:hAnsi="Consolas" w:cs="Consolas"/>
                      <w:color w:val="6A3E3E"/>
                      <w:lang w:eastAsia="en-US"/>
                    </w:rPr>
                    <w:t>clazz</w:t>
                  </w:r>
                  <w:r>
                    <w:rPr>
                      <w:rFonts w:ascii="Consolas" w:eastAsiaTheme="minorHAnsi" w:hAnsi="Consolas" w:cs="Consolas"/>
                      <w:color w:val="000000"/>
                      <w:lang w:eastAsia="en-US"/>
                    </w:rPr>
                    <w:t xml:space="preserve"> = TestSetPrivate.</w:t>
                  </w:r>
                  <w:r>
                    <w:rPr>
                      <w:rFonts w:ascii="Consolas" w:eastAsiaTheme="minorHAnsi" w:hAnsi="Consolas" w:cs="Consolas"/>
                      <w:b/>
                      <w:bCs/>
                      <w:color w:val="7F0055"/>
                      <w:lang w:eastAsia="en-US"/>
                    </w:rPr>
                    <w:t>class</w:t>
                  </w:r>
                  <w:r>
                    <w:rPr>
                      <w:rFonts w:ascii="Consolas" w:eastAsiaTheme="minorHAnsi" w:hAnsi="Consolas" w:cs="Consolas"/>
                      <w:color w:val="000000"/>
                      <w:lang w:eastAsia="en-US"/>
                    </w:rPr>
                    <w:t>;</w:t>
                  </w:r>
                </w:p>
                <w:p w:rsidR="00584638" w:rsidRDefault="00584638" w:rsidP="00584638">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 xml:space="preserve">        Object </w:t>
                  </w:r>
                  <w:r>
                    <w:rPr>
                      <w:rFonts w:ascii="Consolas" w:eastAsiaTheme="minorHAnsi" w:hAnsi="Consolas" w:cs="Consolas"/>
                      <w:color w:val="6A3E3E"/>
                      <w:lang w:eastAsia="en-US"/>
                    </w:rPr>
                    <w:t>cc</w:t>
                  </w:r>
                  <w:r>
                    <w:rPr>
                      <w:rFonts w:ascii="Consolas" w:eastAsiaTheme="minorHAnsi" w:hAnsi="Consolas" w:cs="Consolas"/>
                      <w:color w:val="000000"/>
                      <w:lang w:eastAsia="en-US"/>
                    </w:rPr>
                    <w:t xml:space="preserve"> = </w:t>
                  </w:r>
                  <w:r>
                    <w:rPr>
                      <w:rFonts w:ascii="Consolas" w:eastAsiaTheme="minorHAnsi" w:hAnsi="Consolas" w:cs="Consolas"/>
                      <w:color w:val="6A3E3E"/>
                      <w:lang w:eastAsia="en-US"/>
                    </w:rPr>
                    <w:t>clazz</w:t>
                  </w:r>
                  <w:r>
                    <w:rPr>
                      <w:rFonts w:ascii="Consolas" w:eastAsiaTheme="minorHAnsi" w:hAnsi="Consolas" w:cs="Consolas"/>
                      <w:color w:val="000000"/>
                      <w:lang w:eastAsia="en-US"/>
                    </w:rPr>
                    <w:t>.newInstance();</w:t>
                  </w:r>
                </w:p>
                <w:p w:rsidR="00584638" w:rsidRDefault="00584638" w:rsidP="00584638">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lastRenderedPageBreak/>
                    <w:t xml:space="preserve">        Field[] </w:t>
                  </w:r>
                  <w:r>
                    <w:rPr>
                      <w:rFonts w:ascii="Consolas" w:eastAsiaTheme="minorHAnsi" w:hAnsi="Consolas" w:cs="Consolas"/>
                      <w:color w:val="6A3E3E"/>
                      <w:lang w:eastAsia="en-US"/>
                    </w:rPr>
                    <w:t>fld</w:t>
                  </w:r>
                  <w:r>
                    <w:rPr>
                      <w:rFonts w:ascii="Consolas" w:eastAsiaTheme="minorHAnsi" w:hAnsi="Consolas" w:cs="Consolas"/>
                      <w:color w:val="000000"/>
                      <w:lang w:eastAsia="en-US"/>
                    </w:rPr>
                    <w:t xml:space="preserve"> = TestSetPrivate.</w:t>
                  </w:r>
                  <w:r>
                    <w:rPr>
                      <w:rFonts w:ascii="Consolas" w:eastAsiaTheme="minorHAnsi" w:hAnsi="Consolas" w:cs="Consolas"/>
                      <w:b/>
                      <w:bCs/>
                      <w:color w:val="7F0055"/>
                      <w:lang w:eastAsia="en-US"/>
                    </w:rPr>
                    <w:t>class</w:t>
                  </w:r>
                  <w:r>
                    <w:rPr>
                      <w:rFonts w:ascii="Consolas" w:eastAsiaTheme="minorHAnsi" w:hAnsi="Consolas" w:cs="Consolas"/>
                      <w:color w:val="000000"/>
                      <w:lang w:eastAsia="en-US"/>
                    </w:rPr>
                    <w:t xml:space="preserve">.getDeclaredFields();  </w:t>
                  </w:r>
                  <w:r>
                    <w:rPr>
                      <w:rFonts w:ascii="Consolas" w:eastAsiaTheme="minorHAnsi" w:hAnsi="Consolas" w:cs="Consolas"/>
                      <w:color w:val="3F7F5F"/>
                      <w:lang w:eastAsia="en-US"/>
                    </w:rPr>
                    <w:t xml:space="preserve">// for axis the fields  </w:t>
                  </w:r>
                </w:p>
                <w:p w:rsidR="00584638" w:rsidRDefault="00584638" w:rsidP="00584638">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 xml:space="preserve">        </w:t>
                  </w:r>
                  <w:r>
                    <w:rPr>
                      <w:rFonts w:ascii="Consolas" w:eastAsiaTheme="minorHAnsi" w:hAnsi="Consolas" w:cs="Consolas"/>
                      <w:b/>
                      <w:bCs/>
                      <w:color w:val="7F0055"/>
                      <w:lang w:eastAsia="en-US"/>
                    </w:rPr>
                    <w:t>for</w:t>
                  </w:r>
                  <w:r>
                    <w:rPr>
                      <w:rFonts w:ascii="Consolas" w:eastAsiaTheme="minorHAnsi" w:hAnsi="Consolas" w:cs="Consolas"/>
                      <w:color w:val="000000"/>
                      <w:lang w:eastAsia="en-US"/>
                    </w:rPr>
                    <w:t xml:space="preserve">(Field </w:t>
                  </w:r>
                  <w:r>
                    <w:rPr>
                      <w:rFonts w:ascii="Consolas" w:eastAsiaTheme="minorHAnsi" w:hAnsi="Consolas" w:cs="Consolas"/>
                      <w:color w:val="6A3E3E"/>
                      <w:lang w:eastAsia="en-US"/>
                    </w:rPr>
                    <w:t>fld1</w:t>
                  </w:r>
                  <w:r>
                    <w:rPr>
                      <w:rFonts w:ascii="Consolas" w:eastAsiaTheme="minorHAnsi" w:hAnsi="Consolas" w:cs="Consolas"/>
                      <w:color w:val="000000"/>
                      <w:lang w:eastAsia="en-US"/>
                    </w:rPr>
                    <w:t>:</w:t>
                  </w:r>
                  <w:r>
                    <w:rPr>
                      <w:rFonts w:ascii="Consolas" w:eastAsiaTheme="minorHAnsi" w:hAnsi="Consolas" w:cs="Consolas"/>
                      <w:color w:val="6A3E3E"/>
                      <w:lang w:eastAsia="en-US"/>
                    </w:rPr>
                    <w:t>fld</w:t>
                  </w:r>
                  <w:r>
                    <w:rPr>
                      <w:rFonts w:ascii="Consolas" w:eastAsiaTheme="minorHAnsi" w:hAnsi="Consolas" w:cs="Consolas"/>
                      <w:color w:val="000000"/>
                      <w:lang w:eastAsia="en-US"/>
                    </w:rPr>
                    <w:t>)</w:t>
                  </w:r>
                </w:p>
                <w:p w:rsidR="00584638" w:rsidRDefault="00584638" w:rsidP="00584638">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 xml:space="preserve">        {</w:t>
                  </w:r>
                </w:p>
                <w:p w:rsidR="00584638" w:rsidRDefault="00584638" w:rsidP="00584638">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 xml:space="preserve">            </w:t>
                  </w:r>
                  <w:r>
                    <w:rPr>
                      <w:rFonts w:ascii="Consolas" w:eastAsiaTheme="minorHAnsi" w:hAnsi="Consolas" w:cs="Consolas"/>
                      <w:color w:val="6A3E3E"/>
                      <w:lang w:eastAsia="en-US"/>
                    </w:rPr>
                    <w:t>fld1</w:t>
                  </w:r>
                  <w:r>
                    <w:rPr>
                      <w:rFonts w:ascii="Consolas" w:eastAsiaTheme="minorHAnsi" w:hAnsi="Consolas" w:cs="Consolas"/>
                      <w:color w:val="000000"/>
                      <w:lang w:eastAsia="en-US"/>
                    </w:rPr>
                    <w:t>.setAccessible(</w:t>
                  </w:r>
                  <w:r>
                    <w:rPr>
                      <w:rFonts w:ascii="Consolas" w:eastAsiaTheme="minorHAnsi" w:hAnsi="Consolas" w:cs="Consolas"/>
                      <w:b/>
                      <w:bCs/>
                      <w:color w:val="7F0055"/>
                      <w:lang w:eastAsia="en-US"/>
                    </w:rPr>
                    <w:t>true</w:t>
                  </w:r>
                  <w:r>
                    <w:rPr>
                      <w:rFonts w:ascii="Consolas" w:eastAsiaTheme="minorHAnsi" w:hAnsi="Consolas" w:cs="Consolas"/>
                      <w:color w:val="000000"/>
                      <w:lang w:eastAsia="en-US"/>
                    </w:rPr>
                    <w:t>);</w:t>
                  </w:r>
                </w:p>
                <w:p w:rsidR="00584638" w:rsidRDefault="00584638" w:rsidP="00584638">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 xml:space="preserve">            System.</w:t>
                  </w:r>
                  <w:r>
                    <w:rPr>
                      <w:rFonts w:ascii="Consolas" w:eastAsiaTheme="minorHAnsi" w:hAnsi="Consolas" w:cs="Consolas"/>
                      <w:b/>
                      <w:bCs/>
                      <w:i/>
                      <w:iCs/>
                      <w:color w:val="0000C0"/>
                      <w:lang w:eastAsia="en-US"/>
                    </w:rPr>
                    <w:t>out</w:t>
                  </w:r>
                  <w:r>
                    <w:rPr>
                      <w:rFonts w:ascii="Consolas" w:eastAsiaTheme="minorHAnsi" w:hAnsi="Consolas" w:cs="Consolas"/>
                      <w:color w:val="000000"/>
                      <w:lang w:eastAsia="en-US"/>
                    </w:rPr>
                    <w:t>.println(</w:t>
                  </w:r>
                  <w:r>
                    <w:rPr>
                      <w:rFonts w:ascii="Consolas" w:eastAsiaTheme="minorHAnsi" w:hAnsi="Consolas" w:cs="Consolas"/>
                      <w:color w:val="2A00FF"/>
                      <w:lang w:eastAsia="en-US"/>
                    </w:rPr>
                    <w:t>"field :"</w:t>
                  </w:r>
                  <w:r>
                    <w:rPr>
                      <w:rFonts w:ascii="Consolas" w:eastAsiaTheme="minorHAnsi" w:hAnsi="Consolas" w:cs="Consolas"/>
                      <w:color w:val="000000"/>
                      <w:lang w:eastAsia="en-US"/>
                    </w:rPr>
                    <w:t>+</w:t>
                  </w:r>
                  <w:r>
                    <w:rPr>
                      <w:rFonts w:ascii="Consolas" w:eastAsiaTheme="minorHAnsi" w:hAnsi="Consolas" w:cs="Consolas"/>
                      <w:color w:val="6A3E3E"/>
                      <w:lang w:eastAsia="en-US"/>
                    </w:rPr>
                    <w:t>fld1</w:t>
                  </w:r>
                  <w:r>
                    <w:rPr>
                      <w:rFonts w:ascii="Consolas" w:eastAsiaTheme="minorHAnsi" w:hAnsi="Consolas" w:cs="Consolas"/>
                      <w:color w:val="000000"/>
                      <w:lang w:eastAsia="en-US"/>
                    </w:rPr>
                    <w:t>.getName());</w:t>
                  </w:r>
                </w:p>
                <w:p w:rsidR="00584638" w:rsidRDefault="00584638" w:rsidP="00584638">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 xml:space="preserve">            System.</w:t>
                  </w:r>
                  <w:r>
                    <w:rPr>
                      <w:rFonts w:ascii="Consolas" w:eastAsiaTheme="minorHAnsi" w:hAnsi="Consolas" w:cs="Consolas"/>
                      <w:b/>
                      <w:bCs/>
                      <w:i/>
                      <w:iCs/>
                      <w:color w:val="0000C0"/>
                      <w:lang w:eastAsia="en-US"/>
                    </w:rPr>
                    <w:t>out</w:t>
                  </w:r>
                  <w:r>
                    <w:rPr>
                      <w:rFonts w:ascii="Consolas" w:eastAsiaTheme="minorHAnsi" w:hAnsi="Consolas" w:cs="Consolas"/>
                      <w:color w:val="000000"/>
                      <w:lang w:eastAsia="en-US"/>
                    </w:rPr>
                    <w:t>.println(</w:t>
                  </w:r>
                  <w:r>
                    <w:rPr>
                      <w:rFonts w:ascii="Consolas" w:eastAsiaTheme="minorHAnsi" w:hAnsi="Consolas" w:cs="Consolas"/>
                      <w:color w:val="2A00FF"/>
                      <w:lang w:eastAsia="en-US"/>
                    </w:rPr>
                    <w:t>"type :"</w:t>
                  </w:r>
                  <w:r>
                    <w:rPr>
                      <w:rFonts w:ascii="Consolas" w:eastAsiaTheme="minorHAnsi" w:hAnsi="Consolas" w:cs="Consolas"/>
                      <w:color w:val="000000"/>
                      <w:lang w:eastAsia="en-US"/>
                    </w:rPr>
                    <w:t>+</w:t>
                  </w:r>
                  <w:r>
                    <w:rPr>
                      <w:rFonts w:ascii="Consolas" w:eastAsiaTheme="minorHAnsi" w:hAnsi="Consolas" w:cs="Consolas"/>
                      <w:color w:val="6A3E3E"/>
                      <w:lang w:eastAsia="en-US"/>
                    </w:rPr>
                    <w:t>fld1</w:t>
                  </w:r>
                  <w:r>
                    <w:rPr>
                      <w:rFonts w:ascii="Consolas" w:eastAsiaTheme="minorHAnsi" w:hAnsi="Consolas" w:cs="Consolas"/>
                      <w:color w:val="000000"/>
                      <w:lang w:eastAsia="en-US"/>
                    </w:rPr>
                    <w:t>.getType());</w:t>
                  </w:r>
                </w:p>
                <w:p w:rsidR="00584638" w:rsidRDefault="00584638" w:rsidP="00584638">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 xml:space="preserve">            System.</w:t>
                  </w:r>
                  <w:r>
                    <w:rPr>
                      <w:rFonts w:ascii="Consolas" w:eastAsiaTheme="minorHAnsi" w:hAnsi="Consolas" w:cs="Consolas"/>
                      <w:b/>
                      <w:bCs/>
                      <w:i/>
                      <w:iCs/>
                      <w:color w:val="0000C0"/>
                      <w:lang w:eastAsia="en-US"/>
                    </w:rPr>
                    <w:t>out</w:t>
                  </w:r>
                  <w:r>
                    <w:rPr>
                      <w:rFonts w:ascii="Consolas" w:eastAsiaTheme="minorHAnsi" w:hAnsi="Consolas" w:cs="Consolas"/>
                      <w:color w:val="000000"/>
                      <w:lang w:eastAsia="en-US"/>
                    </w:rPr>
                    <w:t>.println(</w:t>
                  </w:r>
                  <w:r>
                    <w:rPr>
                      <w:rFonts w:ascii="Consolas" w:eastAsiaTheme="minorHAnsi" w:hAnsi="Consolas" w:cs="Consolas"/>
                      <w:color w:val="2A00FF"/>
                      <w:lang w:eastAsia="en-US"/>
                    </w:rPr>
                    <w:t>"value :"</w:t>
                  </w:r>
                  <w:r>
                    <w:rPr>
                      <w:rFonts w:ascii="Consolas" w:eastAsiaTheme="minorHAnsi" w:hAnsi="Consolas" w:cs="Consolas"/>
                      <w:color w:val="000000"/>
                      <w:lang w:eastAsia="en-US"/>
                    </w:rPr>
                    <w:t>+</w:t>
                  </w:r>
                  <w:r>
                    <w:rPr>
                      <w:rFonts w:ascii="Consolas" w:eastAsiaTheme="minorHAnsi" w:hAnsi="Consolas" w:cs="Consolas"/>
                      <w:color w:val="6A3E3E"/>
                      <w:lang w:eastAsia="en-US"/>
                    </w:rPr>
                    <w:t>fld1</w:t>
                  </w:r>
                  <w:r>
                    <w:rPr>
                      <w:rFonts w:ascii="Consolas" w:eastAsiaTheme="minorHAnsi" w:hAnsi="Consolas" w:cs="Consolas"/>
                      <w:color w:val="000000"/>
                      <w:lang w:eastAsia="en-US"/>
                    </w:rPr>
                    <w:t>.get(</w:t>
                  </w:r>
                  <w:r>
                    <w:rPr>
                      <w:rFonts w:ascii="Consolas" w:eastAsiaTheme="minorHAnsi" w:hAnsi="Consolas" w:cs="Consolas"/>
                      <w:b/>
                      <w:bCs/>
                      <w:color w:val="7F0055"/>
                      <w:lang w:eastAsia="en-US"/>
                    </w:rPr>
                    <w:t>new</w:t>
                  </w:r>
                  <w:r>
                    <w:rPr>
                      <w:rFonts w:ascii="Consolas" w:eastAsiaTheme="minorHAnsi" w:hAnsi="Consolas" w:cs="Consolas"/>
                      <w:color w:val="000000"/>
                      <w:lang w:eastAsia="en-US"/>
                    </w:rPr>
                    <w:t xml:space="preserve"> TestSetPrivate()));</w:t>
                  </w:r>
                </w:p>
                <w:p w:rsidR="00584638" w:rsidRDefault="00584638" w:rsidP="00584638">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ab/>
                  </w:r>
                  <w:r>
                    <w:rPr>
                      <w:rFonts w:ascii="Consolas" w:eastAsiaTheme="minorHAnsi" w:hAnsi="Consolas" w:cs="Consolas"/>
                      <w:color w:val="000000"/>
                      <w:lang w:eastAsia="en-US"/>
                    </w:rPr>
                    <w:tab/>
                  </w:r>
                  <w:r>
                    <w:rPr>
                      <w:rFonts w:ascii="Consolas" w:eastAsiaTheme="minorHAnsi" w:hAnsi="Consolas" w:cs="Consolas"/>
                      <w:color w:val="000000"/>
                      <w:lang w:eastAsia="en-US"/>
                    </w:rPr>
                    <w:tab/>
                  </w:r>
                  <w:r>
                    <w:rPr>
                      <w:rFonts w:ascii="Consolas" w:eastAsiaTheme="minorHAnsi" w:hAnsi="Consolas" w:cs="Consolas"/>
                      <w:b/>
                      <w:bCs/>
                      <w:color w:val="7F0055"/>
                      <w:lang w:eastAsia="en-US"/>
                    </w:rPr>
                    <w:t>if</w:t>
                  </w:r>
                  <w:r>
                    <w:rPr>
                      <w:rFonts w:ascii="Consolas" w:eastAsiaTheme="minorHAnsi" w:hAnsi="Consolas" w:cs="Consolas"/>
                      <w:color w:val="000000"/>
                      <w:lang w:eastAsia="en-US"/>
                    </w:rPr>
                    <w:t>(</w:t>
                  </w:r>
                  <w:r>
                    <w:rPr>
                      <w:rFonts w:ascii="Consolas" w:eastAsiaTheme="minorHAnsi" w:hAnsi="Consolas" w:cs="Consolas"/>
                      <w:color w:val="6A3E3E"/>
                      <w:lang w:eastAsia="en-US"/>
                    </w:rPr>
                    <w:t>fld1</w:t>
                  </w:r>
                  <w:r>
                    <w:rPr>
                      <w:rFonts w:ascii="Consolas" w:eastAsiaTheme="minorHAnsi" w:hAnsi="Consolas" w:cs="Consolas"/>
                      <w:color w:val="000000"/>
                      <w:lang w:eastAsia="en-US"/>
                    </w:rPr>
                    <w:t>.getName().equals(</w:t>
                  </w:r>
                  <w:r>
                    <w:rPr>
                      <w:rFonts w:ascii="Consolas" w:eastAsiaTheme="minorHAnsi" w:hAnsi="Consolas" w:cs="Consolas"/>
                      <w:color w:val="2A00FF"/>
                      <w:lang w:eastAsia="en-US"/>
                    </w:rPr>
                    <w:t>"strn"</w:t>
                  </w:r>
                  <w:r>
                    <w:rPr>
                      <w:rFonts w:ascii="Consolas" w:eastAsiaTheme="minorHAnsi" w:hAnsi="Consolas" w:cs="Consolas"/>
                      <w:color w:val="000000"/>
                      <w:lang w:eastAsia="en-US"/>
                    </w:rPr>
                    <w:t>))</w:t>
                  </w:r>
                </w:p>
                <w:p w:rsidR="00584638" w:rsidRDefault="00584638" w:rsidP="00584638">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ab/>
                  </w:r>
                  <w:r>
                    <w:rPr>
                      <w:rFonts w:ascii="Consolas" w:eastAsiaTheme="minorHAnsi" w:hAnsi="Consolas" w:cs="Consolas"/>
                      <w:color w:val="000000"/>
                      <w:lang w:eastAsia="en-US"/>
                    </w:rPr>
                    <w:tab/>
                  </w:r>
                  <w:r>
                    <w:rPr>
                      <w:rFonts w:ascii="Consolas" w:eastAsiaTheme="minorHAnsi" w:hAnsi="Consolas" w:cs="Consolas"/>
                      <w:color w:val="000000"/>
                      <w:lang w:eastAsia="en-US"/>
                    </w:rPr>
                    <w:tab/>
                    <w:t>{</w:t>
                  </w:r>
                </w:p>
                <w:p w:rsidR="00584638" w:rsidRDefault="00584638" w:rsidP="00584638">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 xml:space="preserve">            </w:t>
                  </w:r>
                  <w:r>
                    <w:rPr>
                      <w:rFonts w:ascii="Consolas" w:eastAsiaTheme="minorHAnsi" w:hAnsi="Consolas" w:cs="Consolas"/>
                      <w:color w:val="6A3E3E"/>
                      <w:lang w:eastAsia="en-US"/>
                    </w:rPr>
                    <w:t>fld1</w:t>
                  </w:r>
                  <w:r>
                    <w:rPr>
                      <w:rFonts w:ascii="Consolas" w:eastAsiaTheme="minorHAnsi" w:hAnsi="Consolas" w:cs="Consolas"/>
                      <w:color w:val="000000"/>
                      <w:lang w:eastAsia="en-US"/>
                    </w:rPr>
                    <w:t>.setAccessible(</w:t>
                  </w:r>
                  <w:r>
                    <w:rPr>
                      <w:rFonts w:ascii="Consolas" w:eastAsiaTheme="minorHAnsi" w:hAnsi="Consolas" w:cs="Consolas"/>
                      <w:b/>
                      <w:bCs/>
                      <w:color w:val="7F0055"/>
                      <w:lang w:eastAsia="en-US"/>
                    </w:rPr>
                    <w:t>true</w:t>
                  </w:r>
                  <w:r>
                    <w:rPr>
                      <w:rFonts w:ascii="Consolas" w:eastAsiaTheme="minorHAnsi" w:hAnsi="Consolas" w:cs="Consolas"/>
                      <w:color w:val="000000"/>
                      <w:lang w:eastAsia="en-US"/>
                    </w:rPr>
                    <w:t>);</w:t>
                  </w:r>
                </w:p>
                <w:p w:rsidR="00584638" w:rsidRDefault="00584638" w:rsidP="00584638">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 xml:space="preserve">            </w:t>
                  </w:r>
                  <w:r>
                    <w:rPr>
                      <w:rFonts w:ascii="Consolas" w:eastAsiaTheme="minorHAnsi" w:hAnsi="Consolas" w:cs="Consolas"/>
                      <w:color w:val="6A3E3E"/>
                      <w:lang w:eastAsia="en-US"/>
                    </w:rPr>
                    <w:t>fld1</w:t>
                  </w:r>
                  <w:r>
                    <w:rPr>
                      <w:rFonts w:ascii="Consolas" w:eastAsiaTheme="minorHAnsi" w:hAnsi="Consolas" w:cs="Consolas"/>
                      <w:color w:val="000000"/>
                      <w:lang w:eastAsia="en-US"/>
                    </w:rPr>
                    <w:t>.set(</w:t>
                  </w:r>
                  <w:r>
                    <w:rPr>
                      <w:rFonts w:ascii="Consolas" w:eastAsiaTheme="minorHAnsi" w:hAnsi="Consolas" w:cs="Consolas"/>
                      <w:color w:val="6A3E3E"/>
                      <w:lang w:eastAsia="en-US"/>
                    </w:rPr>
                    <w:t>cc</w:t>
                  </w:r>
                  <w:r>
                    <w:rPr>
                      <w:rFonts w:ascii="Consolas" w:eastAsiaTheme="minorHAnsi" w:hAnsi="Consolas" w:cs="Consolas"/>
                      <w:color w:val="000000"/>
                      <w:lang w:eastAsia="en-US"/>
                    </w:rPr>
                    <w:t xml:space="preserve">, </w:t>
                  </w:r>
                  <w:r>
                    <w:rPr>
                      <w:rFonts w:ascii="Consolas" w:eastAsiaTheme="minorHAnsi" w:hAnsi="Consolas" w:cs="Consolas"/>
                      <w:color w:val="2A00FF"/>
                      <w:lang w:eastAsia="en-US"/>
                    </w:rPr>
                    <w:t>"Mohan"</w:t>
                  </w:r>
                  <w:r>
                    <w:rPr>
                      <w:rFonts w:ascii="Consolas" w:eastAsiaTheme="minorHAnsi" w:hAnsi="Consolas" w:cs="Consolas"/>
                      <w:color w:val="000000"/>
                      <w:lang w:eastAsia="en-US"/>
                    </w:rPr>
                    <w:t>);</w:t>
                  </w:r>
                </w:p>
                <w:p w:rsidR="00584638" w:rsidRDefault="00584638" w:rsidP="00584638">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 xml:space="preserve">            String </w:t>
                  </w:r>
                  <w:r>
                    <w:rPr>
                      <w:rFonts w:ascii="Consolas" w:eastAsiaTheme="minorHAnsi" w:hAnsi="Consolas" w:cs="Consolas"/>
                      <w:color w:val="6A3E3E"/>
                      <w:lang w:eastAsia="en-US"/>
                    </w:rPr>
                    <w:t>str1</w:t>
                  </w:r>
                  <w:r>
                    <w:rPr>
                      <w:rFonts w:ascii="Consolas" w:eastAsiaTheme="minorHAnsi" w:hAnsi="Consolas" w:cs="Consolas"/>
                      <w:color w:val="000000"/>
                      <w:lang w:eastAsia="en-US"/>
                    </w:rPr>
                    <w:t xml:space="preserve"> = (String) </w:t>
                  </w:r>
                  <w:r>
                    <w:rPr>
                      <w:rFonts w:ascii="Consolas" w:eastAsiaTheme="minorHAnsi" w:hAnsi="Consolas" w:cs="Consolas"/>
                      <w:color w:val="6A3E3E"/>
                      <w:lang w:eastAsia="en-US"/>
                    </w:rPr>
                    <w:t>fld1</w:t>
                  </w:r>
                  <w:r>
                    <w:rPr>
                      <w:rFonts w:ascii="Consolas" w:eastAsiaTheme="minorHAnsi" w:hAnsi="Consolas" w:cs="Consolas"/>
                      <w:color w:val="000000"/>
                      <w:lang w:eastAsia="en-US"/>
                    </w:rPr>
                    <w:t>.get(</w:t>
                  </w:r>
                  <w:r>
                    <w:rPr>
                      <w:rFonts w:ascii="Consolas" w:eastAsiaTheme="minorHAnsi" w:hAnsi="Consolas" w:cs="Consolas"/>
                      <w:color w:val="6A3E3E"/>
                      <w:lang w:eastAsia="en-US"/>
                    </w:rPr>
                    <w:t>cc</w:t>
                  </w:r>
                  <w:r>
                    <w:rPr>
                      <w:rFonts w:ascii="Consolas" w:eastAsiaTheme="minorHAnsi" w:hAnsi="Consolas" w:cs="Consolas"/>
                      <w:color w:val="000000"/>
                      <w:lang w:eastAsia="en-US"/>
                    </w:rPr>
                    <w:t>);</w:t>
                  </w:r>
                </w:p>
                <w:p w:rsidR="00584638" w:rsidRDefault="00584638" w:rsidP="00584638">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 xml:space="preserve">            System.</w:t>
                  </w:r>
                  <w:r>
                    <w:rPr>
                      <w:rFonts w:ascii="Consolas" w:eastAsiaTheme="minorHAnsi" w:hAnsi="Consolas" w:cs="Consolas"/>
                      <w:b/>
                      <w:bCs/>
                      <w:i/>
                      <w:iCs/>
                      <w:color w:val="0000C0"/>
                      <w:lang w:eastAsia="en-US"/>
                    </w:rPr>
                    <w:t>out</w:t>
                  </w:r>
                  <w:r>
                    <w:rPr>
                      <w:rFonts w:ascii="Consolas" w:eastAsiaTheme="minorHAnsi" w:hAnsi="Consolas" w:cs="Consolas"/>
                      <w:color w:val="000000"/>
                      <w:lang w:eastAsia="en-US"/>
                    </w:rPr>
                    <w:t>.println(</w:t>
                  </w:r>
                  <w:r>
                    <w:rPr>
                      <w:rFonts w:ascii="Consolas" w:eastAsiaTheme="minorHAnsi" w:hAnsi="Consolas" w:cs="Consolas"/>
                      <w:color w:val="2A00FF"/>
                      <w:lang w:eastAsia="en-US"/>
                    </w:rPr>
                    <w:t>"new value: "</w:t>
                  </w:r>
                  <w:r>
                    <w:rPr>
                      <w:rFonts w:ascii="Consolas" w:eastAsiaTheme="minorHAnsi" w:hAnsi="Consolas" w:cs="Consolas"/>
                      <w:color w:val="000000"/>
                      <w:lang w:eastAsia="en-US"/>
                    </w:rPr>
                    <w:t xml:space="preserve"> + </w:t>
                  </w:r>
                  <w:r>
                    <w:rPr>
                      <w:rFonts w:ascii="Consolas" w:eastAsiaTheme="minorHAnsi" w:hAnsi="Consolas" w:cs="Consolas"/>
                      <w:color w:val="6A3E3E"/>
                      <w:lang w:eastAsia="en-US"/>
                    </w:rPr>
                    <w:t>str1</w:t>
                  </w:r>
                  <w:r>
                    <w:rPr>
                      <w:rFonts w:ascii="Consolas" w:eastAsiaTheme="minorHAnsi" w:hAnsi="Consolas" w:cs="Consolas"/>
                      <w:color w:val="000000"/>
                      <w:lang w:eastAsia="en-US"/>
                    </w:rPr>
                    <w:t>);</w:t>
                  </w:r>
                </w:p>
                <w:p w:rsidR="00584638" w:rsidRDefault="00584638" w:rsidP="00584638">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 xml:space="preserve">    </w:t>
                  </w:r>
                </w:p>
                <w:p w:rsidR="00584638" w:rsidRDefault="00584638" w:rsidP="00584638">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 xml:space="preserve">        </w:t>
                  </w:r>
                </w:p>
                <w:p w:rsidR="00584638" w:rsidRDefault="00584638" w:rsidP="00584638">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 xml:space="preserve">        }</w:t>
                  </w:r>
                </w:p>
                <w:p w:rsidR="00584638" w:rsidRDefault="00584638" w:rsidP="00584638">
                  <w:pPr>
                    <w:autoSpaceDE w:val="0"/>
                    <w:autoSpaceDN w:val="0"/>
                    <w:adjustRightInd w:val="0"/>
                    <w:rPr>
                      <w:rFonts w:ascii="Consolas" w:eastAsiaTheme="minorHAnsi" w:hAnsi="Consolas" w:cs="Consolas"/>
                      <w:lang w:eastAsia="en-US"/>
                    </w:rPr>
                  </w:pPr>
                </w:p>
                <w:p w:rsidR="00584638" w:rsidRDefault="00584638" w:rsidP="00584638">
                  <w:pPr>
                    <w:autoSpaceDE w:val="0"/>
                    <w:autoSpaceDN w:val="0"/>
                    <w:adjustRightInd w:val="0"/>
                    <w:rPr>
                      <w:rFonts w:ascii="Consolas" w:eastAsiaTheme="minorHAnsi" w:hAnsi="Consolas" w:cs="Consolas"/>
                      <w:lang w:eastAsia="en-US"/>
                    </w:rPr>
                  </w:pPr>
                </w:p>
                <w:p w:rsidR="00584638" w:rsidRDefault="00584638" w:rsidP="00584638">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ab/>
                  </w:r>
                  <w:r>
                    <w:rPr>
                      <w:rFonts w:ascii="Consolas" w:eastAsiaTheme="minorHAnsi" w:hAnsi="Consolas" w:cs="Consolas"/>
                      <w:color w:val="000000"/>
                      <w:lang w:eastAsia="en-US"/>
                    </w:rPr>
                    <w:tab/>
                  </w:r>
                </w:p>
                <w:p w:rsidR="00584638" w:rsidRDefault="00584638" w:rsidP="00584638">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ab/>
                    <w:t>}</w:t>
                  </w:r>
                </w:p>
                <w:p w:rsidR="00584638" w:rsidRPr="00584638" w:rsidRDefault="00584638" w:rsidP="00E630B5">
                  <w:pPr>
                    <w:rPr>
                      <w:rFonts w:ascii="Arial" w:hAnsi="Arial" w:cs="Arial"/>
                      <w:b/>
                      <w:sz w:val="36"/>
                      <w:szCs w:val="36"/>
                      <w:u w:val="single"/>
                    </w:rPr>
                  </w:pPr>
                </w:p>
                <w:p w:rsidR="00584638" w:rsidRDefault="00584638" w:rsidP="00E630B5">
                  <w:pPr>
                    <w:rPr>
                      <w:rFonts w:ascii="Arial" w:hAnsi="Arial" w:cs="Arial"/>
                    </w:rPr>
                  </w:pPr>
                </w:p>
                <w:p w:rsidR="00584638" w:rsidRDefault="00584638" w:rsidP="00E630B5">
                  <w:pPr>
                    <w:rPr>
                      <w:rFonts w:ascii="Arial" w:hAnsi="Arial" w:cs="Arial"/>
                    </w:rPr>
                  </w:pPr>
                </w:p>
                <w:p w:rsidR="008616F8" w:rsidRPr="008616F8" w:rsidRDefault="008616F8" w:rsidP="008616F8">
                  <w:pPr>
                    <w:spacing w:after="240" w:line="360" w:lineRule="atLeast"/>
                    <w:ind w:left="48" w:right="48"/>
                    <w:jc w:val="both"/>
                    <w:rPr>
                      <w:rFonts w:ascii="Verdana" w:hAnsi="Verdana"/>
                      <w:b/>
                      <w:color w:val="000000"/>
                    </w:rPr>
                  </w:pPr>
                  <w:r w:rsidRPr="008616F8">
                    <w:rPr>
                      <w:rFonts w:ascii="Verdana" w:hAnsi="Verdana"/>
                      <w:b/>
                      <w:color w:val="000000"/>
                    </w:rPr>
                    <w:t>To achieve encapsulation in Java −</w:t>
                  </w:r>
                </w:p>
                <w:p w:rsidR="008616F8" w:rsidRPr="008616F8" w:rsidRDefault="008616F8" w:rsidP="00AE07BE">
                  <w:pPr>
                    <w:numPr>
                      <w:ilvl w:val="0"/>
                      <w:numId w:val="36"/>
                    </w:numPr>
                    <w:spacing w:after="240" w:line="360" w:lineRule="atLeast"/>
                    <w:ind w:left="768" w:right="48"/>
                    <w:jc w:val="both"/>
                    <w:rPr>
                      <w:rFonts w:ascii="Verdana" w:hAnsi="Verdana"/>
                      <w:color w:val="000000"/>
                      <w:sz w:val="21"/>
                      <w:szCs w:val="21"/>
                    </w:rPr>
                  </w:pPr>
                  <w:r w:rsidRPr="008616F8">
                    <w:rPr>
                      <w:rFonts w:ascii="Verdana" w:hAnsi="Verdana"/>
                      <w:color w:val="000000"/>
                      <w:sz w:val="21"/>
                      <w:szCs w:val="21"/>
                    </w:rPr>
                    <w:t>Declare the variables of a class as private.</w:t>
                  </w:r>
                </w:p>
                <w:p w:rsidR="008616F8" w:rsidRPr="008616F8" w:rsidRDefault="008616F8" w:rsidP="00AE07BE">
                  <w:pPr>
                    <w:numPr>
                      <w:ilvl w:val="0"/>
                      <w:numId w:val="36"/>
                    </w:numPr>
                    <w:spacing w:after="240" w:line="360" w:lineRule="atLeast"/>
                    <w:ind w:left="768" w:right="48"/>
                    <w:jc w:val="both"/>
                    <w:rPr>
                      <w:rFonts w:ascii="Verdana" w:hAnsi="Verdana"/>
                      <w:color w:val="000000"/>
                      <w:sz w:val="21"/>
                      <w:szCs w:val="21"/>
                    </w:rPr>
                  </w:pPr>
                  <w:r w:rsidRPr="008616F8">
                    <w:rPr>
                      <w:rFonts w:ascii="Verdana" w:hAnsi="Verdana"/>
                      <w:color w:val="000000"/>
                      <w:sz w:val="21"/>
                      <w:szCs w:val="21"/>
                    </w:rPr>
                    <w:t>Provide public setter and getter methods to modify and view the variables values.</w:t>
                  </w:r>
                </w:p>
                <w:p w:rsidR="00281A79" w:rsidRDefault="00281A79" w:rsidP="00E630B5">
                  <w:pPr>
                    <w:rPr>
                      <w:rFonts w:ascii="Arial" w:hAnsi="Arial" w:cs="Arial"/>
                    </w:rPr>
                  </w:pPr>
                </w:p>
                <w:p w:rsidR="001621A4" w:rsidRPr="005613A0" w:rsidRDefault="001621A4" w:rsidP="00E630B5">
                  <w:pPr>
                    <w:rPr>
                      <w:rFonts w:ascii="Arial" w:hAnsi="Arial" w:cs="Arial"/>
                    </w:rPr>
                  </w:pPr>
                  <w:r w:rsidRPr="005613A0">
                    <w:rPr>
                      <w:rFonts w:ascii="Arial" w:hAnsi="Arial" w:cs="Arial"/>
                    </w:rPr>
                    <w:t xml:space="preserve">Abstract </w:t>
                  </w:r>
                  <w:r w:rsidR="00E630B5" w:rsidRPr="005613A0">
                    <w:rPr>
                      <w:rFonts w:ascii="Arial" w:hAnsi="Arial" w:cs="Arial"/>
                    </w:rPr>
                    <w:t>Vs.</w:t>
                  </w:r>
                  <w:r w:rsidRPr="005613A0">
                    <w:rPr>
                      <w:rFonts w:ascii="Arial" w:hAnsi="Arial" w:cs="Arial"/>
                    </w:rPr>
                    <w:t xml:space="preserve"> Interface</w:t>
                  </w:r>
                </w:p>
                <w:p w:rsidR="001621A4" w:rsidRDefault="001621A4" w:rsidP="00E630B5">
                  <w:pPr>
                    <w:rPr>
                      <w:rFonts w:ascii="Arial" w:hAnsi="Arial" w:cs="Arial"/>
                    </w:rPr>
                  </w:pPr>
                </w:p>
                <w:p w:rsidR="00281A79" w:rsidRDefault="00281A79" w:rsidP="00E630B5">
                  <w:pPr>
                    <w:rPr>
                      <w:rFonts w:ascii="Arial" w:hAnsi="Arial" w:cs="Arial"/>
                    </w:rPr>
                  </w:pPr>
                </w:p>
                <w:p w:rsidR="00584638" w:rsidRPr="005613A0" w:rsidRDefault="00584638" w:rsidP="00E630B5">
                  <w:pPr>
                    <w:rPr>
                      <w:rFonts w:ascii="Arial" w:hAnsi="Arial" w:cs="Arial"/>
                    </w:rPr>
                  </w:pPr>
                </w:p>
                <w:p w:rsidR="001621A4" w:rsidRPr="005613A0" w:rsidRDefault="001621A4" w:rsidP="00E630B5">
                  <w:pPr>
                    <w:shd w:val="clear" w:color="auto" w:fill="FFFFFF"/>
                    <w:spacing w:before="250" w:after="138"/>
                    <w:outlineLvl w:val="1"/>
                    <w:rPr>
                      <w:rFonts w:ascii="Arial" w:hAnsi="Arial" w:cs="Arial"/>
                      <w:color w:val="FF9900"/>
                    </w:rPr>
                  </w:pPr>
                  <w:r w:rsidRPr="005613A0">
                    <w:rPr>
                      <w:rFonts w:ascii="Arial" w:hAnsi="Arial" w:cs="Arial"/>
                      <w:color w:val="FF9900"/>
                    </w:rPr>
                    <w:t>Difference between the Two</w:t>
                  </w:r>
                </w:p>
                <w:p w:rsidR="001621A4" w:rsidRPr="005613A0" w:rsidRDefault="001621A4" w:rsidP="00E630B5">
                  <w:pPr>
                    <w:pStyle w:val="Heading3"/>
                    <w:shd w:val="clear" w:color="auto" w:fill="FFFFFF"/>
                    <w:rPr>
                      <w:rFonts w:ascii="Arial" w:hAnsi="Arial" w:cs="Arial"/>
                      <w:bCs w:val="0"/>
                      <w:color w:val="666666"/>
                    </w:rPr>
                  </w:pPr>
                  <w:r w:rsidRPr="005613A0">
                    <w:rPr>
                      <w:rFonts w:ascii="Arial" w:hAnsi="Arial" w:cs="Arial"/>
                      <w:bCs w:val="0"/>
                      <w:color w:val="666666"/>
                    </w:rPr>
                    <w:t>What is an Abstract Class?</w:t>
                  </w:r>
                </w:p>
                <w:p w:rsidR="001305D4" w:rsidRDefault="001621A4" w:rsidP="00E630B5">
                  <w:pPr>
                    <w:pStyle w:val="NormalWeb"/>
                    <w:shd w:val="clear" w:color="auto" w:fill="FFFFFF"/>
                    <w:rPr>
                      <w:rFonts w:ascii="Arial" w:hAnsi="Arial" w:cs="Arial"/>
                      <w:color w:val="111111"/>
                    </w:rPr>
                  </w:pPr>
                  <w:r w:rsidRPr="005613A0">
                    <w:rPr>
                      <w:rFonts w:ascii="Arial" w:hAnsi="Arial" w:cs="Arial"/>
                      <w:color w:val="111111"/>
                    </w:rPr>
                    <w:t>An abstract class is a special kind of class that cannot be instantiated. So, why we need a class</w:t>
                  </w:r>
                </w:p>
                <w:p w:rsidR="001305D4" w:rsidRDefault="001621A4" w:rsidP="00E630B5">
                  <w:pPr>
                    <w:pStyle w:val="NormalWeb"/>
                    <w:shd w:val="clear" w:color="auto" w:fill="FFFFFF"/>
                    <w:rPr>
                      <w:rFonts w:ascii="Arial" w:hAnsi="Arial" w:cs="Arial"/>
                      <w:color w:val="111111"/>
                    </w:rPr>
                  </w:pPr>
                  <w:r w:rsidRPr="005613A0">
                    <w:rPr>
                      <w:rFonts w:ascii="Arial" w:hAnsi="Arial" w:cs="Arial"/>
                      <w:color w:val="111111"/>
                    </w:rPr>
                    <w:t xml:space="preserve"> that cannot be instantiated? An abstract class is only to be inherited from. In other words, </w:t>
                  </w:r>
                </w:p>
                <w:p w:rsidR="001305D4" w:rsidRDefault="001621A4" w:rsidP="00E630B5">
                  <w:pPr>
                    <w:pStyle w:val="NormalWeb"/>
                    <w:shd w:val="clear" w:color="auto" w:fill="FFFFFF"/>
                    <w:rPr>
                      <w:rFonts w:ascii="Arial" w:hAnsi="Arial" w:cs="Arial"/>
                      <w:color w:val="111111"/>
                    </w:rPr>
                  </w:pPr>
                  <w:r w:rsidRPr="005613A0">
                    <w:rPr>
                      <w:rFonts w:ascii="Arial" w:hAnsi="Arial" w:cs="Arial"/>
                      <w:color w:val="111111"/>
                    </w:rPr>
                    <w:t>it only allows other classes to inherit from it but cannot be instantiated. The advantage is that</w:t>
                  </w:r>
                </w:p>
                <w:p w:rsidR="001305D4" w:rsidRDefault="001621A4" w:rsidP="00E630B5">
                  <w:pPr>
                    <w:pStyle w:val="NormalWeb"/>
                    <w:shd w:val="clear" w:color="auto" w:fill="FFFFFF"/>
                    <w:rPr>
                      <w:rFonts w:ascii="Arial" w:hAnsi="Arial" w:cs="Arial"/>
                      <w:color w:val="111111"/>
                    </w:rPr>
                  </w:pPr>
                  <w:r w:rsidRPr="005613A0">
                    <w:rPr>
                      <w:rFonts w:ascii="Arial" w:hAnsi="Arial" w:cs="Arial"/>
                      <w:color w:val="111111"/>
                    </w:rPr>
                    <w:t xml:space="preserve"> it enforces certain common behavior or properties across multiple classes who inherit the </w:t>
                  </w:r>
                </w:p>
                <w:p w:rsidR="001621A4" w:rsidRPr="005613A0" w:rsidRDefault="001621A4" w:rsidP="00E630B5">
                  <w:pPr>
                    <w:pStyle w:val="NormalWeb"/>
                    <w:shd w:val="clear" w:color="auto" w:fill="FFFFFF"/>
                    <w:rPr>
                      <w:rFonts w:ascii="Arial" w:hAnsi="Arial" w:cs="Arial"/>
                      <w:color w:val="111111"/>
                    </w:rPr>
                  </w:pPr>
                  <w:r w:rsidRPr="005613A0">
                    <w:rPr>
                      <w:rFonts w:ascii="Arial" w:hAnsi="Arial" w:cs="Arial"/>
                      <w:color w:val="111111"/>
                    </w:rPr>
                    <w:t>abstract class.</w:t>
                  </w:r>
                </w:p>
                <w:p w:rsidR="001621A4" w:rsidRPr="005613A0" w:rsidRDefault="001621A4" w:rsidP="00E630B5">
                  <w:pPr>
                    <w:pStyle w:val="NormalWeb"/>
                    <w:shd w:val="clear" w:color="auto" w:fill="FFFFFF"/>
                    <w:rPr>
                      <w:rFonts w:ascii="Arial" w:hAnsi="Arial" w:cs="Arial"/>
                      <w:color w:val="111111"/>
                    </w:rPr>
                  </w:pPr>
                  <w:r w:rsidRPr="005613A0">
                    <w:rPr>
                      <w:rFonts w:ascii="Arial" w:hAnsi="Arial" w:cs="Arial"/>
                      <w:color w:val="111111"/>
                    </w:rPr>
                    <w:lastRenderedPageBreak/>
                    <w:t>It contains non abstract and Abstract methods both</w:t>
                  </w:r>
                </w:p>
                <w:p w:rsidR="001621A4" w:rsidRPr="005613A0" w:rsidRDefault="001621A4" w:rsidP="00E630B5">
                  <w:pPr>
                    <w:pStyle w:val="Heading3"/>
                    <w:shd w:val="clear" w:color="auto" w:fill="FFFFFF"/>
                    <w:rPr>
                      <w:rFonts w:ascii="Arial" w:hAnsi="Arial" w:cs="Arial"/>
                      <w:bCs w:val="0"/>
                      <w:color w:val="666666"/>
                    </w:rPr>
                  </w:pPr>
                  <w:r w:rsidRPr="005613A0">
                    <w:rPr>
                      <w:rFonts w:ascii="Arial" w:hAnsi="Arial" w:cs="Arial"/>
                      <w:bCs w:val="0"/>
                      <w:color w:val="666666"/>
                    </w:rPr>
                    <w:t>What is an Interface?</w:t>
                  </w:r>
                </w:p>
                <w:p w:rsidR="002F1833" w:rsidRDefault="001621A4" w:rsidP="00E630B5">
                  <w:pPr>
                    <w:pStyle w:val="NormalWeb"/>
                    <w:shd w:val="clear" w:color="auto" w:fill="FFFFFF"/>
                    <w:rPr>
                      <w:rFonts w:ascii="Arial" w:hAnsi="Arial" w:cs="Arial"/>
                      <w:color w:val="111111"/>
                    </w:rPr>
                  </w:pPr>
                  <w:r w:rsidRPr="005613A0">
                    <w:rPr>
                      <w:rFonts w:ascii="Arial" w:hAnsi="Arial" w:cs="Arial"/>
                      <w:color w:val="111111"/>
                    </w:rPr>
                    <w:t>An interface is an entity that is defined by the word Interface. An Interface only contains signature</w:t>
                  </w:r>
                </w:p>
                <w:p w:rsidR="001621A4" w:rsidRPr="005613A0" w:rsidRDefault="001621A4" w:rsidP="00E630B5">
                  <w:pPr>
                    <w:pStyle w:val="NormalWeb"/>
                    <w:shd w:val="clear" w:color="auto" w:fill="FFFFFF"/>
                    <w:rPr>
                      <w:rFonts w:ascii="Arial" w:hAnsi="Arial" w:cs="Arial"/>
                      <w:color w:val="111111"/>
                    </w:rPr>
                  </w:pPr>
                  <w:r w:rsidRPr="005613A0">
                    <w:rPr>
                      <w:rFonts w:ascii="Arial" w:hAnsi="Arial" w:cs="Arial"/>
                      <w:color w:val="111111"/>
                    </w:rPr>
                    <w:t xml:space="preserve"> of the methods whose implementation is to be provided by the classes who implements that Interface.it can</w:t>
                  </w:r>
                  <w:r w:rsidR="00220123" w:rsidRPr="005613A0">
                    <w:rPr>
                      <w:rFonts w:ascii="Arial" w:hAnsi="Arial" w:cs="Arial"/>
                      <w:color w:val="111111"/>
                    </w:rPr>
                    <w:t>’</w:t>
                  </w:r>
                  <w:r w:rsidRPr="005613A0">
                    <w:rPr>
                      <w:rFonts w:ascii="Arial" w:hAnsi="Arial" w:cs="Arial"/>
                      <w:color w:val="111111"/>
                    </w:rPr>
                    <w:t>t be instantiated</w:t>
                  </w:r>
                </w:p>
                <w:p w:rsidR="001621A4" w:rsidRPr="005613A0" w:rsidRDefault="001621A4" w:rsidP="00E630B5">
                  <w:pPr>
                    <w:pStyle w:val="Heading1"/>
                    <w:spacing w:before="0" w:beforeAutospacing="0" w:after="0" w:afterAutospacing="0"/>
                    <w:rPr>
                      <w:rFonts w:ascii="Arial" w:hAnsi="Arial" w:cs="Arial"/>
                      <w:color w:val="000000"/>
                      <w:sz w:val="24"/>
                      <w:szCs w:val="24"/>
                    </w:rPr>
                  </w:pPr>
                  <w:r w:rsidRPr="005613A0">
                    <w:rPr>
                      <w:rFonts w:ascii="Arial" w:hAnsi="Arial" w:cs="Arial"/>
                      <w:color w:val="000000"/>
                      <w:sz w:val="24"/>
                      <w:szCs w:val="24"/>
                    </w:rPr>
                    <w:t>Difference Between Interface and Abstract Class</w:t>
                  </w:r>
                </w:p>
                <w:p w:rsidR="001621A4" w:rsidRPr="005613A0" w:rsidRDefault="001621A4" w:rsidP="00E630B5">
                  <w:pPr>
                    <w:numPr>
                      <w:ilvl w:val="0"/>
                      <w:numId w:val="1"/>
                    </w:numPr>
                    <w:spacing w:before="100" w:beforeAutospacing="1" w:after="100" w:afterAutospacing="1" w:line="360" w:lineRule="atLeast"/>
                    <w:rPr>
                      <w:rFonts w:ascii="Arial" w:hAnsi="Arial" w:cs="Arial"/>
                      <w:color w:val="000000"/>
                    </w:rPr>
                  </w:pPr>
                  <w:r w:rsidRPr="005613A0">
                    <w:rPr>
                      <w:rFonts w:ascii="Arial" w:hAnsi="Arial" w:cs="Arial"/>
                      <w:color w:val="000000"/>
                    </w:rPr>
                    <w:t>Main difference is methods of a Java interface are implicitly abstract and cannot have implementations. A Java abstract class can have instance methods that implements a default behavior.</w:t>
                  </w:r>
                </w:p>
                <w:p w:rsidR="001305D4" w:rsidRDefault="001621A4" w:rsidP="00E630B5">
                  <w:pPr>
                    <w:numPr>
                      <w:ilvl w:val="0"/>
                      <w:numId w:val="1"/>
                    </w:numPr>
                    <w:spacing w:before="100" w:beforeAutospacing="1" w:after="100" w:afterAutospacing="1" w:line="360" w:lineRule="atLeast"/>
                    <w:rPr>
                      <w:rFonts w:ascii="Arial" w:hAnsi="Arial" w:cs="Arial"/>
                      <w:color w:val="000000"/>
                    </w:rPr>
                  </w:pPr>
                  <w:r w:rsidRPr="005613A0">
                    <w:rPr>
                      <w:rFonts w:ascii="Arial" w:hAnsi="Arial" w:cs="Arial"/>
                      <w:color w:val="000000"/>
                    </w:rPr>
                    <w:t>Variables declared in a Java interface is by default final. An</w:t>
                  </w:r>
                  <w:r w:rsidR="00220123" w:rsidRPr="005613A0">
                    <w:rPr>
                      <w:rFonts w:ascii="Arial" w:hAnsi="Arial" w:cs="Arial"/>
                      <w:color w:val="000000"/>
                    </w:rPr>
                    <w:t> abstract</w:t>
                  </w:r>
                  <w:r w:rsidRPr="005613A0">
                    <w:rPr>
                      <w:rFonts w:ascii="Arial" w:hAnsi="Arial" w:cs="Arial"/>
                      <w:color w:val="000000"/>
                    </w:rPr>
                    <w:t xml:space="preserve"> class may contain</w:t>
                  </w:r>
                </w:p>
                <w:p w:rsidR="001621A4" w:rsidRPr="005613A0" w:rsidRDefault="001621A4" w:rsidP="001305D4">
                  <w:pPr>
                    <w:spacing w:before="100" w:beforeAutospacing="1" w:after="100" w:afterAutospacing="1" w:line="360" w:lineRule="atLeast"/>
                    <w:ind w:left="720"/>
                    <w:rPr>
                      <w:rFonts w:ascii="Arial" w:hAnsi="Arial" w:cs="Arial"/>
                      <w:color w:val="000000"/>
                    </w:rPr>
                  </w:pPr>
                  <w:r w:rsidRPr="005613A0">
                    <w:rPr>
                      <w:rFonts w:ascii="Arial" w:hAnsi="Arial" w:cs="Arial"/>
                      <w:color w:val="000000"/>
                    </w:rPr>
                    <w:t xml:space="preserve"> non-final variables.</w:t>
                  </w:r>
                </w:p>
                <w:p w:rsidR="001305D4" w:rsidRDefault="001621A4" w:rsidP="00E630B5">
                  <w:pPr>
                    <w:numPr>
                      <w:ilvl w:val="0"/>
                      <w:numId w:val="1"/>
                    </w:numPr>
                    <w:spacing w:before="100" w:beforeAutospacing="1" w:after="100" w:afterAutospacing="1" w:line="360" w:lineRule="atLeast"/>
                    <w:rPr>
                      <w:rFonts w:ascii="Arial" w:hAnsi="Arial" w:cs="Arial"/>
                      <w:color w:val="000000"/>
                    </w:rPr>
                  </w:pPr>
                  <w:r w:rsidRPr="005613A0">
                    <w:rPr>
                      <w:rFonts w:ascii="Arial" w:hAnsi="Arial" w:cs="Arial"/>
                      <w:color w:val="000000"/>
                    </w:rPr>
                    <w:t>Members of a Java interface are public by default. A Java abstract class can have the</w:t>
                  </w:r>
                </w:p>
                <w:p w:rsidR="001621A4" w:rsidRPr="005613A0" w:rsidRDefault="001621A4" w:rsidP="001305D4">
                  <w:pPr>
                    <w:spacing w:before="100" w:beforeAutospacing="1" w:after="100" w:afterAutospacing="1" w:line="360" w:lineRule="atLeast"/>
                    <w:ind w:left="720"/>
                    <w:rPr>
                      <w:rFonts w:ascii="Arial" w:hAnsi="Arial" w:cs="Arial"/>
                      <w:color w:val="000000"/>
                    </w:rPr>
                  </w:pPr>
                  <w:r w:rsidRPr="005613A0">
                    <w:rPr>
                      <w:rFonts w:ascii="Arial" w:hAnsi="Arial" w:cs="Arial"/>
                      <w:color w:val="000000"/>
                    </w:rPr>
                    <w:t xml:space="preserve"> usual flavors of class members like private, protected, etc..</w:t>
                  </w:r>
                </w:p>
                <w:p w:rsidR="001621A4" w:rsidRPr="005613A0" w:rsidRDefault="001621A4" w:rsidP="00E630B5">
                  <w:pPr>
                    <w:numPr>
                      <w:ilvl w:val="0"/>
                      <w:numId w:val="1"/>
                    </w:numPr>
                    <w:spacing w:before="100" w:beforeAutospacing="1" w:after="100" w:afterAutospacing="1" w:line="360" w:lineRule="atLeast"/>
                    <w:rPr>
                      <w:rFonts w:ascii="Arial" w:hAnsi="Arial" w:cs="Arial"/>
                      <w:color w:val="000000"/>
                    </w:rPr>
                  </w:pPr>
                  <w:r w:rsidRPr="005613A0">
                    <w:rPr>
                      <w:rFonts w:ascii="Arial" w:hAnsi="Arial" w:cs="Arial"/>
                      <w:color w:val="000000"/>
                    </w:rPr>
                    <w:t>Java interface should be implemented using keyword “implements”; A Java abstract class should be extended using keyword “extends”.</w:t>
                  </w:r>
                </w:p>
                <w:p w:rsidR="001305D4" w:rsidRDefault="001621A4" w:rsidP="00E630B5">
                  <w:pPr>
                    <w:numPr>
                      <w:ilvl w:val="0"/>
                      <w:numId w:val="1"/>
                    </w:numPr>
                    <w:spacing w:before="100" w:beforeAutospacing="1" w:after="100" w:afterAutospacing="1" w:line="360" w:lineRule="atLeast"/>
                    <w:rPr>
                      <w:rFonts w:ascii="Arial" w:hAnsi="Arial" w:cs="Arial"/>
                      <w:color w:val="000000"/>
                    </w:rPr>
                  </w:pPr>
                  <w:r w:rsidRPr="005613A0">
                    <w:rPr>
                      <w:rFonts w:ascii="Arial" w:hAnsi="Arial" w:cs="Arial"/>
                      <w:color w:val="000000"/>
                    </w:rPr>
                    <w:t>An interface can extend another Java interface only, an abstract class can extend another</w:t>
                  </w:r>
                </w:p>
                <w:p w:rsidR="001621A4" w:rsidRPr="005613A0" w:rsidRDefault="001621A4" w:rsidP="001305D4">
                  <w:pPr>
                    <w:spacing w:before="100" w:beforeAutospacing="1" w:after="100" w:afterAutospacing="1" w:line="360" w:lineRule="atLeast"/>
                    <w:ind w:left="720"/>
                    <w:rPr>
                      <w:rFonts w:ascii="Arial" w:hAnsi="Arial" w:cs="Arial"/>
                      <w:color w:val="000000"/>
                    </w:rPr>
                  </w:pPr>
                  <w:r w:rsidRPr="005613A0">
                    <w:rPr>
                      <w:rFonts w:ascii="Arial" w:hAnsi="Arial" w:cs="Arial"/>
                      <w:color w:val="000000"/>
                    </w:rPr>
                    <w:t xml:space="preserve"> Java class and implement multiple Java interfaces.</w:t>
                  </w:r>
                </w:p>
                <w:p w:rsidR="001621A4" w:rsidRPr="005613A0" w:rsidRDefault="001621A4" w:rsidP="00E630B5">
                  <w:pPr>
                    <w:numPr>
                      <w:ilvl w:val="0"/>
                      <w:numId w:val="1"/>
                    </w:numPr>
                    <w:spacing w:before="100" w:beforeAutospacing="1" w:after="100" w:afterAutospacing="1" w:line="360" w:lineRule="atLeast"/>
                    <w:rPr>
                      <w:rFonts w:ascii="Arial" w:hAnsi="Arial" w:cs="Arial"/>
                      <w:color w:val="000000"/>
                    </w:rPr>
                  </w:pPr>
                  <w:r w:rsidRPr="005613A0">
                    <w:rPr>
                      <w:rFonts w:ascii="Arial" w:hAnsi="Arial" w:cs="Arial"/>
                      <w:color w:val="000000"/>
                    </w:rPr>
                    <w:t>A Java class can implement multiple interfaces but it can extend only one abstract class.</w:t>
                  </w:r>
                </w:p>
                <w:p w:rsidR="007C14B9" w:rsidRDefault="001621A4" w:rsidP="00E630B5">
                  <w:pPr>
                    <w:numPr>
                      <w:ilvl w:val="0"/>
                      <w:numId w:val="1"/>
                    </w:numPr>
                    <w:spacing w:before="100" w:beforeAutospacing="1" w:after="100" w:afterAutospacing="1" w:line="360" w:lineRule="atLeast"/>
                    <w:rPr>
                      <w:rFonts w:ascii="Arial" w:hAnsi="Arial" w:cs="Arial"/>
                      <w:color w:val="000000"/>
                    </w:rPr>
                  </w:pPr>
                  <w:r w:rsidRPr="005613A0">
                    <w:rPr>
                      <w:rFonts w:ascii="Arial" w:hAnsi="Arial" w:cs="Arial"/>
                      <w:color w:val="000000"/>
                    </w:rPr>
                    <w:t xml:space="preserve">Interface is absolutely abstract and cannot be instantiated; A Java abstract class </w:t>
                  </w:r>
                </w:p>
                <w:p w:rsidR="001621A4" w:rsidRPr="005613A0" w:rsidRDefault="001621A4" w:rsidP="007C14B9">
                  <w:pPr>
                    <w:spacing w:before="100" w:beforeAutospacing="1" w:after="100" w:afterAutospacing="1" w:line="360" w:lineRule="atLeast"/>
                    <w:ind w:left="720"/>
                    <w:rPr>
                      <w:rFonts w:ascii="Arial" w:hAnsi="Arial" w:cs="Arial"/>
                      <w:color w:val="000000"/>
                    </w:rPr>
                  </w:pPr>
                  <w:r w:rsidRPr="005613A0">
                    <w:rPr>
                      <w:rFonts w:ascii="Arial" w:hAnsi="Arial" w:cs="Arial"/>
                      <w:color w:val="000000"/>
                    </w:rPr>
                    <w:t>also cannot be instantiated, but can be invoked if a main() exists.</w:t>
                  </w:r>
                </w:p>
                <w:p w:rsidR="007F4EE9" w:rsidRDefault="001621A4" w:rsidP="00E630B5">
                  <w:pPr>
                    <w:numPr>
                      <w:ilvl w:val="0"/>
                      <w:numId w:val="1"/>
                    </w:numPr>
                    <w:spacing w:before="100" w:beforeAutospacing="1" w:after="100" w:afterAutospacing="1" w:line="360" w:lineRule="atLeast"/>
                    <w:rPr>
                      <w:rFonts w:ascii="Arial" w:hAnsi="Arial" w:cs="Arial"/>
                      <w:color w:val="000000"/>
                    </w:rPr>
                  </w:pPr>
                  <w:r w:rsidRPr="005613A0">
                    <w:rPr>
                      <w:rFonts w:ascii="Arial" w:hAnsi="Arial" w:cs="Arial"/>
                      <w:color w:val="000000"/>
                    </w:rPr>
                    <w:t xml:space="preserve">In comparison with java abstract classes, java interfaces are slow as it </w:t>
                  </w:r>
                </w:p>
                <w:p w:rsidR="001621A4" w:rsidRPr="005613A0" w:rsidRDefault="001621A4" w:rsidP="007F4EE9">
                  <w:pPr>
                    <w:spacing w:before="100" w:beforeAutospacing="1" w:after="100" w:afterAutospacing="1" w:line="360" w:lineRule="atLeast"/>
                    <w:ind w:left="720"/>
                    <w:rPr>
                      <w:rFonts w:ascii="Arial" w:hAnsi="Arial" w:cs="Arial"/>
                      <w:color w:val="000000"/>
                    </w:rPr>
                  </w:pPr>
                  <w:r w:rsidRPr="005613A0">
                    <w:rPr>
                      <w:rFonts w:ascii="Arial" w:hAnsi="Arial" w:cs="Arial"/>
                      <w:color w:val="000000"/>
                    </w:rPr>
                    <w:t>requires extra indirection.</w:t>
                  </w:r>
                </w:p>
                <w:p w:rsidR="001621A4" w:rsidRPr="005613A0" w:rsidRDefault="001621A4" w:rsidP="00E630B5">
                  <w:pPr>
                    <w:pStyle w:val="Heading1"/>
                    <w:shd w:val="clear" w:color="auto" w:fill="FFFFFF"/>
                    <w:textAlignment w:val="baseline"/>
                    <w:rPr>
                      <w:rFonts w:ascii="Arial" w:hAnsi="Arial" w:cs="Arial"/>
                      <w:sz w:val="24"/>
                      <w:szCs w:val="24"/>
                    </w:rPr>
                  </w:pPr>
                </w:p>
                <w:p w:rsidR="006C4047" w:rsidRDefault="00FC1657" w:rsidP="006C4047">
                  <w:pPr>
                    <w:pStyle w:val="Heading1"/>
                    <w:shd w:val="clear" w:color="auto" w:fill="FFFFFF"/>
                    <w:textAlignment w:val="baseline"/>
                  </w:pPr>
                  <w:hyperlink r:id="rId44" w:history="1">
                    <w:r w:rsidR="001621A4" w:rsidRPr="005613A0">
                      <w:rPr>
                        <w:rStyle w:val="Hyperlink"/>
                        <w:rFonts w:ascii="Arial" w:hAnsi="Arial" w:cs="Arial"/>
                        <w:color w:val="000000"/>
                        <w:sz w:val="24"/>
                        <w:szCs w:val="24"/>
                        <w:bdr w:val="none" w:sz="0" w:space="0" w:color="auto" w:frame="1"/>
                      </w:rPr>
                      <w:t>Why can't an interface have constructors and destructors?</w:t>
                    </w:r>
                  </w:hyperlink>
                </w:p>
                <w:p w:rsidR="006C4047" w:rsidRDefault="001621A4" w:rsidP="006C4047">
                  <w:pPr>
                    <w:pStyle w:val="Heading1"/>
                    <w:shd w:val="clear" w:color="auto" w:fill="FFFFFF"/>
                    <w:textAlignment w:val="baseline"/>
                    <w:rPr>
                      <w:rFonts w:ascii="Arial" w:hAnsi="Arial" w:cs="Arial"/>
                      <w:b w:val="0"/>
                      <w:color w:val="000000"/>
                      <w:sz w:val="22"/>
                      <w:szCs w:val="22"/>
                    </w:rPr>
                  </w:pPr>
                  <w:r w:rsidRPr="006C4047">
                    <w:rPr>
                      <w:rFonts w:ascii="Arial" w:hAnsi="Arial" w:cs="Arial"/>
                      <w:b w:val="0"/>
                      <w:color w:val="000000"/>
                      <w:sz w:val="22"/>
                      <w:szCs w:val="22"/>
                      <w:highlight w:val="yellow"/>
                    </w:rPr>
                    <w:t>Interfaces are contracts, not implementations, so no need to constr</w:t>
                  </w:r>
                  <w:r w:rsidRPr="006C4047">
                    <w:rPr>
                      <w:rFonts w:ascii="Arial" w:hAnsi="Arial" w:cs="Arial"/>
                      <w:b w:val="0"/>
                      <w:color w:val="000000"/>
                      <w:sz w:val="22"/>
                      <w:szCs w:val="22"/>
                    </w:rPr>
                    <w:t xml:space="preserve">uct or destroy them. You only </w:t>
                  </w:r>
                </w:p>
                <w:p w:rsidR="001621A4" w:rsidRPr="006C4047" w:rsidRDefault="00092248" w:rsidP="006C4047">
                  <w:pPr>
                    <w:pStyle w:val="Heading1"/>
                    <w:shd w:val="clear" w:color="auto" w:fill="FFFFFF"/>
                    <w:textAlignment w:val="baseline"/>
                    <w:rPr>
                      <w:rFonts w:ascii="Arial" w:hAnsi="Arial" w:cs="Arial"/>
                      <w:b w:val="0"/>
                      <w:color w:val="000000"/>
                      <w:sz w:val="22"/>
                      <w:szCs w:val="22"/>
                    </w:rPr>
                  </w:pPr>
                  <w:r w:rsidRPr="006C4047">
                    <w:rPr>
                      <w:rFonts w:ascii="Arial" w:hAnsi="Arial" w:cs="Arial"/>
                      <w:b w:val="0"/>
                      <w:color w:val="000000"/>
                      <w:sz w:val="22"/>
                      <w:szCs w:val="22"/>
                    </w:rPr>
                    <w:t>Construct</w:t>
                  </w:r>
                  <w:r w:rsidR="001621A4" w:rsidRPr="006C4047">
                    <w:rPr>
                      <w:rFonts w:ascii="Arial" w:hAnsi="Arial" w:cs="Arial"/>
                      <w:b w:val="0"/>
                      <w:color w:val="000000"/>
                      <w:sz w:val="22"/>
                      <w:szCs w:val="22"/>
                    </w:rPr>
                    <w:t xml:space="preserve"> and destroy concrete types which could implement interfaces.</w:t>
                  </w:r>
                </w:p>
                <w:p w:rsidR="001621A4" w:rsidRPr="006E6CC5" w:rsidRDefault="001621A4" w:rsidP="006C4047">
                  <w:pPr>
                    <w:pStyle w:val="ListParagraph"/>
                    <w:rPr>
                      <w:rFonts w:ascii="Arial" w:hAnsi="Arial" w:cs="Arial"/>
                      <w:color w:val="000000"/>
                      <w:sz w:val="24"/>
                      <w:szCs w:val="24"/>
                    </w:rPr>
                  </w:pPr>
                  <w:r w:rsidRPr="005613A0">
                    <w:rPr>
                      <w:rFonts w:ascii="Arial" w:hAnsi="Arial" w:cs="Arial"/>
                      <w:color w:val="000000"/>
                      <w:sz w:val="24"/>
                      <w:szCs w:val="24"/>
                    </w:rPr>
                    <w:t xml:space="preserve">and similar to </w:t>
                  </w:r>
                  <w:r w:rsidR="00B071DC" w:rsidRPr="005613A0">
                    <w:rPr>
                      <w:rFonts w:ascii="Arial" w:hAnsi="Arial" w:cs="Arial"/>
                      <w:color w:val="000000"/>
                      <w:sz w:val="24"/>
                      <w:szCs w:val="24"/>
                    </w:rPr>
                    <w:t>Abstract</w:t>
                  </w:r>
                  <w:r w:rsidRPr="005613A0">
                    <w:rPr>
                      <w:rFonts w:ascii="Arial" w:hAnsi="Arial" w:cs="Arial"/>
                      <w:color w:val="000000"/>
                      <w:sz w:val="24"/>
                      <w:szCs w:val="24"/>
                    </w:rPr>
                    <w:t xml:space="preserve"> classes we are unable to create Object to Interface.</w:t>
                  </w:r>
                  <w:r w:rsidRPr="005613A0">
                    <w:rPr>
                      <w:rStyle w:val="apple-converted-space"/>
                      <w:rFonts w:ascii="Arial" w:hAnsi="Arial" w:cs="Arial"/>
                      <w:color w:val="000000"/>
                      <w:sz w:val="24"/>
                      <w:szCs w:val="24"/>
                    </w:rPr>
                    <w:t> </w:t>
                  </w:r>
                </w:p>
                <w:p w:rsidR="001621A4" w:rsidRPr="005613A0" w:rsidRDefault="00FC1657" w:rsidP="00E630B5">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Strong"/>
                      <w:rFonts w:ascii="Arial" w:hAnsi="Arial" w:cs="Arial"/>
                    </w:rPr>
                  </w:pPr>
                  <w:hyperlink r:id="rId45" w:history="1">
                    <w:r w:rsidR="001621A4" w:rsidRPr="005613A0">
                      <w:rPr>
                        <w:rStyle w:val="Hyperlink"/>
                        <w:rFonts w:ascii="Arial" w:hAnsi="Arial" w:cs="Arial"/>
                      </w:rPr>
                      <w:t>http://www.allapplabs.com/interview_questions/java_interview_questions_2.htm</w:t>
                    </w:r>
                  </w:hyperlink>
                </w:p>
                <w:p w:rsidR="001621A4" w:rsidRPr="005613A0" w:rsidRDefault="001621A4" w:rsidP="00E630B5">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111111"/>
                    </w:rPr>
                  </w:pPr>
                  <w:r w:rsidRPr="005613A0">
                    <w:rPr>
                      <w:rStyle w:val="Strong"/>
                      <w:rFonts w:ascii="Arial" w:hAnsi="Arial" w:cs="Arial"/>
                      <w:color w:val="000000"/>
                    </w:rPr>
                    <w:t>What is the difference between a constructor and a method?</w:t>
                  </w:r>
                </w:p>
                <w:p w:rsidR="001621A4" w:rsidRDefault="001621A4" w:rsidP="00E630B5">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5613A0">
                    <w:rPr>
                      <w:rFonts w:ascii="Arial" w:hAnsi="Arial" w:cs="Arial"/>
                      <w:color w:val="000000"/>
                    </w:rPr>
                    <w:t xml:space="preserve">A constructor is a member function of a class that is used to create objects of that class. It has the same name as the class itself, has no return type, </w:t>
                  </w:r>
                  <w:r w:rsidRPr="005613A0">
                    <w:rPr>
                      <w:rFonts w:ascii="Arial" w:hAnsi="Arial" w:cs="Arial"/>
                      <w:color w:val="000000"/>
                      <w:highlight w:val="yellow"/>
                    </w:rPr>
                    <w:t>and is invoked using the new operator.</w:t>
                  </w:r>
                  <w:r w:rsidRPr="005613A0">
                    <w:rPr>
                      <w:rFonts w:ascii="Arial" w:hAnsi="Arial" w:cs="Arial"/>
                      <w:color w:val="000000"/>
                    </w:rPr>
                    <w:br/>
                    <w:t xml:space="preserve">A method is an ordinary member function of a class. It has its own name, a return type (which may be void), </w:t>
                  </w:r>
                  <w:r w:rsidRPr="005613A0">
                    <w:rPr>
                      <w:rFonts w:ascii="Arial" w:hAnsi="Arial" w:cs="Arial"/>
                      <w:color w:val="000000"/>
                      <w:highlight w:val="yellow"/>
                    </w:rPr>
                    <w:t>and is invoked using the dot operator</w:t>
                  </w:r>
                </w:p>
                <w:p w:rsidR="00854596" w:rsidRPr="005613A0" w:rsidRDefault="00854596" w:rsidP="00E630B5">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Pr>
                      <w:rFonts w:ascii="Arial" w:hAnsi="Arial" w:cs="Arial"/>
                      <w:color w:val="000000"/>
                    </w:rPr>
                    <w:t>Method is inheritable but constructor not</w:t>
                  </w:r>
                </w:p>
                <w:p w:rsidR="001621A4" w:rsidRPr="005613A0" w:rsidRDefault="001621A4" w:rsidP="00E630B5">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rPr>
                  </w:pP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rPr>
                  </w:pP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rPr>
                  </w:pP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rPr>
                  </w:pP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rPr>
                  </w:pPr>
                </w:p>
                <w:tbl>
                  <w:tblPr>
                    <w:tblW w:w="5000" w:type="pct"/>
                    <w:tblCellSpacing w:w="0" w:type="dxa"/>
                    <w:tblCellMar>
                      <w:left w:w="0" w:type="dxa"/>
                      <w:right w:w="0" w:type="dxa"/>
                    </w:tblCellMar>
                    <w:tblLook w:val="04A0" w:firstRow="1" w:lastRow="0" w:firstColumn="1" w:lastColumn="0" w:noHBand="0" w:noVBand="1"/>
                  </w:tblPr>
                  <w:tblGrid>
                    <w:gridCol w:w="331"/>
                    <w:gridCol w:w="1052"/>
                    <w:gridCol w:w="10"/>
                    <w:gridCol w:w="10982"/>
                  </w:tblGrid>
                  <w:tr w:rsidR="001621A4" w:rsidRPr="005613A0" w:rsidTr="00095A09">
                    <w:trPr>
                      <w:tblCellSpacing w:w="0" w:type="dxa"/>
                    </w:trPr>
                    <w:tc>
                      <w:tcPr>
                        <w:tcW w:w="134" w:type="pct"/>
                        <w:hideMark/>
                      </w:tcPr>
                      <w:p w:rsidR="001621A4" w:rsidRPr="005613A0" w:rsidRDefault="001621A4" w:rsidP="00E630B5">
                        <w:pPr>
                          <w:rPr>
                            <w:rFonts w:ascii="Arial" w:hAnsi="Arial" w:cs="Arial"/>
                          </w:rPr>
                        </w:pPr>
                      </w:p>
                    </w:tc>
                    <w:tc>
                      <w:tcPr>
                        <w:tcW w:w="4866" w:type="pct"/>
                        <w:gridSpan w:val="3"/>
                        <w:hideMark/>
                      </w:tcPr>
                      <w:p w:rsidR="001621A4" w:rsidRPr="005613A0" w:rsidRDefault="001621A4" w:rsidP="00E630B5">
                        <w:pPr>
                          <w:rPr>
                            <w:rFonts w:ascii="Arial" w:hAnsi="Arial" w:cs="Arial"/>
                          </w:rPr>
                        </w:pPr>
                        <w:bookmarkStart w:id="3" w:name="q15"/>
                        <w:bookmarkEnd w:id="3"/>
                      </w:p>
                    </w:tc>
                  </w:tr>
                  <w:tr w:rsidR="001621A4" w:rsidRPr="005613A0" w:rsidTr="00095A09">
                    <w:trPr>
                      <w:trHeight w:val="720"/>
                      <w:tblCellSpacing w:w="0" w:type="dxa"/>
                    </w:trPr>
                    <w:tc>
                      <w:tcPr>
                        <w:tcW w:w="134" w:type="pct"/>
                        <w:hideMark/>
                      </w:tcPr>
                      <w:p w:rsidR="001621A4" w:rsidRPr="005613A0" w:rsidRDefault="001621A4" w:rsidP="00E630B5">
                        <w:pPr>
                          <w:rPr>
                            <w:rFonts w:ascii="Arial" w:hAnsi="Arial" w:cs="Arial"/>
                          </w:rPr>
                        </w:pPr>
                      </w:p>
                    </w:tc>
                    <w:tc>
                      <w:tcPr>
                        <w:tcW w:w="4866" w:type="pct"/>
                        <w:gridSpan w:val="3"/>
                      </w:tcPr>
                      <w:p w:rsidR="001621A4" w:rsidRPr="005613A0" w:rsidRDefault="001621A4" w:rsidP="00E630B5">
                        <w:pPr>
                          <w:rPr>
                            <w:rFonts w:ascii="Arial" w:hAnsi="Arial" w:cs="Arial"/>
                          </w:rPr>
                        </w:pPr>
                      </w:p>
                      <w:p w:rsidR="001621A4" w:rsidRPr="005613A0" w:rsidRDefault="001621A4" w:rsidP="00E630B5">
                        <w:pPr>
                          <w:rPr>
                            <w:rFonts w:ascii="Arial" w:hAnsi="Arial" w:cs="Arial"/>
                            <w:color w:val="000000"/>
                          </w:rPr>
                        </w:pPr>
                        <w:r w:rsidRPr="005613A0">
                          <w:rPr>
                            <w:rFonts w:ascii="Arial" w:hAnsi="Arial" w:cs="Arial"/>
                            <w:color w:val="000000"/>
                          </w:rPr>
                          <w:t>*****</w:t>
                        </w:r>
                      </w:p>
                      <w:p w:rsidR="001621A4" w:rsidRPr="005613A0" w:rsidRDefault="001621A4" w:rsidP="00E630B5">
                        <w:pPr>
                          <w:rPr>
                            <w:rFonts w:ascii="Arial" w:hAnsi="Arial" w:cs="Arial"/>
                            <w:color w:val="000099"/>
                          </w:rPr>
                        </w:pPr>
                        <w:r w:rsidRPr="005613A0">
                          <w:rPr>
                            <w:rFonts w:ascii="Arial" w:hAnsi="Arial" w:cs="Arial"/>
                            <w:color w:val="000099"/>
                          </w:rPr>
                          <w:t xml:space="preserve">Overloading </w:t>
                        </w:r>
                        <w:r w:rsidR="00E37222" w:rsidRPr="005613A0">
                          <w:rPr>
                            <w:rFonts w:ascii="Arial" w:hAnsi="Arial" w:cs="Arial"/>
                            <w:color w:val="000099"/>
                          </w:rPr>
                          <w:t>vs</w:t>
                        </w:r>
                        <w:r w:rsidRPr="005613A0">
                          <w:rPr>
                            <w:rFonts w:ascii="Arial" w:hAnsi="Arial" w:cs="Arial"/>
                            <w:color w:val="000099"/>
                          </w:rPr>
                          <w:t xml:space="preserve"> overriding</w:t>
                        </w:r>
                      </w:p>
                      <w:p w:rsidR="001621A4" w:rsidRPr="005613A0" w:rsidRDefault="001621A4" w:rsidP="00E630B5">
                        <w:pPr>
                          <w:rPr>
                            <w:rFonts w:ascii="Arial" w:hAnsi="Arial" w:cs="Arial"/>
                            <w:color w:val="000099"/>
                          </w:rPr>
                        </w:pPr>
                      </w:p>
                      <w:p w:rsidR="001621A4" w:rsidRPr="005613A0" w:rsidRDefault="001621A4" w:rsidP="00E630B5">
                        <w:pPr>
                          <w:pStyle w:val="NormalWeb"/>
                          <w:shd w:val="clear" w:color="auto" w:fill="FFFFFF"/>
                          <w:rPr>
                            <w:rFonts w:ascii="Arial" w:hAnsi="Arial" w:cs="Arial"/>
                            <w:color w:val="111111"/>
                          </w:rPr>
                        </w:pPr>
                        <w:r w:rsidRPr="005613A0">
                          <w:rPr>
                            <w:rFonts w:ascii="Arial" w:hAnsi="Arial" w:cs="Arial"/>
                            <w:color w:val="111111"/>
                          </w:rPr>
                          <w:t>Q:</w:t>
                        </w:r>
                        <w:r w:rsidRPr="005613A0">
                          <w:rPr>
                            <w:rStyle w:val="apple-converted-space"/>
                            <w:rFonts w:ascii="Arial" w:hAnsi="Arial" w:cs="Arial"/>
                            <w:color w:val="111111"/>
                          </w:rPr>
                          <w:t> </w:t>
                        </w:r>
                        <w:r w:rsidRPr="005613A0">
                          <w:rPr>
                            <w:rFonts w:ascii="Arial" w:hAnsi="Arial" w:cs="Arial"/>
                            <w:b/>
                            <w:bCs/>
                            <w:color w:val="111111"/>
                          </w:rPr>
                          <w:t xml:space="preserve">Method </w:t>
                        </w:r>
                        <w:r w:rsidR="008C42C4" w:rsidRPr="005613A0">
                          <w:rPr>
                            <w:rFonts w:ascii="Arial" w:hAnsi="Arial" w:cs="Arial"/>
                            <w:b/>
                            <w:bCs/>
                            <w:color w:val="111111"/>
                          </w:rPr>
                          <w:t>Overloading?</w:t>
                        </w:r>
                      </w:p>
                      <w:p w:rsidR="001621A4" w:rsidRPr="005613A0" w:rsidRDefault="001621A4" w:rsidP="00E630B5">
                        <w:pPr>
                          <w:pStyle w:val="NormalWeb"/>
                          <w:shd w:val="clear" w:color="auto" w:fill="FFFFFF"/>
                          <w:rPr>
                            <w:rFonts w:ascii="Arial" w:hAnsi="Arial" w:cs="Arial"/>
                            <w:color w:val="111111"/>
                          </w:rPr>
                        </w:pPr>
                        <w:r w:rsidRPr="005613A0">
                          <w:rPr>
                            <w:rFonts w:ascii="Arial" w:hAnsi="Arial" w:cs="Arial"/>
                            <w:color w:val="111111"/>
                          </w:rPr>
                          <w:t>Ans:</w:t>
                        </w:r>
                      </w:p>
                      <w:p w:rsidR="001621A4" w:rsidRPr="005613A0" w:rsidRDefault="001621A4" w:rsidP="00E630B5">
                        <w:pPr>
                          <w:pStyle w:val="NormalWeb"/>
                          <w:shd w:val="clear" w:color="auto" w:fill="FFFFFF"/>
                          <w:rPr>
                            <w:rFonts w:ascii="Arial" w:hAnsi="Arial" w:cs="Arial"/>
                            <w:color w:val="111111"/>
                          </w:rPr>
                        </w:pPr>
                        <w:r w:rsidRPr="005613A0">
                          <w:rPr>
                            <w:rFonts w:ascii="Arial" w:hAnsi="Arial" w:cs="Arial"/>
                            <w:color w:val="111111"/>
                          </w:rPr>
                          <w:t>Method overloading means having two or more methods with the same name but different signatures in the same scope. These two methods may exist in the same class or anoter one in base class and another in derived class.</w:t>
                        </w:r>
                      </w:p>
                      <w:p w:rsidR="00E37222" w:rsidRPr="005613A0" w:rsidRDefault="001621A4" w:rsidP="00E37222">
                        <w:pPr>
                          <w:pStyle w:val="NormalWeb"/>
                          <w:shd w:val="clear" w:color="auto" w:fill="FFFFFF"/>
                          <w:spacing w:before="0" w:beforeAutospacing="0" w:after="240" w:afterAutospacing="0"/>
                          <w:rPr>
                            <w:rFonts w:ascii="Arial" w:hAnsi="Arial" w:cs="Arial"/>
                            <w:color w:val="222426"/>
                          </w:rPr>
                        </w:pPr>
                        <w:r w:rsidRPr="005613A0">
                          <w:rPr>
                            <w:rFonts w:ascii="Arial" w:hAnsi="Arial" w:cs="Arial"/>
                            <w:color w:val="111111"/>
                          </w:rPr>
                          <w:t> </w:t>
                        </w:r>
                        <w:r w:rsidR="00E37222" w:rsidRPr="005613A0">
                          <w:rPr>
                            <w:rFonts w:ascii="Arial" w:hAnsi="Arial" w:cs="Arial"/>
                            <w:color w:val="222426"/>
                          </w:rPr>
                          <w:t>Method Overloading means to have two or more methods with same name in the same class with different arguments. The benefit of method overloading is that it allows you to implement methods that support the same semantic operation but differ by argument number or type.</w:t>
                        </w:r>
                      </w:p>
                      <w:p w:rsidR="00E37222" w:rsidRPr="005613A0" w:rsidRDefault="00E37222" w:rsidP="00E37222">
                        <w:pPr>
                          <w:shd w:val="clear" w:color="auto" w:fill="FFFFFF"/>
                          <w:spacing w:after="240"/>
                          <w:rPr>
                            <w:rFonts w:ascii="Arial" w:hAnsi="Arial" w:cs="Arial"/>
                            <w:color w:val="222426"/>
                          </w:rPr>
                        </w:pPr>
                        <w:r w:rsidRPr="005613A0">
                          <w:rPr>
                            <w:rFonts w:ascii="Arial" w:hAnsi="Arial" w:cs="Arial"/>
                            <w:color w:val="222426"/>
                          </w:rPr>
                          <w:t>Important Points</w:t>
                        </w:r>
                      </w:p>
                      <w:p w:rsidR="00E37222" w:rsidRPr="005613A0" w:rsidRDefault="00E37222" w:rsidP="00AE07BE">
                        <w:pPr>
                          <w:numPr>
                            <w:ilvl w:val="0"/>
                            <w:numId w:val="28"/>
                          </w:numPr>
                          <w:shd w:val="clear" w:color="auto" w:fill="FFFFFF"/>
                          <w:spacing w:after="120"/>
                          <w:ind w:left="450"/>
                          <w:rPr>
                            <w:rFonts w:ascii="Arial" w:hAnsi="Arial" w:cs="Arial"/>
                            <w:color w:val="222426"/>
                          </w:rPr>
                        </w:pPr>
                        <w:r w:rsidRPr="005613A0">
                          <w:rPr>
                            <w:rFonts w:ascii="Arial" w:hAnsi="Arial" w:cs="Arial"/>
                            <w:color w:val="222426"/>
                          </w:rPr>
                          <w:t>Overloaded methods MUST change the argument list</w:t>
                        </w:r>
                      </w:p>
                      <w:p w:rsidR="00E37222" w:rsidRPr="005613A0" w:rsidRDefault="00E37222" w:rsidP="00AE07BE">
                        <w:pPr>
                          <w:numPr>
                            <w:ilvl w:val="0"/>
                            <w:numId w:val="28"/>
                          </w:numPr>
                          <w:shd w:val="clear" w:color="auto" w:fill="FFFFFF"/>
                          <w:spacing w:after="120"/>
                          <w:ind w:left="450"/>
                          <w:rPr>
                            <w:rFonts w:ascii="Arial" w:hAnsi="Arial" w:cs="Arial"/>
                            <w:color w:val="222426"/>
                          </w:rPr>
                        </w:pPr>
                        <w:r w:rsidRPr="005613A0">
                          <w:rPr>
                            <w:rFonts w:ascii="Arial" w:hAnsi="Arial" w:cs="Arial"/>
                            <w:color w:val="222426"/>
                          </w:rPr>
                          <w:t>Overloaded methods CAN change the return type</w:t>
                        </w:r>
                      </w:p>
                      <w:p w:rsidR="00E37222" w:rsidRPr="005613A0" w:rsidRDefault="00E37222" w:rsidP="00AE07BE">
                        <w:pPr>
                          <w:numPr>
                            <w:ilvl w:val="0"/>
                            <w:numId w:val="28"/>
                          </w:numPr>
                          <w:shd w:val="clear" w:color="auto" w:fill="FFFFFF"/>
                          <w:spacing w:after="120"/>
                          <w:ind w:left="450"/>
                          <w:rPr>
                            <w:rFonts w:ascii="Arial" w:hAnsi="Arial" w:cs="Arial"/>
                            <w:color w:val="222426"/>
                          </w:rPr>
                        </w:pPr>
                        <w:r w:rsidRPr="005613A0">
                          <w:rPr>
                            <w:rFonts w:ascii="Arial" w:hAnsi="Arial" w:cs="Arial"/>
                            <w:color w:val="222426"/>
                          </w:rPr>
                          <w:t>Overloaded methods CAN change the access modifier</w:t>
                        </w:r>
                      </w:p>
                      <w:p w:rsidR="00E37222" w:rsidRPr="005613A0" w:rsidRDefault="00E37222" w:rsidP="00AE07BE">
                        <w:pPr>
                          <w:numPr>
                            <w:ilvl w:val="0"/>
                            <w:numId w:val="28"/>
                          </w:numPr>
                          <w:shd w:val="clear" w:color="auto" w:fill="FFFFFF"/>
                          <w:spacing w:after="120"/>
                          <w:ind w:left="450"/>
                          <w:rPr>
                            <w:rFonts w:ascii="Arial" w:hAnsi="Arial" w:cs="Arial"/>
                            <w:color w:val="222426"/>
                          </w:rPr>
                        </w:pPr>
                        <w:r w:rsidRPr="005613A0">
                          <w:rPr>
                            <w:rFonts w:ascii="Arial" w:hAnsi="Arial" w:cs="Arial"/>
                            <w:color w:val="222426"/>
                          </w:rPr>
                          <w:t>Overloaded methods CAN declare new or broader checked exceptions</w:t>
                        </w:r>
                      </w:p>
                      <w:p w:rsidR="00E37222" w:rsidRPr="005613A0" w:rsidRDefault="00E37222" w:rsidP="00AE07BE">
                        <w:pPr>
                          <w:numPr>
                            <w:ilvl w:val="0"/>
                            <w:numId w:val="28"/>
                          </w:numPr>
                          <w:shd w:val="clear" w:color="auto" w:fill="FFFFFF"/>
                          <w:ind w:left="450"/>
                          <w:rPr>
                            <w:rFonts w:ascii="Arial" w:hAnsi="Arial" w:cs="Arial"/>
                            <w:color w:val="222426"/>
                          </w:rPr>
                        </w:pPr>
                        <w:r w:rsidRPr="005613A0">
                          <w:rPr>
                            <w:rFonts w:ascii="Arial" w:hAnsi="Arial" w:cs="Arial"/>
                            <w:color w:val="222426"/>
                          </w:rPr>
                          <w:t>A method can be overloaded in the same class or in a subclass</w:t>
                        </w:r>
                      </w:p>
                      <w:p w:rsidR="00EE4BD2" w:rsidRPr="005613A0" w:rsidRDefault="00EE4BD2" w:rsidP="00EE4BD2">
                        <w:pPr>
                          <w:shd w:val="clear" w:color="auto" w:fill="FFFFFF"/>
                          <w:spacing w:line="293" w:lineRule="atLeast"/>
                          <w:rPr>
                            <w:rFonts w:ascii="Arial" w:hAnsi="Arial" w:cs="Arial"/>
                            <w:color w:val="222426"/>
                          </w:rPr>
                        </w:pPr>
                        <w:r w:rsidRPr="005613A0">
                          <w:rPr>
                            <w:rFonts w:ascii="Arial" w:hAnsi="Arial" w:cs="Arial"/>
                            <w:color w:val="222426"/>
                          </w:rPr>
                          <w:t>The reason is that overloads in Java are only allowed for methods with different </w:t>
                        </w:r>
                        <w:r w:rsidRPr="005613A0">
                          <w:rPr>
                            <w:rFonts w:ascii="Arial" w:hAnsi="Arial" w:cs="Arial"/>
                            <w:i/>
                            <w:iCs/>
                            <w:color w:val="222426"/>
                            <w:bdr w:val="none" w:sz="0" w:space="0" w:color="auto" w:frame="1"/>
                          </w:rPr>
                          <w:t>signatures</w:t>
                        </w:r>
                        <w:r w:rsidRPr="005613A0">
                          <w:rPr>
                            <w:rFonts w:ascii="Arial" w:hAnsi="Arial" w:cs="Arial"/>
                            <w:color w:val="222426"/>
                          </w:rPr>
                          <w:t>.</w:t>
                        </w:r>
                      </w:p>
                      <w:p w:rsidR="00EE4BD2" w:rsidRPr="005613A0" w:rsidRDefault="00EE4BD2" w:rsidP="00EE4BD2">
                        <w:pPr>
                          <w:shd w:val="clear" w:color="auto" w:fill="FFFFFF"/>
                          <w:spacing w:after="240" w:line="293" w:lineRule="atLeast"/>
                          <w:rPr>
                            <w:rFonts w:ascii="Arial" w:hAnsi="Arial" w:cs="Arial"/>
                            <w:color w:val="222426"/>
                          </w:rPr>
                        </w:pPr>
                        <w:r w:rsidRPr="005613A0">
                          <w:rPr>
                            <w:rFonts w:ascii="Arial" w:hAnsi="Arial" w:cs="Arial"/>
                            <w:color w:val="222426"/>
                          </w:rPr>
                          <w:t>The return type is not part of the method signature, hence cannot be used to distinguish overloads.</w:t>
                        </w:r>
                      </w:p>
                      <w:p w:rsidR="001621A4" w:rsidRPr="005613A0" w:rsidRDefault="001621A4" w:rsidP="00E630B5">
                        <w:pPr>
                          <w:pStyle w:val="NormalWeb"/>
                          <w:shd w:val="clear" w:color="auto" w:fill="FFFFFF"/>
                          <w:rPr>
                            <w:rFonts w:ascii="Arial" w:hAnsi="Arial" w:cs="Arial"/>
                            <w:color w:val="111111"/>
                          </w:rPr>
                        </w:pPr>
                      </w:p>
                      <w:p w:rsidR="001621A4" w:rsidRDefault="001621A4" w:rsidP="00E630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both"/>
                          <w:rPr>
                            <w:rFonts w:ascii="Arial" w:hAnsi="Arial" w:cs="Arial"/>
                            <w:b/>
                            <w:color w:val="747474"/>
                          </w:rPr>
                        </w:pPr>
                      </w:p>
                      <w:p w:rsidR="00D24CE0" w:rsidRDefault="00D24CE0" w:rsidP="00E630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both"/>
                          <w:rPr>
                            <w:rFonts w:ascii="Arial" w:hAnsi="Arial" w:cs="Arial"/>
                            <w:b/>
                            <w:color w:val="747474"/>
                          </w:rPr>
                        </w:pPr>
                        <w:r>
                          <w:rPr>
                            <w:rFonts w:ascii="Arial" w:hAnsi="Arial" w:cs="Arial"/>
                            <w:b/>
                            <w:color w:val="747474"/>
                          </w:rPr>
                          <w:lastRenderedPageBreak/>
                          <w:t>Constructor</w:t>
                        </w:r>
                      </w:p>
                      <w:p w:rsidR="00D24CE0" w:rsidRPr="00D24CE0" w:rsidRDefault="00D24CE0" w:rsidP="00E630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both"/>
                          <w:rPr>
                            <w:rFonts w:ascii="Arial" w:hAnsi="Arial" w:cs="Arial"/>
                            <w:color w:val="747474"/>
                          </w:rPr>
                        </w:pPr>
                      </w:p>
                      <w:p w:rsidR="001621A4" w:rsidRPr="00D24CE0" w:rsidRDefault="001621A4" w:rsidP="00AE07BE">
                        <w:pPr>
                          <w:numPr>
                            <w:ilvl w:val="0"/>
                            <w:numId w:val="2"/>
                          </w:numPr>
                          <w:shd w:val="clear" w:color="auto" w:fill="FFFFFF"/>
                          <w:spacing w:line="270" w:lineRule="atLeast"/>
                          <w:ind w:left="0"/>
                          <w:jc w:val="both"/>
                          <w:rPr>
                            <w:rFonts w:ascii="Arial" w:hAnsi="Arial" w:cs="Arial"/>
                            <w:color w:val="747474"/>
                          </w:rPr>
                        </w:pPr>
                        <w:r w:rsidRPr="00D24CE0">
                          <w:rPr>
                            <w:rFonts w:ascii="Arial" w:hAnsi="Arial" w:cs="Arial"/>
                            <w:color w:val="747474"/>
                          </w:rPr>
                          <w:t>They should be declared in the public section.</w:t>
                        </w:r>
                      </w:p>
                      <w:p w:rsidR="001621A4" w:rsidRPr="00D24CE0" w:rsidRDefault="001621A4" w:rsidP="00AE07BE">
                        <w:pPr>
                          <w:numPr>
                            <w:ilvl w:val="0"/>
                            <w:numId w:val="2"/>
                          </w:numPr>
                          <w:shd w:val="clear" w:color="auto" w:fill="FFFFFF"/>
                          <w:spacing w:line="270" w:lineRule="atLeast"/>
                          <w:ind w:left="0"/>
                          <w:jc w:val="both"/>
                          <w:rPr>
                            <w:rFonts w:ascii="Arial" w:hAnsi="Arial" w:cs="Arial"/>
                            <w:color w:val="747474"/>
                          </w:rPr>
                        </w:pPr>
                        <w:r w:rsidRPr="00D24CE0">
                          <w:rPr>
                            <w:rFonts w:ascii="Arial" w:hAnsi="Arial" w:cs="Arial"/>
                            <w:color w:val="747474"/>
                          </w:rPr>
                          <w:t>They are invoked automatically when the object are created.</w:t>
                        </w:r>
                      </w:p>
                      <w:p w:rsidR="001621A4" w:rsidRPr="00D24CE0" w:rsidRDefault="001621A4" w:rsidP="00AE07BE">
                        <w:pPr>
                          <w:numPr>
                            <w:ilvl w:val="0"/>
                            <w:numId w:val="2"/>
                          </w:numPr>
                          <w:shd w:val="clear" w:color="auto" w:fill="FFFFFF"/>
                          <w:spacing w:line="270" w:lineRule="atLeast"/>
                          <w:ind w:left="0"/>
                          <w:jc w:val="both"/>
                          <w:rPr>
                            <w:rFonts w:ascii="Arial" w:hAnsi="Arial" w:cs="Arial"/>
                            <w:color w:val="747474"/>
                          </w:rPr>
                        </w:pPr>
                        <w:r w:rsidRPr="00D24CE0">
                          <w:rPr>
                            <w:rFonts w:ascii="Arial" w:hAnsi="Arial" w:cs="Arial"/>
                            <w:color w:val="747474"/>
                          </w:rPr>
                          <w:t>They do not have return types, not even void and therefore, and they cannot return values.</w:t>
                        </w:r>
                      </w:p>
                      <w:p w:rsidR="001621A4" w:rsidRPr="00D24CE0" w:rsidRDefault="001621A4" w:rsidP="00AE07BE">
                        <w:pPr>
                          <w:numPr>
                            <w:ilvl w:val="0"/>
                            <w:numId w:val="2"/>
                          </w:numPr>
                          <w:shd w:val="clear" w:color="auto" w:fill="FFFFFF"/>
                          <w:spacing w:line="270" w:lineRule="atLeast"/>
                          <w:ind w:left="0"/>
                          <w:jc w:val="both"/>
                          <w:rPr>
                            <w:rFonts w:ascii="Arial" w:hAnsi="Arial" w:cs="Arial"/>
                            <w:color w:val="747474"/>
                          </w:rPr>
                        </w:pPr>
                        <w:r w:rsidRPr="00D24CE0">
                          <w:rPr>
                            <w:rFonts w:ascii="Arial" w:hAnsi="Arial" w:cs="Arial"/>
                            <w:color w:val="747474"/>
                          </w:rPr>
                          <w:t>They cannot be inherited, though a derived class can call the base class constructor.</w:t>
                        </w:r>
                      </w:p>
                      <w:p w:rsidR="001621A4" w:rsidRPr="00D24CE0" w:rsidRDefault="001621A4" w:rsidP="00AE07BE">
                        <w:pPr>
                          <w:numPr>
                            <w:ilvl w:val="0"/>
                            <w:numId w:val="2"/>
                          </w:numPr>
                          <w:shd w:val="clear" w:color="auto" w:fill="FFFFFF"/>
                          <w:spacing w:line="270" w:lineRule="atLeast"/>
                          <w:ind w:left="0"/>
                          <w:jc w:val="both"/>
                          <w:rPr>
                            <w:rFonts w:ascii="Arial" w:hAnsi="Arial" w:cs="Arial"/>
                            <w:color w:val="747474"/>
                          </w:rPr>
                        </w:pPr>
                        <w:r w:rsidRPr="00D24CE0">
                          <w:rPr>
                            <w:rFonts w:ascii="Arial" w:hAnsi="Arial" w:cs="Arial"/>
                            <w:color w:val="747474"/>
                          </w:rPr>
                          <w:t>Like other c++ functions, they can have default arguments.</w:t>
                        </w:r>
                      </w:p>
                      <w:p w:rsidR="001621A4" w:rsidRPr="00D24CE0" w:rsidRDefault="001621A4" w:rsidP="00AE07BE">
                        <w:pPr>
                          <w:numPr>
                            <w:ilvl w:val="0"/>
                            <w:numId w:val="2"/>
                          </w:numPr>
                          <w:shd w:val="clear" w:color="auto" w:fill="FFFFFF"/>
                          <w:spacing w:line="270" w:lineRule="atLeast"/>
                          <w:ind w:left="0"/>
                          <w:jc w:val="both"/>
                          <w:rPr>
                            <w:rFonts w:ascii="Arial" w:hAnsi="Arial" w:cs="Arial"/>
                            <w:color w:val="747474"/>
                          </w:rPr>
                        </w:pPr>
                        <w:r w:rsidRPr="00D24CE0">
                          <w:rPr>
                            <w:rFonts w:ascii="Arial" w:hAnsi="Arial" w:cs="Arial"/>
                            <w:color w:val="747474"/>
                          </w:rPr>
                          <w:t>Destructor cannot be virtual.</w:t>
                        </w:r>
                      </w:p>
                      <w:p w:rsidR="001621A4" w:rsidRPr="00D24CE0" w:rsidRDefault="001621A4" w:rsidP="00AE07BE">
                        <w:pPr>
                          <w:numPr>
                            <w:ilvl w:val="0"/>
                            <w:numId w:val="2"/>
                          </w:numPr>
                          <w:shd w:val="clear" w:color="auto" w:fill="FFFFFF"/>
                          <w:spacing w:line="270" w:lineRule="atLeast"/>
                          <w:ind w:left="0"/>
                          <w:jc w:val="both"/>
                          <w:rPr>
                            <w:rFonts w:ascii="Arial" w:hAnsi="Arial" w:cs="Arial"/>
                            <w:color w:val="747474"/>
                          </w:rPr>
                        </w:pPr>
                        <w:r w:rsidRPr="00D24CE0">
                          <w:rPr>
                            <w:rFonts w:ascii="Arial" w:hAnsi="Arial" w:cs="Arial"/>
                            <w:color w:val="747474"/>
                          </w:rPr>
                          <w:t>We cannot refer to their addresses.</w:t>
                        </w:r>
                      </w:p>
                      <w:p w:rsidR="001621A4" w:rsidRPr="00D24CE0" w:rsidRDefault="001621A4" w:rsidP="00AE07BE">
                        <w:pPr>
                          <w:numPr>
                            <w:ilvl w:val="0"/>
                            <w:numId w:val="2"/>
                          </w:numPr>
                          <w:shd w:val="clear" w:color="auto" w:fill="FFFFFF"/>
                          <w:spacing w:line="270" w:lineRule="atLeast"/>
                          <w:ind w:left="0"/>
                          <w:jc w:val="both"/>
                          <w:rPr>
                            <w:rFonts w:ascii="Arial" w:hAnsi="Arial" w:cs="Arial"/>
                            <w:color w:val="747474"/>
                          </w:rPr>
                        </w:pPr>
                        <w:r w:rsidRPr="00D24CE0">
                          <w:rPr>
                            <w:rFonts w:ascii="Arial" w:hAnsi="Arial" w:cs="Arial"/>
                            <w:color w:val="747474"/>
                          </w:rPr>
                          <w:t>An object with a destructor (or constructor) cannot be used as a member of a union.</w:t>
                        </w:r>
                      </w:p>
                      <w:p w:rsidR="001621A4" w:rsidRPr="00D24CE0" w:rsidRDefault="001621A4" w:rsidP="00AE07BE">
                        <w:pPr>
                          <w:numPr>
                            <w:ilvl w:val="0"/>
                            <w:numId w:val="2"/>
                          </w:numPr>
                          <w:shd w:val="clear" w:color="auto" w:fill="FFFFFF"/>
                          <w:spacing w:line="270" w:lineRule="atLeast"/>
                          <w:ind w:left="0"/>
                          <w:jc w:val="both"/>
                          <w:rPr>
                            <w:rFonts w:ascii="Arial" w:hAnsi="Arial" w:cs="Arial"/>
                            <w:color w:val="747474"/>
                          </w:rPr>
                        </w:pPr>
                        <w:r w:rsidRPr="00D24CE0">
                          <w:rPr>
                            <w:rFonts w:ascii="Arial" w:hAnsi="Arial" w:cs="Arial"/>
                            <w:color w:val="747474"/>
                          </w:rPr>
                          <w:t>They make implicit calls to the operators </w:t>
                        </w:r>
                        <w:r w:rsidRPr="00D24CE0">
                          <w:rPr>
                            <w:rFonts w:ascii="Arial" w:hAnsi="Arial" w:cs="Arial"/>
                            <w:bCs/>
                            <w:color w:val="747474"/>
                          </w:rPr>
                          <w:t>new </w:t>
                        </w:r>
                        <w:r w:rsidRPr="00D24CE0">
                          <w:rPr>
                            <w:rFonts w:ascii="Arial" w:hAnsi="Arial" w:cs="Arial"/>
                            <w:color w:val="747474"/>
                          </w:rPr>
                          <w:t>and </w:t>
                        </w:r>
                        <w:r w:rsidRPr="00D24CE0">
                          <w:rPr>
                            <w:rFonts w:ascii="Arial" w:hAnsi="Arial" w:cs="Arial"/>
                            <w:bCs/>
                            <w:color w:val="747474"/>
                          </w:rPr>
                          <w:t>delete </w:t>
                        </w:r>
                        <w:r w:rsidRPr="00D24CE0">
                          <w:rPr>
                            <w:rFonts w:ascii="Arial" w:hAnsi="Arial" w:cs="Arial"/>
                            <w:color w:val="747474"/>
                          </w:rPr>
                          <w:t>when memory allocation or de-allocation is required.</w:t>
                        </w:r>
                      </w:p>
                      <w:p w:rsidR="001621A4" w:rsidRPr="00D24CE0" w:rsidRDefault="001621A4" w:rsidP="00E630B5">
                        <w:pPr>
                          <w:pStyle w:val="BodyT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jc w:val="both"/>
                          <w:rPr>
                            <w:rFonts w:ascii="Arial" w:hAnsi="Arial" w:cs="Arial"/>
                            <w:color w:val="747474"/>
                            <w:sz w:val="24"/>
                            <w:szCs w:val="24"/>
                          </w:rPr>
                        </w:pPr>
                        <w:r w:rsidRPr="00D24CE0">
                          <w:rPr>
                            <w:rFonts w:ascii="Arial" w:hAnsi="Arial" w:cs="Arial"/>
                            <w:bCs/>
                            <w:color w:val="747474"/>
                            <w:sz w:val="24"/>
                            <w:szCs w:val="24"/>
                          </w:rPr>
                          <w:t>New Operator</w:t>
                        </w: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99"/>
                          </w:rPr>
                        </w:pP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99"/>
                          </w:rPr>
                        </w:pP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99"/>
                          </w:rPr>
                        </w:pP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99"/>
                          </w:rPr>
                        </w:pPr>
                      </w:p>
                    </w:tc>
                  </w:tr>
                  <w:tr w:rsidR="001621A4" w:rsidRPr="005613A0" w:rsidTr="00095A09">
                    <w:tblPrEx>
                      <w:tblCellSpacing w:w="0" w:type="nil"/>
                      <w:shd w:val="clear" w:color="auto" w:fill="FFFFFF"/>
                    </w:tblPrEx>
                    <w:trPr>
                      <w:gridAfter w:val="1"/>
                      <w:wAfter w:w="4437" w:type="pct"/>
                    </w:trPr>
                    <w:tc>
                      <w:tcPr>
                        <w:tcW w:w="559" w:type="pct"/>
                        <w:gridSpan w:val="2"/>
                        <w:shd w:val="clear" w:color="auto" w:fill="auto"/>
                        <w:hideMark/>
                      </w:tcPr>
                      <w:p w:rsidR="001621A4" w:rsidRPr="005613A0" w:rsidRDefault="001621A4" w:rsidP="00E630B5">
                        <w:pPr>
                          <w:spacing w:line="180" w:lineRule="atLeast"/>
                          <w:jc w:val="center"/>
                          <w:textAlignment w:val="baseline"/>
                          <w:rPr>
                            <w:rFonts w:ascii="Arial" w:hAnsi="Arial" w:cs="Arial"/>
                            <w:color w:val="000000"/>
                          </w:rPr>
                        </w:pPr>
                      </w:p>
                    </w:tc>
                    <w:tc>
                      <w:tcPr>
                        <w:tcW w:w="4" w:type="pct"/>
                        <w:shd w:val="clear" w:color="auto" w:fill="auto"/>
                        <w:vAlign w:val="bottom"/>
                      </w:tcPr>
                      <w:p w:rsidR="001621A4" w:rsidRPr="005613A0" w:rsidRDefault="001621A4" w:rsidP="00E630B5">
                        <w:pPr>
                          <w:pStyle w:val="HTMLPreformatted"/>
                          <w:shd w:val="clear" w:color="auto" w:fill="EEEEEE"/>
                          <w:spacing w:line="270" w:lineRule="atLeast"/>
                          <w:textAlignment w:val="baseline"/>
                          <w:rPr>
                            <w:rFonts w:ascii="Arial" w:hAnsi="Arial" w:cs="Arial"/>
                            <w:sz w:val="24"/>
                            <w:szCs w:val="24"/>
                          </w:rPr>
                        </w:pPr>
                      </w:p>
                    </w:tc>
                  </w:tr>
                </w:tbl>
                <w:p w:rsidR="00E27FF8" w:rsidRDefault="001621A4" w:rsidP="00E630B5">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hd w:val="clear" w:color="auto" w:fill="FFFFFF"/>
                    </w:rPr>
                  </w:pPr>
                  <w:r w:rsidRPr="005613A0">
                    <w:rPr>
                      <w:rFonts w:ascii="Arial" w:hAnsi="Arial" w:cs="Arial"/>
                      <w:b/>
                      <w:color w:val="000000"/>
                      <w:shd w:val="clear" w:color="auto" w:fill="FFFFFF"/>
                    </w:rPr>
                    <w:t>Interface</w:t>
                  </w:r>
                  <w:r w:rsidRPr="00095A09">
                    <w:rPr>
                      <w:rFonts w:ascii="Arial" w:hAnsi="Arial" w:cs="Arial"/>
                      <w:color w:val="000000"/>
                      <w:shd w:val="clear" w:color="auto" w:fill="FFFFFF"/>
                    </w:rPr>
                    <w:t xml:space="preserve"> is not a class, it is a set of rules, and cannot be instantiated, then it cannot contain any </w:t>
                  </w:r>
                </w:p>
                <w:p w:rsidR="00E27FF8" w:rsidRDefault="001621A4" w:rsidP="00E630B5">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hd w:val="clear" w:color="auto" w:fill="FFFFFF"/>
                    </w:rPr>
                  </w:pPr>
                  <w:r w:rsidRPr="00095A09">
                    <w:rPr>
                      <w:rFonts w:ascii="Arial" w:hAnsi="Arial" w:cs="Arial"/>
                      <w:color w:val="000000"/>
                      <w:shd w:val="clear" w:color="auto" w:fill="FFFFFF"/>
                    </w:rPr>
                    <w:t>volatile data container inside. Only constants can be set inside of interface, although it is</w:t>
                  </w:r>
                </w:p>
                <w:p w:rsidR="001621A4" w:rsidRPr="005613A0" w:rsidRDefault="001621A4" w:rsidP="00E630B5">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hd w:val="clear" w:color="auto" w:fill="FFFFFF"/>
                    </w:rPr>
                  </w:pPr>
                  <w:r w:rsidRPr="00095A09">
                    <w:rPr>
                      <w:rFonts w:ascii="Arial" w:hAnsi="Arial" w:cs="Arial"/>
                      <w:color w:val="000000"/>
                      <w:shd w:val="clear" w:color="auto" w:fill="FFFFFF"/>
                    </w:rPr>
                    <w:t xml:space="preserve"> discouraged, because declaring constants in interfaces</w:t>
                  </w:r>
                  <w:r w:rsidRPr="00095A09">
                    <w:rPr>
                      <w:rStyle w:val="apple-converted-space"/>
                      <w:rFonts w:ascii="Arial" w:hAnsi="Arial" w:cs="Arial"/>
                      <w:color w:val="000000"/>
                      <w:shd w:val="clear" w:color="auto" w:fill="FFFFFF"/>
                    </w:rPr>
                    <w:t> </w:t>
                  </w:r>
                  <w:hyperlink r:id="rId46" w:history="1">
                    <w:r w:rsidRPr="00095A09">
                      <w:rPr>
                        <w:rStyle w:val="Hyperlink"/>
                        <w:rFonts w:ascii="Arial" w:hAnsi="Arial" w:cs="Arial"/>
                        <w:color w:val="4A6B82"/>
                        <w:bdr w:val="none" w:sz="0" w:space="0" w:color="auto" w:frame="1"/>
                        <w:shd w:val="clear" w:color="auto" w:fill="FFFFFF"/>
                      </w:rPr>
                      <w:t>violates encapsulation approach</w:t>
                    </w:r>
                  </w:hyperlink>
                  <w:r w:rsidRPr="005613A0">
                    <w:rPr>
                      <w:rFonts w:ascii="Arial" w:hAnsi="Arial" w:cs="Arial"/>
                      <w:color w:val="000000"/>
                      <w:shd w:val="clear" w:color="auto" w:fill="FFFFFF"/>
                    </w:rPr>
                    <w:t>.</w:t>
                  </w:r>
                </w:p>
                <w:p w:rsidR="00602D0B" w:rsidRDefault="001621A4" w:rsidP="00E630B5">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hd w:val="clear" w:color="auto" w:fill="FFFFFF"/>
                    </w:rPr>
                  </w:pPr>
                  <w:r w:rsidRPr="006B2017">
                    <w:rPr>
                      <w:rFonts w:ascii="Arial" w:hAnsi="Arial" w:cs="Arial"/>
                      <w:b/>
                      <w:color w:val="000000"/>
                      <w:shd w:val="clear" w:color="auto" w:fill="FFFFFF"/>
                    </w:rPr>
                    <w:t>Interface variables are static because Java interfaces cannot be instantiated</w:t>
                  </w:r>
                  <w:r w:rsidRPr="005613A0">
                    <w:rPr>
                      <w:rFonts w:ascii="Arial" w:hAnsi="Arial" w:cs="Arial"/>
                      <w:color w:val="000000"/>
                      <w:shd w:val="clear" w:color="auto" w:fill="FFFFFF"/>
                    </w:rPr>
                    <w:t xml:space="preserve"> in their own</w:t>
                  </w:r>
                </w:p>
                <w:p w:rsidR="001621A4" w:rsidRPr="005613A0" w:rsidRDefault="001621A4" w:rsidP="00E630B5">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111111"/>
                    </w:rPr>
                  </w:pPr>
                  <w:r w:rsidRPr="005613A0">
                    <w:rPr>
                      <w:rFonts w:ascii="Arial" w:hAnsi="Arial" w:cs="Arial"/>
                      <w:color w:val="000000"/>
                      <w:shd w:val="clear" w:color="auto" w:fill="FFFFFF"/>
                    </w:rPr>
                    <w:t xml:space="preserve"> right; the value of the variable must be assigned in a static context in which no instance exists. The final modifier ensures the value assigned to the </w:t>
                  </w:r>
                  <w:r w:rsidRPr="005613A0">
                    <w:rPr>
                      <w:rFonts w:ascii="Arial" w:hAnsi="Arial" w:cs="Arial"/>
                      <w:b/>
                      <w:color w:val="000000"/>
                      <w:shd w:val="clear" w:color="auto" w:fill="FFFFFF"/>
                    </w:rPr>
                    <w:t>interface variable is a true constant that cannot be re-assigned by program code.</w:t>
                  </w:r>
                  <w:r w:rsidRPr="005613A0">
                    <w:rPr>
                      <w:rFonts w:ascii="Arial" w:hAnsi="Arial" w:cs="Arial"/>
                      <w:color w:val="000000"/>
                      <w:shd w:val="clear" w:color="auto" w:fill="FFFFFF"/>
                    </w:rPr>
                    <w:t>and have in mind that an interface is used to show 'what' your going to have to implement not how to. so the variables should be final ( cause the non-static variables are not related to the whole specification of a class ).</w:t>
                  </w: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color w:val="231F20"/>
                    </w:rPr>
                  </w:pP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rPr>
                  </w:pPr>
                </w:p>
              </w:tc>
            </w:tr>
            <w:tr w:rsidR="00637A52" w:rsidRPr="005613A0" w:rsidTr="00E630B5">
              <w:trPr>
                <w:tblCellSpacing w:w="0" w:type="dxa"/>
              </w:trPr>
              <w:tc>
                <w:tcPr>
                  <w:tcW w:w="0" w:type="auto"/>
                  <w:vAlign w:val="center"/>
                </w:tcPr>
                <w:p w:rsidR="00637A52" w:rsidRPr="005613A0" w:rsidRDefault="00637A52" w:rsidP="00E630B5">
                  <w:pPr>
                    <w:rPr>
                      <w:rFonts w:ascii="Arial" w:hAnsi="Arial" w:cs="Arial"/>
                    </w:rPr>
                  </w:pPr>
                </w:p>
              </w:tc>
            </w:tr>
          </w:tbl>
          <w:p w:rsidR="001621A4" w:rsidRPr="005613A0" w:rsidRDefault="001621A4" w:rsidP="00E630B5">
            <w:pPr>
              <w:pStyle w:val="tech-question"/>
              <w:rPr>
                <w:rFonts w:ascii="Arial" w:hAnsi="Arial" w:cs="Arial"/>
                <w:sz w:val="24"/>
                <w:szCs w:val="24"/>
              </w:rPr>
            </w:pPr>
            <w:r w:rsidRPr="005613A0">
              <w:rPr>
                <w:rFonts w:ascii="Arial" w:hAnsi="Arial" w:cs="Arial"/>
                <w:sz w:val="24"/>
                <w:szCs w:val="24"/>
              </w:rPr>
              <w:t>War-So a War is a .jar, but it contains web application components and is laid out according to a specific structure. A .war is designed to be deployed to a web application server such as Tomcat or Jetty or a Java EE server such as JBoss or Glassfish.</w:t>
            </w:r>
          </w:p>
          <w:p w:rsidR="001621A4" w:rsidRPr="005613A0" w:rsidRDefault="001621A4" w:rsidP="00E630B5">
            <w:pPr>
              <w:pStyle w:val="tech-question"/>
              <w:rPr>
                <w:rFonts w:ascii="Arial" w:hAnsi="Arial" w:cs="Arial"/>
                <w:sz w:val="24"/>
                <w:szCs w:val="24"/>
              </w:rPr>
            </w:pPr>
            <w:r w:rsidRPr="005613A0">
              <w:rPr>
                <w:rFonts w:ascii="Arial" w:hAnsi="Arial" w:cs="Arial"/>
                <w:sz w:val="24"/>
                <w:szCs w:val="24"/>
              </w:rPr>
              <w:t>A .war file has a specific structure in terms of where certain files will be. Other than that, yes, it's just a .jar.</w:t>
            </w:r>
          </w:p>
          <w:p w:rsidR="001621A4" w:rsidRPr="005613A0" w:rsidRDefault="001621A4" w:rsidP="00E630B5">
            <w:pPr>
              <w:pStyle w:val="tech-question"/>
              <w:rPr>
                <w:rFonts w:ascii="Arial" w:hAnsi="Arial" w:cs="Arial"/>
                <w:sz w:val="24"/>
                <w:szCs w:val="24"/>
              </w:rPr>
            </w:pPr>
          </w:p>
          <w:p w:rsidR="001621A4" w:rsidRPr="005613A0" w:rsidRDefault="001621A4" w:rsidP="00E630B5">
            <w:pPr>
              <w:pStyle w:val="tech-question"/>
              <w:rPr>
                <w:rFonts w:ascii="Arial" w:hAnsi="Arial" w:cs="Arial"/>
                <w:sz w:val="24"/>
                <w:szCs w:val="24"/>
              </w:rPr>
            </w:pPr>
          </w:p>
          <w:p w:rsidR="00C53A4F" w:rsidRDefault="001621A4" w:rsidP="00E630B5">
            <w:pPr>
              <w:pStyle w:val="tech-question"/>
              <w:rPr>
                <w:rFonts w:ascii="Arial" w:hAnsi="Arial" w:cs="Arial"/>
                <w:b w:val="0"/>
                <w:sz w:val="24"/>
                <w:szCs w:val="24"/>
              </w:rPr>
            </w:pPr>
            <w:r w:rsidRPr="00197D62">
              <w:rPr>
                <w:rFonts w:ascii="Arial" w:hAnsi="Arial" w:cs="Arial"/>
                <w:b w:val="0"/>
                <w:sz w:val="24"/>
                <w:szCs w:val="24"/>
              </w:rPr>
              <w:t>Jar-A .war file is a Web Application Archive which runs inside an application server while a .jar is</w:t>
            </w:r>
          </w:p>
          <w:p w:rsidR="001621A4" w:rsidRPr="00197D62" w:rsidRDefault="001621A4" w:rsidP="00E630B5">
            <w:pPr>
              <w:pStyle w:val="tech-question"/>
              <w:rPr>
                <w:rFonts w:ascii="Arial" w:hAnsi="Arial" w:cs="Arial"/>
                <w:b w:val="0"/>
                <w:sz w:val="24"/>
                <w:szCs w:val="24"/>
              </w:rPr>
            </w:pPr>
            <w:r w:rsidRPr="00197D62">
              <w:rPr>
                <w:rFonts w:ascii="Arial" w:hAnsi="Arial" w:cs="Arial"/>
                <w:b w:val="0"/>
                <w:sz w:val="24"/>
                <w:szCs w:val="24"/>
              </w:rPr>
              <w:lastRenderedPageBreak/>
              <w:t xml:space="preserve"> Java Application Archive that runs a desktop application on a user's machine.</w:t>
            </w:r>
          </w:p>
          <w:p w:rsidR="00C53A4F" w:rsidRDefault="001621A4" w:rsidP="00E630B5">
            <w:pPr>
              <w:pStyle w:val="tech-question"/>
              <w:rPr>
                <w:rFonts w:ascii="Arial" w:hAnsi="Arial" w:cs="Arial"/>
                <w:b w:val="0"/>
                <w:sz w:val="24"/>
                <w:szCs w:val="24"/>
              </w:rPr>
            </w:pPr>
            <w:r w:rsidRPr="00197D62">
              <w:rPr>
                <w:rFonts w:ascii="Arial" w:hAnsi="Arial" w:cs="Arial"/>
                <w:b w:val="0"/>
                <w:sz w:val="24"/>
                <w:szCs w:val="24"/>
              </w:rPr>
              <w:t>The main difference between a JAR and a WAR is that a JAR is not really a single purpose</w:t>
            </w:r>
          </w:p>
          <w:p w:rsidR="00C53A4F" w:rsidRDefault="001621A4" w:rsidP="00E630B5">
            <w:pPr>
              <w:pStyle w:val="tech-question"/>
              <w:rPr>
                <w:rFonts w:ascii="Arial" w:hAnsi="Arial" w:cs="Arial"/>
                <w:b w:val="0"/>
                <w:sz w:val="24"/>
                <w:szCs w:val="24"/>
              </w:rPr>
            </w:pPr>
            <w:r w:rsidRPr="00197D62">
              <w:rPr>
                <w:rFonts w:ascii="Arial" w:hAnsi="Arial" w:cs="Arial"/>
                <w:b w:val="0"/>
                <w:sz w:val="24"/>
                <w:szCs w:val="24"/>
              </w:rPr>
              <w:t xml:space="preserve"> format, while a WAR is. With a JAR file, you can package lots of different things. Usually you </w:t>
            </w:r>
          </w:p>
          <w:p w:rsidR="00C53A4F" w:rsidRDefault="001621A4" w:rsidP="00E630B5">
            <w:pPr>
              <w:pStyle w:val="tech-question"/>
              <w:rPr>
                <w:rFonts w:ascii="Arial" w:hAnsi="Arial" w:cs="Arial"/>
                <w:b w:val="0"/>
                <w:sz w:val="24"/>
                <w:szCs w:val="24"/>
              </w:rPr>
            </w:pPr>
            <w:r w:rsidRPr="00197D62">
              <w:rPr>
                <w:rFonts w:ascii="Arial" w:hAnsi="Arial" w:cs="Arial"/>
                <w:b w:val="0"/>
                <w:sz w:val="24"/>
                <w:szCs w:val="24"/>
              </w:rPr>
              <w:t xml:space="preserve">package up Java classes, but you could put pretty much anything into a JAR file, and you can </w:t>
            </w:r>
          </w:p>
          <w:p w:rsidR="00C53A4F" w:rsidRDefault="001621A4" w:rsidP="00E630B5">
            <w:pPr>
              <w:pStyle w:val="tech-question"/>
              <w:rPr>
                <w:rFonts w:ascii="Arial" w:hAnsi="Arial" w:cs="Arial"/>
                <w:b w:val="0"/>
                <w:sz w:val="24"/>
                <w:szCs w:val="24"/>
              </w:rPr>
            </w:pPr>
            <w:r w:rsidRPr="00197D62">
              <w:rPr>
                <w:rFonts w:ascii="Arial" w:hAnsi="Arial" w:cs="Arial"/>
                <w:b w:val="0"/>
                <w:sz w:val="24"/>
                <w:szCs w:val="24"/>
              </w:rPr>
              <w:t xml:space="preserve">create JARs that have whatever files and directory formats you want. For instance, Oracle </w:t>
            </w:r>
          </w:p>
          <w:p w:rsidR="00C53A4F" w:rsidRDefault="001621A4" w:rsidP="00E630B5">
            <w:pPr>
              <w:pStyle w:val="tech-question"/>
              <w:rPr>
                <w:rFonts w:ascii="Arial" w:hAnsi="Arial" w:cs="Arial"/>
                <w:b w:val="0"/>
                <w:sz w:val="24"/>
                <w:szCs w:val="24"/>
              </w:rPr>
            </w:pPr>
            <w:r w:rsidRPr="00197D62">
              <w:rPr>
                <w:rFonts w:ascii="Arial" w:hAnsi="Arial" w:cs="Arial"/>
                <w:b w:val="0"/>
                <w:sz w:val="24"/>
                <w:szCs w:val="24"/>
              </w:rPr>
              <w:t>(at least in 8.1.x) actually uses JAR files to distribute the Oracle software on the install CDs,</w:t>
            </w:r>
          </w:p>
          <w:p w:rsidR="00C53A4F" w:rsidRDefault="001621A4" w:rsidP="00E630B5">
            <w:pPr>
              <w:pStyle w:val="tech-question"/>
              <w:rPr>
                <w:rFonts w:ascii="Arial" w:hAnsi="Arial" w:cs="Arial"/>
                <w:b w:val="0"/>
                <w:sz w:val="24"/>
                <w:szCs w:val="24"/>
              </w:rPr>
            </w:pPr>
            <w:r w:rsidRPr="00197D62">
              <w:rPr>
                <w:rFonts w:ascii="Arial" w:hAnsi="Arial" w:cs="Arial"/>
                <w:b w:val="0"/>
                <w:sz w:val="24"/>
                <w:szCs w:val="24"/>
              </w:rPr>
              <w:t xml:space="preserve"> and IBM uses them to distribute an installable version of the documentation for WebSphere. </w:t>
            </w:r>
          </w:p>
          <w:p w:rsidR="00C53A4F" w:rsidRDefault="001621A4" w:rsidP="00E630B5">
            <w:pPr>
              <w:pStyle w:val="tech-question"/>
              <w:rPr>
                <w:rFonts w:ascii="Arial" w:hAnsi="Arial" w:cs="Arial"/>
                <w:b w:val="0"/>
                <w:sz w:val="24"/>
                <w:szCs w:val="24"/>
              </w:rPr>
            </w:pPr>
            <w:r w:rsidRPr="00197D62">
              <w:rPr>
                <w:rFonts w:ascii="Arial" w:hAnsi="Arial" w:cs="Arial"/>
                <w:b w:val="0"/>
                <w:sz w:val="24"/>
                <w:szCs w:val="24"/>
              </w:rPr>
              <w:t>Technically you can put JSP pages, HTML pages, servlet classes, etc. in a JAR, but you</w:t>
            </w:r>
          </w:p>
          <w:p w:rsidR="001621A4" w:rsidRPr="00197D62" w:rsidRDefault="001621A4" w:rsidP="00E630B5">
            <w:pPr>
              <w:pStyle w:val="tech-question"/>
              <w:rPr>
                <w:rFonts w:ascii="Arial" w:hAnsi="Arial" w:cs="Arial"/>
                <w:b w:val="0"/>
                <w:sz w:val="24"/>
                <w:szCs w:val="24"/>
              </w:rPr>
            </w:pPr>
            <w:r w:rsidRPr="00197D62">
              <w:rPr>
                <w:rFonts w:ascii="Arial" w:hAnsi="Arial" w:cs="Arial"/>
                <w:b w:val="0"/>
                <w:sz w:val="24"/>
                <w:szCs w:val="24"/>
              </w:rPr>
              <w:t xml:space="preserve"> generally don't -- you use a WAR.</w:t>
            </w:r>
          </w:p>
          <w:p w:rsidR="001621A4" w:rsidRPr="00197D62" w:rsidRDefault="001621A4" w:rsidP="00E630B5">
            <w:pPr>
              <w:pStyle w:val="tech-question"/>
              <w:rPr>
                <w:rFonts w:ascii="Arial" w:hAnsi="Arial" w:cs="Arial"/>
                <w:b w:val="0"/>
                <w:sz w:val="24"/>
                <w:szCs w:val="24"/>
              </w:rPr>
            </w:pPr>
          </w:p>
          <w:p w:rsidR="001621A4" w:rsidRPr="00197D62" w:rsidRDefault="001621A4" w:rsidP="00E630B5">
            <w:pPr>
              <w:pStyle w:val="tech-question"/>
              <w:rPr>
                <w:rFonts w:ascii="Arial" w:hAnsi="Arial" w:cs="Arial"/>
                <w:b w:val="0"/>
                <w:sz w:val="24"/>
                <w:szCs w:val="24"/>
              </w:rPr>
            </w:pPr>
            <w:r w:rsidRPr="00197D62">
              <w:rPr>
                <w:rFonts w:ascii="Arial" w:hAnsi="Arial" w:cs="Arial"/>
                <w:b w:val="0"/>
                <w:sz w:val="24"/>
                <w:szCs w:val="24"/>
              </w:rPr>
              <w:t>WAR files are JAR files with a specific format. This format is defined in the servlet spec (which you can look at on the java.sun.com site). Essentially, the WAR file is a standard format for web applications that has specific directories and specific files. This includes a WEB-INF directory, a WEB-INF/web.xml file used to describe the application, a WEB-INF/lib directory for JAR files used by the application, and a WEB-INF/classes directory for class files that aren't distributed in a JAR. You would put the pages (JSPs and HTML) in the WAR as well. Then, you can distribute your application as one file, instead of as a collection of images, HTML pages, and Java classes.</w:t>
            </w:r>
          </w:p>
          <w:p w:rsidR="001621A4" w:rsidRPr="005613A0" w:rsidRDefault="001621A4" w:rsidP="00E630B5">
            <w:pPr>
              <w:pStyle w:val="tech-question"/>
              <w:rPr>
                <w:rFonts w:ascii="Arial" w:hAnsi="Arial" w:cs="Arial"/>
                <w:sz w:val="24"/>
                <w:szCs w:val="24"/>
              </w:rPr>
            </w:pPr>
          </w:p>
          <w:p w:rsidR="001621A4" w:rsidRPr="005613A0" w:rsidRDefault="001621A4" w:rsidP="00E630B5">
            <w:pPr>
              <w:pStyle w:val="tech-question"/>
              <w:rPr>
                <w:ins w:id="4" w:author="Unknown"/>
                <w:rFonts w:ascii="Arial" w:hAnsi="Arial" w:cs="Arial"/>
                <w:sz w:val="24"/>
                <w:szCs w:val="24"/>
              </w:rPr>
            </w:pPr>
            <w:ins w:id="5" w:author="Unknown">
              <w:r w:rsidRPr="005613A0">
                <w:rPr>
                  <w:rFonts w:ascii="Arial" w:hAnsi="Arial" w:cs="Arial"/>
                  <w:sz w:val="24"/>
                  <w:szCs w:val="24"/>
                </w:rPr>
                <w:t>2. What do you mean by platform independence?</w:t>
              </w:r>
            </w:ins>
          </w:p>
          <w:p w:rsidR="001621A4" w:rsidRPr="005613A0" w:rsidRDefault="001621A4" w:rsidP="00E630B5">
            <w:pPr>
              <w:pStyle w:val="NormalWeb"/>
              <w:spacing w:line="255" w:lineRule="atLeast"/>
              <w:rPr>
                <w:ins w:id="6" w:author="Unknown"/>
                <w:rFonts w:ascii="Arial" w:hAnsi="Arial" w:cs="Arial"/>
                <w:color w:val="444444"/>
              </w:rPr>
            </w:pPr>
            <w:ins w:id="7" w:author="Unknown">
              <w:r w:rsidRPr="005613A0">
                <w:rPr>
                  <w:rFonts w:ascii="Arial" w:hAnsi="Arial" w:cs="Arial"/>
                  <w:color w:val="444444"/>
                </w:rPr>
                <w:t>Platform independence means that we can write and compile the java code in one platform (eg Windows) and can execute the class in any other supported platform eg (Linux,Solaris,etc).</w:t>
              </w:r>
            </w:ins>
          </w:p>
          <w:p w:rsidR="001621A4" w:rsidRPr="005613A0" w:rsidRDefault="001621A4" w:rsidP="00E630B5">
            <w:pPr>
              <w:pStyle w:val="tech-question"/>
              <w:rPr>
                <w:ins w:id="8" w:author="Unknown"/>
                <w:rFonts w:ascii="Arial" w:hAnsi="Arial" w:cs="Arial"/>
                <w:sz w:val="24"/>
                <w:szCs w:val="24"/>
              </w:rPr>
            </w:pPr>
            <w:ins w:id="9" w:author="Unknown">
              <w:r w:rsidRPr="005613A0">
                <w:rPr>
                  <w:rFonts w:ascii="Arial" w:hAnsi="Arial" w:cs="Arial"/>
                  <w:sz w:val="24"/>
                  <w:szCs w:val="24"/>
                </w:rPr>
                <w:t>3. What is a JVM?</w:t>
              </w:r>
            </w:ins>
          </w:p>
          <w:p w:rsidR="001621A4" w:rsidRDefault="001621A4" w:rsidP="00E630B5">
            <w:pPr>
              <w:pStyle w:val="NormalWeb"/>
              <w:spacing w:line="255" w:lineRule="atLeast"/>
              <w:rPr>
                <w:rFonts w:ascii="Arial" w:hAnsi="Arial" w:cs="Arial"/>
                <w:color w:val="444444"/>
              </w:rPr>
            </w:pPr>
            <w:ins w:id="10" w:author="Unknown">
              <w:r w:rsidRPr="005613A0">
                <w:rPr>
                  <w:rFonts w:ascii="Arial" w:hAnsi="Arial" w:cs="Arial"/>
                  <w:color w:val="444444"/>
                </w:rPr>
                <w:t>JVM is Java Virtual Machine which is a run time environment for the compiled java class files.</w:t>
              </w:r>
            </w:ins>
          </w:p>
          <w:p w:rsidR="003B1A40" w:rsidRDefault="003B1A40" w:rsidP="00E630B5">
            <w:pPr>
              <w:pStyle w:val="NormalWeb"/>
              <w:spacing w:line="255" w:lineRule="atLeast"/>
              <w:rPr>
                <w:rFonts w:ascii="Arial" w:hAnsi="Arial" w:cs="Arial"/>
                <w:color w:val="444444"/>
              </w:rPr>
            </w:pPr>
            <w:r>
              <w:object w:dxaOrig="10170" w:dyaOrig="2955">
                <v:shape id="_x0000_i1028" type="#_x0000_t75" style="width:453.75pt;height:129.75pt" o:ole="">
                  <v:imagedata r:id="rId47" o:title=""/>
                </v:shape>
                <o:OLEObject Type="Embed" ProgID="PBrush" ShapeID="_x0000_i1028" DrawAspect="Content" ObjectID="_1608418373" r:id="rId48"/>
              </w:object>
            </w:r>
            <w:r>
              <w:fldChar w:fldCharType="begin"/>
            </w:r>
            <w:r>
              <w:instrText xml:space="preserve"> INCLUDEPICTURE "https://qph.fs.quoracdn.net/main-qimg-670dfb0c27409c6fd0ff22f38fbf6822-c" \* MERGEFORMATINET </w:instrText>
            </w:r>
            <w:r>
              <w:fldChar w:fldCharType="separate"/>
            </w:r>
            <w:r w:rsidR="00FC1657">
              <w:pict>
                <v:shape id="_x0000_i1029" type="#_x0000_t75" alt="" style="width:21.75pt;height:21.75pt"/>
              </w:pict>
            </w:r>
            <w:r>
              <w:fldChar w:fldCharType="end"/>
            </w:r>
            <w:r>
              <w:t xml:space="preserve"> </w:t>
            </w:r>
          </w:p>
          <w:p w:rsidR="003B1A40" w:rsidRPr="005613A0" w:rsidRDefault="003B1A40" w:rsidP="00E630B5">
            <w:pPr>
              <w:pStyle w:val="NormalWeb"/>
              <w:spacing w:line="255" w:lineRule="atLeast"/>
              <w:rPr>
                <w:ins w:id="11" w:author="Unknown"/>
                <w:rFonts w:ascii="Arial" w:hAnsi="Arial" w:cs="Arial"/>
                <w:color w:val="444444"/>
              </w:rPr>
            </w:pPr>
          </w:p>
          <w:p w:rsidR="0002043F" w:rsidRDefault="0002043F" w:rsidP="0002043F">
            <w:pPr>
              <w:pStyle w:val="NormalWeb"/>
              <w:shd w:val="clear" w:color="auto" w:fill="FFFFFF"/>
              <w:spacing w:before="0" w:beforeAutospacing="0" w:after="240" w:afterAutospacing="0"/>
              <w:textAlignment w:val="baseline"/>
              <w:rPr>
                <w:rFonts w:ascii="inherit" w:hAnsi="inherit" w:cs="Arial"/>
                <w:color w:val="242729"/>
                <w:sz w:val="23"/>
                <w:szCs w:val="23"/>
              </w:rPr>
            </w:pPr>
            <w:r>
              <w:rPr>
                <w:rFonts w:ascii="inherit" w:hAnsi="inherit" w:cs="Arial"/>
                <w:color w:val="242729"/>
                <w:sz w:val="23"/>
                <w:szCs w:val="23"/>
              </w:rPr>
              <w:t>First, let's have a clear idea of the following terms</w:t>
            </w:r>
          </w:p>
          <w:p w:rsidR="0002043F" w:rsidRDefault="0002043F" w:rsidP="0002043F">
            <w:pPr>
              <w:pStyle w:val="NormalWeb"/>
              <w:shd w:val="clear" w:color="auto" w:fill="FFFFFF"/>
              <w:spacing w:before="0" w:beforeAutospacing="0" w:after="0" w:afterAutospacing="0"/>
              <w:textAlignment w:val="baseline"/>
              <w:rPr>
                <w:rFonts w:ascii="inherit" w:hAnsi="inherit" w:cs="Arial"/>
                <w:color w:val="242729"/>
                <w:sz w:val="23"/>
                <w:szCs w:val="23"/>
              </w:rPr>
            </w:pPr>
            <w:r>
              <w:rPr>
                <w:rStyle w:val="HTMLCode"/>
                <w:rFonts w:ascii="Consolas" w:hAnsi="Consolas" w:cs="Consolas"/>
                <w:color w:val="242729"/>
                <w:bdr w:val="none" w:sz="0" w:space="0" w:color="auto" w:frame="1"/>
                <w:shd w:val="clear" w:color="auto" w:fill="EFF0F1"/>
              </w:rPr>
              <w:t>Javac</w:t>
            </w:r>
            <w:r>
              <w:rPr>
                <w:rFonts w:ascii="inherit" w:hAnsi="inherit" w:cs="Arial"/>
                <w:color w:val="242729"/>
                <w:sz w:val="23"/>
                <w:szCs w:val="23"/>
              </w:rPr>
              <w:t> is Java Compiler -- Compiles your Java code into </w:t>
            </w:r>
            <w:r>
              <w:rPr>
                <w:rStyle w:val="Strong"/>
                <w:rFonts w:ascii="inherit" w:eastAsiaTheme="majorEastAsia" w:hAnsi="inherit" w:cs="Arial"/>
                <w:color w:val="242729"/>
                <w:sz w:val="23"/>
                <w:szCs w:val="23"/>
                <w:bdr w:val="none" w:sz="0" w:space="0" w:color="auto" w:frame="1"/>
              </w:rPr>
              <w:t>Bytecode</w:t>
            </w:r>
          </w:p>
          <w:p w:rsidR="0002043F" w:rsidRDefault="0002043F" w:rsidP="0002043F">
            <w:pPr>
              <w:pStyle w:val="NormalWeb"/>
              <w:shd w:val="clear" w:color="auto" w:fill="FFFFFF"/>
              <w:spacing w:before="0" w:beforeAutospacing="0" w:after="0" w:afterAutospacing="0"/>
              <w:textAlignment w:val="baseline"/>
              <w:rPr>
                <w:rFonts w:ascii="inherit" w:hAnsi="inherit" w:cs="Arial"/>
                <w:color w:val="242729"/>
                <w:sz w:val="23"/>
                <w:szCs w:val="23"/>
              </w:rPr>
            </w:pPr>
            <w:r>
              <w:rPr>
                <w:rStyle w:val="HTMLCode"/>
                <w:rFonts w:ascii="Consolas" w:hAnsi="Consolas" w:cs="Consolas"/>
                <w:color w:val="242729"/>
                <w:bdr w:val="none" w:sz="0" w:space="0" w:color="auto" w:frame="1"/>
                <w:shd w:val="clear" w:color="auto" w:fill="EFF0F1"/>
              </w:rPr>
              <w:t>JVM</w:t>
            </w:r>
            <w:r>
              <w:rPr>
                <w:rFonts w:ascii="inherit" w:hAnsi="inherit" w:cs="Arial"/>
                <w:color w:val="242729"/>
                <w:sz w:val="23"/>
                <w:szCs w:val="23"/>
              </w:rPr>
              <w:t> is Java Virtual Machine -- Runs/ Interprets/ translates Bytecode into </w:t>
            </w:r>
            <w:r>
              <w:rPr>
                <w:rStyle w:val="Strong"/>
                <w:rFonts w:ascii="inherit" w:eastAsiaTheme="majorEastAsia" w:hAnsi="inherit" w:cs="Arial"/>
                <w:color w:val="242729"/>
                <w:sz w:val="23"/>
                <w:szCs w:val="23"/>
                <w:bdr w:val="none" w:sz="0" w:space="0" w:color="auto" w:frame="1"/>
              </w:rPr>
              <w:t>Native Machine Code</w:t>
            </w:r>
          </w:p>
          <w:p w:rsidR="0002043F" w:rsidRDefault="0002043F" w:rsidP="0002043F">
            <w:pPr>
              <w:pStyle w:val="NormalWeb"/>
              <w:shd w:val="clear" w:color="auto" w:fill="FFFFFF"/>
              <w:spacing w:before="0" w:beforeAutospacing="0" w:after="0" w:afterAutospacing="0"/>
              <w:textAlignment w:val="baseline"/>
              <w:rPr>
                <w:rFonts w:ascii="inherit" w:hAnsi="inherit" w:cs="Arial"/>
                <w:color w:val="242729"/>
                <w:sz w:val="23"/>
                <w:szCs w:val="23"/>
              </w:rPr>
            </w:pPr>
            <w:r>
              <w:rPr>
                <w:rStyle w:val="HTMLCode"/>
                <w:rFonts w:ascii="Consolas" w:hAnsi="Consolas" w:cs="Consolas"/>
                <w:color w:val="242729"/>
                <w:bdr w:val="none" w:sz="0" w:space="0" w:color="auto" w:frame="1"/>
                <w:shd w:val="clear" w:color="auto" w:fill="EFF0F1"/>
              </w:rPr>
              <w:t>JIT</w:t>
            </w:r>
            <w:r>
              <w:rPr>
                <w:rFonts w:ascii="inherit" w:hAnsi="inherit" w:cs="Arial"/>
                <w:color w:val="242729"/>
                <w:sz w:val="23"/>
                <w:szCs w:val="23"/>
              </w:rPr>
              <w:t> is Just In Time Compiler -- Compiles the given bytecode instruction sequence to machine code at </w:t>
            </w:r>
            <w:r>
              <w:rPr>
                <w:rStyle w:val="Strong"/>
                <w:rFonts w:ascii="inherit" w:eastAsiaTheme="majorEastAsia" w:hAnsi="inherit" w:cs="Arial"/>
                <w:color w:val="242729"/>
                <w:sz w:val="23"/>
                <w:szCs w:val="23"/>
                <w:bdr w:val="none" w:sz="0" w:space="0" w:color="auto" w:frame="1"/>
              </w:rPr>
              <w:t>runtime</w:t>
            </w:r>
            <w:r>
              <w:rPr>
                <w:rFonts w:ascii="inherit" w:hAnsi="inherit" w:cs="Arial"/>
                <w:color w:val="242729"/>
                <w:sz w:val="23"/>
                <w:szCs w:val="23"/>
              </w:rPr>
              <w:t> before executing it natively. It's main purpose is to do heavy optimizations in performance.</w:t>
            </w:r>
          </w:p>
          <w:p w:rsidR="0002043F" w:rsidRDefault="0002043F" w:rsidP="0002043F">
            <w:pPr>
              <w:pStyle w:val="NormalWeb"/>
              <w:shd w:val="clear" w:color="auto" w:fill="FFFFFF"/>
              <w:spacing w:before="0" w:beforeAutospacing="0" w:after="0" w:afterAutospacing="0"/>
              <w:textAlignment w:val="baseline"/>
              <w:rPr>
                <w:rFonts w:ascii="inherit" w:hAnsi="inherit" w:cs="Arial"/>
                <w:color w:val="242729"/>
                <w:sz w:val="23"/>
                <w:szCs w:val="23"/>
              </w:rPr>
            </w:pPr>
            <w:r>
              <w:rPr>
                <w:rStyle w:val="Strong"/>
                <w:rFonts w:ascii="inherit" w:eastAsiaTheme="majorEastAsia" w:hAnsi="inherit" w:cs="Arial"/>
                <w:color w:val="242729"/>
                <w:sz w:val="23"/>
                <w:szCs w:val="23"/>
                <w:bdr w:val="none" w:sz="0" w:space="0" w:color="auto" w:frame="1"/>
              </w:rPr>
              <w:t>So now, Let's find answers to your questions..</w:t>
            </w:r>
          </w:p>
          <w:p w:rsidR="0002043F" w:rsidRDefault="0002043F" w:rsidP="0002043F">
            <w:pPr>
              <w:pStyle w:val="NormalWeb"/>
              <w:shd w:val="clear" w:color="auto" w:fill="FFFFFF"/>
              <w:spacing w:before="0" w:beforeAutospacing="0" w:after="0" w:afterAutospacing="0"/>
              <w:textAlignment w:val="baseline"/>
              <w:rPr>
                <w:rFonts w:ascii="inherit" w:hAnsi="inherit" w:cs="Arial"/>
                <w:color w:val="242729"/>
                <w:sz w:val="23"/>
                <w:szCs w:val="23"/>
              </w:rPr>
            </w:pPr>
            <w:r>
              <w:rPr>
                <w:rFonts w:ascii="inherit" w:hAnsi="inherit" w:cs="Arial"/>
                <w:color w:val="242729"/>
                <w:sz w:val="23"/>
                <w:szCs w:val="23"/>
              </w:rPr>
              <w:t>1)</w:t>
            </w:r>
            <w:r>
              <w:rPr>
                <w:rStyle w:val="HTMLCode"/>
                <w:rFonts w:ascii="Consolas" w:hAnsi="Consolas" w:cs="Consolas"/>
                <w:color w:val="242729"/>
                <w:bdr w:val="none" w:sz="0" w:space="0" w:color="auto" w:frame="1"/>
                <w:shd w:val="clear" w:color="auto" w:fill="EFF0F1"/>
              </w:rPr>
              <w:t>JVM: is it a compiler or an interpreter?</w:t>
            </w:r>
            <w:r>
              <w:rPr>
                <w:rFonts w:ascii="inherit" w:hAnsi="inherit" w:cs="Arial"/>
                <w:color w:val="242729"/>
                <w:sz w:val="23"/>
                <w:szCs w:val="23"/>
              </w:rPr>
              <w:t> -- </w:t>
            </w:r>
            <w:r>
              <w:rPr>
                <w:rStyle w:val="Strong"/>
                <w:rFonts w:ascii="inherit" w:eastAsiaTheme="majorEastAsia" w:hAnsi="inherit" w:cs="Arial"/>
                <w:color w:val="242729"/>
                <w:sz w:val="23"/>
                <w:szCs w:val="23"/>
                <w:bdr w:val="none" w:sz="0" w:space="0" w:color="auto" w:frame="1"/>
              </w:rPr>
              <w:t>Ans:</w:t>
            </w:r>
            <w:r>
              <w:rPr>
                <w:rFonts w:ascii="inherit" w:hAnsi="inherit" w:cs="Arial"/>
                <w:color w:val="242729"/>
                <w:sz w:val="23"/>
                <w:szCs w:val="23"/>
              </w:rPr>
              <w:t> Interpreter</w:t>
            </w:r>
          </w:p>
          <w:p w:rsidR="0002043F" w:rsidRDefault="0002043F" w:rsidP="0002043F">
            <w:pPr>
              <w:pStyle w:val="NormalWeb"/>
              <w:shd w:val="clear" w:color="auto" w:fill="FFFFFF"/>
              <w:spacing w:before="0" w:beforeAutospacing="0" w:after="0" w:afterAutospacing="0"/>
              <w:textAlignment w:val="baseline"/>
              <w:rPr>
                <w:rFonts w:ascii="inherit" w:hAnsi="inherit" w:cs="Arial"/>
                <w:color w:val="242729"/>
                <w:sz w:val="23"/>
                <w:szCs w:val="23"/>
              </w:rPr>
            </w:pPr>
            <w:r>
              <w:rPr>
                <w:rFonts w:ascii="inherit" w:hAnsi="inherit" w:cs="Arial"/>
                <w:color w:val="242729"/>
                <w:sz w:val="23"/>
                <w:szCs w:val="23"/>
              </w:rPr>
              <w:t>2)</w:t>
            </w:r>
            <w:r>
              <w:rPr>
                <w:rStyle w:val="HTMLCode"/>
                <w:rFonts w:ascii="Consolas" w:hAnsi="Consolas" w:cs="Consolas"/>
                <w:color w:val="242729"/>
                <w:bdr w:val="none" w:sz="0" w:space="0" w:color="auto" w:frame="1"/>
                <w:shd w:val="clear" w:color="auto" w:fill="EFF0F1"/>
              </w:rPr>
              <w:t>what about JIT compiler that exist inside the JVM?</w:t>
            </w:r>
            <w:r>
              <w:rPr>
                <w:rFonts w:ascii="inherit" w:hAnsi="inherit" w:cs="Arial"/>
                <w:color w:val="242729"/>
                <w:sz w:val="23"/>
                <w:szCs w:val="23"/>
              </w:rPr>
              <w:t> -- </w:t>
            </w:r>
            <w:r>
              <w:rPr>
                <w:rStyle w:val="Strong"/>
                <w:rFonts w:ascii="inherit" w:eastAsiaTheme="majorEastAsia" w:hAnsi="inherit" w:cs="Arial"/>
                <w:color w:val="242729"/>
                <w:sz w:val="23"/>
                <w:szCs w:val="23"/>
                <w:bdr w:val="none" w:sz="0" w:space="0" w:color="auto" w:frame="1"/>
              </w:rPr>
              <w:t>Ans:</w:t>
            </w:r>
            <w:r>
              <w:rPr>
                <w:rFonts w:ascii="inherit" w:hAnsi="inherit" w:cs="Arial"/>
                <w:color w:val="242729"/>
                <w:sz w:val="23"/>
                <w:szCs w:val="23"/>
              </w:rPr>
              <w:t> If you read this reply completly, you probably know it now</w:t>
            </w:r>
          </w:p>
          <w:p w:rsidR="0002043F" w:rsidRDefault="0002043F" w:rsidP="0002043F">
            <w:pPr>
              <w:pStyle w:val="NormalWeb"/>
              <w:shd w:val="clear" w:color="auto" w:fill="FFFFFF"/>
              <w:spacing w:before="0" w:beforeAutospacing="0" w:after="0" w:afterAutospacing="0"/>
              <w:textAlignment w:val="baseline"/>
              <w:rPr>
                <w:rFonts w:ascii="inherit" w:hAnsi="inherit" w:cs="Arial"/>
                <w:color w:val="242729"/>
                <w:sz w:val="23"/>
                <w:szCs w:val="23"/>
              </w:rPr>
            </w:pPr>
            <w:r>
              <w:rPr>
                <w:rFonts w:ascii="inherit" w:hAnsi="inherit" w:cs="Arial"/>
                <w:color w:val="242729"/>
                <w:sz w:val="23"/>
                <w:szCs w:val="23"/>
              </w:rPr>
              <w:t>3)</w:t>
            </w:r>
            <w:r>
              <w:rPr>
                <w:rStyle w:val="HTMLCode"/>
                <w:rFonts w:ascii="Consolas" w:hAnsi="Consolas" w:cs="Consolas"/>
                <w:color w:val="242729"/>
                <w:bdr w:val="none" w:sz="0" w:space="0" w:color="auto" w:frame="1"/>
                <w:shd w:val="clear" w:color="auto" w:fill="EFF0F1"/>
              </w:rPr>
              <w:t>what exactly is the JVM?</w:t>
            </w:r>
            <w:r>
              <w:rPr>
                <w:rFonts w:ascii="inherit" w:hAnsi="inherit" w:cs="Arial"/>
                <w:color w:val="242729"/>
                <w:sz w:val="23"/>
                <w:szCs w:val="23"/>
              </w:rPr>
              <w:t> -- </w:t>
            </w:r>
            <w:r>
              <w:rPr>
                <w:rStyle w:val="Strong"/>
                <w:rFonts w:ascii="inherit" w:eastAsiaTheme="majorEastAsia" w:hAnsi="inherit" w:cs="Arial"/>
                <w:color w:val="242729"/>
                <w:sz w:val="23"/>
                <w:szCs w:val="23"/>
                <w:bdr w:val="none" w:sz="0" w:space="0" w:color="auto" w:frame="1"/>
              </w:rPr>
              <w:t>Ans:</w:t>
            </w:r>
          </w:p>
          <w:p w:rsidR="0002043F" w:rsidRDefault="0002043F" w:rsidP="0056670D">
            <w:pPr>
              <w:numPr>
                <w:ilvl w:val="0"/>
                <w:numId w:val="62"/>
              </w:numPr>
              <w:shd w:val="clear" w:color="auto" w:fill="FFFFFF"/>
              <w:spacing w:after="120"/>
              <w:ind w:left="450"/>
              <w:textAlignment w:val="baseline"/>
              <w:rPr>
                <w:rFonts w:ascii="inherit" w:hAnsi="inherit" w:cs="Arial"/>
                <w:color w:val="242729"/>
                <w:sz w:val="23"/>
                <w:szCs w:val="23"/>
              </w:rPr>
            </w:pPr>
            <w:r>
              <w:rPr>
                <w:rFonts w:ascii="inherit" w:hAnsi="inherit" w:cs="Arial"/>
                <w:color w:val="242729"/>
                <w:sz w:val="23"/>
                <w:szCs w:val="23"/>
              </w:rPr>
              <w:t>JVM is a virtual platform that resides on your RAM</w:t>
            </w:r>
          </w:p>
          <w:p w:rsidR="0002043F" w:rsidRDefault="0002043F" w:rsidP="0056670D">
            <w:pPr>
              <w:numPr>
                <w:ilvl w:val="0"/>
                <w:numId w:val="62"/>
              </w:numPr>
              <w:shd w:val="clear" w:color="auto" w:fill="FFFFFF"/>
              <w:ind w:left="450"/>
              <w:textAlignment w:val="baseline"/>
              <w:rPr>
                <w:rFonts w:ascii="inherit" w:hAnsi="inherit" w:cs="Arial"/>
                <w:color w:val="242729"/>
                <w:sz w:val="23"/>
                <w:szCs w:val="23"/>
              </w:rPr>
            </w:pPr>
            <w:r>
              <w:rPr>
                <w:rFonts w:ascii="inherit" w:hAnsi="inherit" w:cs="Arial"/>
                <w:color w:val="242729"/>
                <w:sz w:val="23"/>
                <w:szCs w:val="23"/>
              </w:rPr>
              <w:t>Its component, </w:t>
            </w:r>
            <w:r>
              <w:rPr>
                <w:rStyle w:val="Strong"/>
                <w:rFonts w:ascii="inherit" w:eastAsiaTheme="majorEastAsia" w:hAnsi="inherit" w:cs="Arial"/>
                <w:color w:val="242729"/>
                <w:sz w:val="23"/>
                <w:szCs w:val="23"/>
                <w:bdr w:val="none" w:sz="0" w:space="0" w:color="auto" w:frame="1"/>
              </w:rPr>
              <w:t>Class loader</w:t>
            </w:r>
            <w:r>
              <w:rPr>
                <w:rFonts w:ascii="inherit" w:hAnsi="inherit" w:cs="Arial"/>
                <w:color w:val="242729"/>
                <w:sz w:val="23"/>
                <w:szCs w:val="23"/>
              </w:rPr>
              <w:t> loads the </w:t>
            </w:r>
            <w:r>
              <w:rPr>
                <w:rStyle w:val="HTMLCode"/>
                <w:rFonts w:ascii="Consolas" w:hAnsi="Consolas" w:cs="Consolas"/>
                <w:color w:val="242729"/>
                <w:bdr w:val="none" w:sz="0" w:space="0" w:color="auto" w:frame="1"/>
                <w:shd w:val="clear" w:color="auto" w:fill="EFF0F1"/>
              </w:rPr>
              <w:t>.class</w:t>
            </w:r>
            <w:r>
              <w:rPr>
                <w:rFonts w:ascii="inherit" w:hAnsi="inherit" w:cs="Arial"/>
                <w:color w:val="242729"/>
                <w:sz w:val="23"/>
                <w:szCs w:val="23"/>
              </w:rPr>
              <w:t> file into the RAM</w:t>
            </w:r>
          </w:p>
          <w:p w:rsidR="0002043F" w:rsidRDefault="0002043F" w:rsidP="0056670D">
            <w:pPr>
              <w:numPr>
                <w:ilvl w:val="0"/>
                <w:numId w:val="62"/>
              </w:numPr>
              <w:shd w:val="clear" w:color="auto" w:fill="FFFFFF"/>
              <w:ind w:left="450"/>
              <w:textAlignment w:val="baseline"/>
              <w:rPr>
                <w:rFonts w:ascii="inherit" w:hAnsi="inherit" w:cs="Arial"/>
                <w:color w:val="242729"/>
                <w:sz w:val="23"/>
                <w:szCs w:val="23"/>
              </w:rPr>
            </w:pPr>
            <w:r>
              <w:rPr>
                <w:rFonts w:ascii="inherit" w:hAnsi="inherit" w:cs="Arial"/>
                <w:color w:val="242729"/>
                <w:sz w:val="23"/>
                <w:szCs w:val="23"/>
              </w:rPr>
              <w:t>The </w:t>
            </w:r>
            <w:r>
              <w:rPr>
                <w:rStyle w:val="Strong"/>
                <w:rFonts w:ascii="inherit" w:eastAsiaTheme="majorEastAsia" w:hAnsi="inherit" w:cs="Arial"/>
                <w:color w:val="242729"/>
                <w:sz w:val="23"/>
                <w:szCs w:val="23"/>
                <w:bdr w:val="none" w:sz="0" w:space="0" w:color="auto" w:frame="1"/>
              </w:rPr>
              <w:t>Byte code Verifier</w:t>
            </w:r>
            <w:r>
              <w:rPr>
                <w:rFonts w:ascii="inherit" w:hAnsi="inherit" w:cs="Arial"/>
                <w:color w:val="242729"/>
                <w:sz w:val="23"/>
                <w:szCs w:val="23"/>
              </w:rPr>
              <w:t> component in JVM checks if there are any access restriction violations in your code. (This is one of the principle reasons why java is secure)</w:t>
            </w:r>
          </w:p>
          <w:p w:rsidR="0002043F" w:rsidRDefault="0002043F" w:rsidP="0056670D">
            <w:pPr>
              <w:numPr>
                <w:ilvl w:val="0"/>
                <w:numId w:val="62"/>
              </w:numPr>
              <w:shd w:val="clear" w:color="auto" w:fill="FFFFFF"/>
              <w:ind w:left="450"/>
              <w:textAlignment w:val="baseline"/>
              <w:rPr>
                <w:rFonts w:ascii="inherit" w:hAnsi="inherit" w:cs="Arial"/>
                <w:color w:val="242729"/>
                <w:sz w:val="23"/>
                <w:szCs w:val="23"/>
              </w:rPr>
            </w:pPr>
            <w:r>
              <w:rPr>
                <w:rFonts w:ascii="inherit" w:hAnsi="inherit" w:cs="Arial"/>
                <w:color w:val="242729"/>
                <w:sz w:val="23"/>
                <w:szCs w:val="23"/>
              </w:rPr>
              <w:t>Next, the </w:t>
            </w:r>
            <w:r>
              <w:rPr>
                <w:rStyle w:val="Strong"/>
                <w:rFonts w:ascii="inherit" w:eastAsiaTheme="majorEastAsia" w:hAnsi="inherit" w:cs="Arial"/>
                <w:color w:val="242729"/>
                <w:sz w:val="23"/>
                <w:szCs w:val="23"/>
                <w:bdr w:val="none" w:sz="0" w:space="0" w:color="auto" w:frame="1"/>
              </w:rPr>
              <w:t>Execution Engine</w:t>
            </w:r>
            <w:r>
              <w:rPr>
                <w:rFonts w:ascii="inherit" w:hAnsi="inherit" w:cs="Arial"/>
                <w:color w:val="242729"/>
                <w:sz w:val="23"/>
                <w:szCs w:val="23"/>
              </w:rPr>
              <w:t> component converts the Bytecode into executable machine code</w:t>
            </w:r>
          </w:p>
          <w:p w:rsidR="0002043F" w:rsidRDefault="0002043F" w:rsidP="0002043F">
            <w:pPr>
              <w:pStyle w:val="NormalWeb"/>
              <w:shd w:val="clear" w:color="auto" w:fill="FFFFFF"/>
              <w:spacing w:before="0" w:beforeAutospacing="0" w:after="240" w:afterAutospacing="0"/>
              <w:textAlignment w:val="baseline"/>
              <w:rPr>
                <w:rFonts w:ascii="inherit" w:hAnsi="inherit" w:cs="Arial"/>
                <w:color w:val="242729"/>
                <w:sz w:val="23"/>
                <w:szCs w:val="23"/>
              </w:rPr>
            </w:pPr>
            <w:r>
              <w:rPr>
                <w:rFonts w:ascii="inherit" w:hAnsi="inherit" w:cs="Arial"/>
                <w:color w:val="242729"/>
                <w:sz w:val="23"/>
                <w:szCs w:val="23"/>
              </w:rPr>
              <w:t>Hope this helped you..</w:t>
            </w:r>
          </w:p>
          <w:p w:rsidR="0002043F" w:rsidRDefault="0002043F" w:rsidP="00E630B5">
            <w:pPr>
              <w:pStyle w:val="tech-question"/>
              <w:rPr>
                <w:rFonts w:ascii="Arial" w:hAnsi="Arial" w:cs="Arial"/>
                <w:sz w:val="24"/>
                <w:szCs w:val="24"/>
              </w:rPr>
            </w:pPr>
          </w:p>
          <w:p w:rsidR="0002043F" w:rsidRDefault="0002043F" w:rsidP="00E630B5">
            <w:pPr>
              <w:pStyle w:val="tech-question"/>
              <w:rPr>
                <w:rFonts w:ascii="Arial" w:hAnsi="Arial" w:cs="Arial"/>
                <w:sz w:val="24"/>
                <w:szCs w:val="24"/>
              </w:rPr>
            </w:pPr>
          </w:p>
          <w:p w:rsidR="001621A4" w:rsidRPr="005613A0" w:rsidRDefault="001621A4" w:rsidP="00E630B5">
            <w:pPr>
              <w:pStyle w:val="tech-question"/>
              <w:rPr>
                <w:ins w:id="12" w:author="Unknown"/>
                <w:rFonts w:ascii="Arial" w:hAnsi="Arial" w:cs="Arial"/>
                <w:sz w:val="24"/>
                <w:szCs w:val="24"/>
              </w:rPr>
            </w:pPr>
            <w:ins w:id="13" w:author="Unknown">
              <w:r w:rsidRPr="005613A0">
                <w:rPr>
                  <w:rFonts w:ascii="Arial" w:hAnsi="Arial" w:cs="Arial"/>
                  <w:sz w:val="24"/>
                  <w:szCs w:val="24"/>
                </w:rPr>
                <w:t>4. Are JVM's platform independent?</w:t>
              </w:r>
            </w:ins>
          </w:p>
          <w:p w:rsidR="001621A4" w:rsidRPr="005613A0" w:rsidRDefault="001621A4" w:rsidP="00E630B5">
            <w:pPr>
              <w:pStyle w:val="NormalWeb"/>
              <w:spacing w:line="255" w:lineRule="atLeast"/>
              <w:rPr>
                <w:ins w:id="14" w:author="Unknown"/>
                <w:rFonts w:ascii="Arial" w:hAnsi="Arial" w:cs="Arial"/>
                <w:b/>
                <w:i/>
                <w:color w:val="444444"/>
              </w:rPr>
            </w:pPr>
            <w:ins w:id="15" w:author="Unknown">
              <w:r w:rsidRPr="005613A0">
                <w:rPr>
                  <w:rFonts w:ascii="Arial" w:hAnsi="Arial" w:cs="Arial"/>
                  <w:b/>
                  <w:i/>
                  <w:color w:val="444444"/>
                </w:rPr>
                <w:t>JVM's are not platform independent. JVM's are platform specific run time implementation provided by the vendor.</w:t>
              </w:r>
            </w:ins>
          </w:p>
          <w:p w:rsidR="001621A4" w:rsidRPr="005613A0" w:rsidRDefault="001621A4" w:rsidP="00E630B5">
            <w:pPr>
              <w:pStyle w:val="tech-question"/>
              <w:rPr>
                <w:ins w:id="16" w:author="Unknown"/>
                <w:rFonts w:ascii="Arial" w:hAnsi="Arial" w:cs="Arial"/>
                <w:sz w:val="24"/>
                <w:szCs w:val="24"/>
              </w:rPr>
            </w:pPr>
            <w:ins w:id="17" w:author="Unknown">
              <w:r w:rsidRPr="005613A0">
                <w:rPr>
                  <w:rFonts w:ascii="Arial" w:hAnsi="Arial" w:cs="Arial"/>
                  <w:sz w:val="24"/>
                  <w:szCs w:val="24"/>
                </w:rPr>
                <w:t>5. What is the difference between a JDK and a JVM?</w:t>
              </w:r>
            </w:ins>
          </w:p>
          <w:p w:rsidR="001621A4" w:rsidRPr="005613A0" w:rsidRDefault="001621A4" w:rsidP="00E630B5">
            <w:pPr>
              <w:pStyle w:val="NormalWeb"/>
              <w:spacing w:line="255" w:lineRule="atLeast"/>
              <w:rPr>
                <w:rFonts w:ascii="Arial" w:hAnsi="Arial" w:cs="Arial"/>
                <w:color w:val="444444"/>
              </w:rPr>
            </w:pPr>
            <w:ins w:id="18" w:author="Unknown">
              <w:r w:rsidRPr="005613A0">
                <w:rPr>
                  <w:rFonts w:ascii="Arial" w:hAnsi="Arial" w:cs="Arial"/>
                  <w:color w:val="444444"/>
                </w:rPr>
                <w:t>JDK is Java Development Kit which is for development purpose and it includes execution environment also. But JVM is purely a run time environment and hence you will not be able to compile your source files using a JVM.</w:t>
              </w:r>
            </w:ins>
          </w:p>
          <w:p w:rsidR="001621A4" w:rsidRPr="005613A0" w:rsidRDefault="001621A4" w:rsidP="00E630B5">
            <w:pPr>
              <w:pStyle w:val="NormalWeb"/>
              <w:spacing w:line="255" w:lineRule="atLeast"/>
              <w:rPr>
                <w:rFonts w:ascii="Arial" w:hAnsi="Arial" w:cs="Arial"/>
              </w:rPr>
            </w:pPr>
            <w:r w:rsidRPr="005613A0">
              <w:rPr>
                <w:rFonts w:ascii="Arial" w:hAnsi="Arial" w:cs="Arial"/>
                <w:color w:val="000000"/>
                <w:shd w:val="clear" w:color="auto" w:fill="FFFFFF"/>
              </w:rPr>
              <w:t>JDK = JRE + JVM.</w:t>
            </w:r>
          </w:p>
          <w:p w:rsidR="001621A4" w:rsidRPr="005613A0" w:rsidRDefault="001621A4" w:rsidP="00E630B5">
            <w:pPr>
              <w:shd w:val="clear" w:color="auto" w:fill="FFFFFF"/>
              <w:spacing w:line="270" w:lineRule="atLeast"/>
              <w:textAlignment w:val="baseline"/>
              <w:rPr>
                <w:rFonts w:ascii="Arial" w:hAnsi="Arial" w:cs="Arial"/>
                <w:color w:val="000000"/>
              </w:rPr>
            </w:pPr>
            <w:r w:rsidRPr="005613A0">
              <w:rPr>
                <w:rFonts w:ascii="Arial" w:hAnsi="Arial" w:cs="Arial"/>
                <w:b/>
                <w:bCs/>
                <w:color w:val="000000"/>
              </w:rPr>
              <w:t>JRE (java run-time environment)</w:t>
            </w:r>
          </w:p>
          <w:p w:rsidR="001621A4" w:rsidRPr="005613A0" w:rsidRDefault="001621A4" w:rsidP="00E630B5">
            <w:pPr>
              <w:shd w:val="clear" w:color="auto" w:fill="FFFFFF"/>
              <w:spacing w:after="240" w:line="270" w:lineRule="atLeast"/>
              <w:textAlignment w:val="baseline"/>
              <w:rPr>
                <w:rFonts w:ascii="Arial" w:hAnsi="Arial" w:cs="Arial"/>
                <w:color w:val="000000"/>
              </w:rPr>
            </w:pPr>
            <w:r w:rsidRPr="005613A0">
              <w:rPr>
                <w:rFonts w:ascii="Arial" w:hAnsi="Arial" w:cs="Arial"/>
                <w:color w:val="000000"/>
              </w:rPr>
              <w:t>It's needed to run Java programs. You can't compile Java programs with it .</w:t>
            </w:r>
          </w:p>
          <w:p w:rsidR="001621A4" w:rsidRPr="005613A0" w:rsidRDefault="001621A4" w:rsidP="00E630B5">
            <w:pPr>
              <w:shd w:val="clear" w:color="auto" w:fill="FFFFFF"/>
              <w:spacing w:after="240" w:line="270" w:lineRule="atLeast"/>
              <w:textAlignment w:val="baseline"/>
              <w:rPr>
                <w:rFonts w:ascii="Arial" w:hAnsi="Arial" w:cs="Arial"/>
                <w:color w:val="000000"/>
              </w:rPr>
            </w:pPr>
            <w:r w:rsidRPr="005613A0">
              <w:rPr>
                <w:rFonts w:ascii="Arial" w:hAnsi="Arial" w:cs="Arial"/>
                <w:color w:val="000000"/>
              </w:rPr>
              <w:t>For example: a regular computer user who wants to run some online games then will need JRE in his system to run Java programs.</w:t>
            </w:r>
          </w:p>
          <w:p w:rsidR="001621A4" w:rsidRPr="005613A0" w:rsidRDefault="001621A4" w:rsidP="00E630B5">
            <w:pPr>
              <w:shd w:val="clear" w:color="auto" w:fill="FFFFFF"/>
              <w:spacing w:line="270" w:lineRule="atLeast"/>
              <w:textAlignment w:val="baseline"/>
              <w:rPr>
                <w:rFonts w:ascii="Arial" w:hAnsi="Arial" w:cs="Arial"/>
                <w:color w:val="000000"/>
              </w:rPr>
            </w:pPr>
            <w:r w:rsidRPr="005613A0">
              <w:rPr>
                <w:rFonts w:ascii="Arial" w:hAnsi="Arial" w:cs="Arial"/>
                <w:b/>
                <w:bCs/>
                <w:color w:val="000000"/>
              </w:rPr>
              <w:t>JVM (java virtual machine)</w:t>
            </w:r>
          </w:p>
          <w:p w:rsidR="00CB4145" w:rsidRPr="005613A0" w:rsidRDefault="001621A4" w:rsidP="00CB4145">
            <w:pPr>
              <w:shd w:val="clear" w:color="auto" w:fill="FFFFFF"/>
              <w:spacing w:line="270" w:lineRule="atLeast"/>
              <w:textAlignment w:val="baseline"/>
              <w:rPr>
                <w:rFonts w:ascii="Arial" w:hAnsi="Arial" w:cs="Arial"/>
                <w:b/>
                <w:color w:val="444444"/>
              </w:rPr>
            </w:pPr>
            <w:r w:rsidRPr="005613A0">
              <w:rPr>
                <w:rFonts w:ascii="Arial" w:hAnsi="Arial" w:cs="Arial"/>
                <w:color w:val="000000"/>
              </w:rPr>
              <w:t>As you might know it run the bytecodes. It make Java platform independent because it executes the.class file which you get after you compile the Java program regardless of whether you compile it on Windows, Mac or Linux.</w:t>
            </w:r>
          </w:p>
          <w:tbl>
            <w:tblPr>
              <w:tblW w:w="0" w:type="auto"/>
              <w:tblCellSpacing w:w="0" w:type="dxa"/>
              <w:tblCellMar>
                <w:left w:w="0" w:type="dxa"/>
                <w:right w:w="0" w:type="dxa"/>
              </w:tblCellMar>
              <w:tblLook w:val="04A0" w:firstRow="1" w:lastRow="0" w:firstColumn="1" w:lastColumn="0" w:noHBand="0" w:noVBand="1"/>
            </w:tblPr>
            <w:tblGrid>
              <w:gridCol w:w="5768"/>
              <w:gridCol w:w="5762"/>
              <w:gridCol w:w="839"/>
              <w:gridCol w:w="6"/>
            </w:tblGrid>
            <w:tr w:rsidR="001621A4" w:rsidRPr="005613A0" w:rsidTr="00E630B5">
              <w:trPr>
                <w:tblCellSpacing w:w="0" w:type="dxa"/>
              </w:trPr>
              <w:tc>
                <w:tcPr>
                  <w:tcW w:w="0" w:type="auto"/>
                  <w:gridSpan w:val="3"/>
                  <w:tcMar>
                    <w:top w:w="0" w:type="dxa"/>
                    <w:left w:w="0" w:type="dxa"/>
                    <w:bottom w:w="0" w:type="dxa"/>
                    <w:right w:w="122" w:type="dxa"/>
                  </w:tcMar>
                </w:tcPr>
                <w:tbl>
                  <w:tblPr>
                    <w:tblW w:w="5000" w:type="pct"/>
                    <w:tblCellSpacing w:w="0" w:type="dxa"/>
                    <w:tblCellMar>
                      <w:left w:w="0" w:type="dxa"/>
                      <w:right w:w="0" w:type="dxa"/>
                    </w:tblCellMar>
                    <w:tblLook w:val="04A0" w:firstRow="1" w:lastRow="0" w:firstColumn="1" w:lastColumn="0" w:noHBand="0" w:noVBand="1"/>
                  </w:tblPr>
                  <w:tblGrid>
                    <w:gridCol w:w="12247"/>
                  </w:tblGrid>
                  <w:tr w:rsidR="001621A4" w:rsidRPr="005613A0" w:rsidTr="00E630B5">
                    <w:trPr>
                      <w:tblCellSpacing w:w="0" w:type="dxa"/>
                    </w:trPr>
                    <w:tc>
                      <w:tcPr>
                        <w:tcW w:w="0" w:type="auto"/>
                        <w:vAlign w:val="center"/>
                        <w:hideMark/>
                      </w:tcPr>
                      <w:p w:rsidR="001621A4" w:rsidRPr="005613A0" w:rsidRDefault="001621A4" w:rsidP="00E630B5">
                        <w:pPr>
                          <w:rPr>
                            <w:rFonts w:ascii="Arial" w:hAnsi="Arial" w:cs="Arial"/>
                          </w:rPr>
                        </w:pPr>
                        <w:ins w:id="19" w:author="Unknown">
                          <w:r w:rsidRPr="005613A0">
                            <w:rPr>
                              <w:rFonts w:ascii="Arial" w:hAnsi="Arial" w:cs="Arial"/>
                              <w:b/>
                              <w:color w:val="444444"/>
                            </w:rPr>
                            <w:t xml:space="preserve"> </w:t>
                          </w:r>
                        </w:ins>
                      </w:p>
                    </w:tc>
                  </w:tr>
                </w:tbl>
                <w:p w:rsidR="001621A4" w:rsidRPr="005613A0" w:rsidRDefault="001621A4" w:rsidP="00E630B5">
                  <w:pPr>
                    <w:pStyle w:val="tech-question"/>
                    <w:rPr>
                      <w:ins w:id="20" w:author="Unknown"/>
                      <w:rFonts w:ascii="Arial" w:hAnsi="Arial" w:cs="Arial"/>
                      <w:sz w:val="24"/>
                      <w:szCs w:val="24"/>
                    </w:rPr>
                  </w:pPr>
                  <w:ins w:id="21" w:author="Unknown">
                    <w:r w:rsidRPr="005613A0">
                      <w:rPr>
                        <w:rFonts w:ascii="Arial" w:hAnsi="Arial" w:cs="Arial"/>
                        <w:sz w:val="24"/>
                        <w:szCs w:val="24"/>
                      </w:rPr>
                      <w:t>7. What is the base class of all classes?</w:t>
                    </w:r>
                  </w:ins>
                </w:p>
                <w:p w:rsidR="001621A4" w:rsidRPr="005613A0" w:rsidRDefault="001621A4" w:rsidP="00E630B5">
                  <w:pPr>
                    <w:pStyle w:val="NormalWeb"/>
                    <w:tabs>
                      <w:tab w:val="left" w:pos="2535"/>
                    </w:tabs>
                    <w:spacing w:line="255" w:lineRule="atLeast"/>
                    <w:rPr>
                      <w:rFonts w:ascii="Arial" w:hAnsi="Arial" w:cs="Arial"/>
                      <w:color w:val="DD0000"/>
                    </w:rPr>
                  </w:pPr>
                  <w:ins w:id="22" w:author="Unknown">
                    <w:r w:rsidRPr="005613A0">
                      <w:rPr>
                        <w:rFonts w:ascii="Arial" w:hAnsi="Arial" w:cs="Arial"/>
                        <w:color w:val="DD0000"/>
                      </w:rPr>
                      <w:t>java.lang.Object</w:t>
                    </w:r>
                  </w:ins>
                </w:p>
                <w:p w:rsidR="001621A4" w:rsidRPr="005613A0" w:rsidRDefault="001621A4" w:rsidP="00E630B5">
                  <w:pPr>
                    <w:pStyle w:val="tech-question"/>
                    <w:rPr>
                      <w:ins w:id="23" w:author="Unknown"/>
                      <w:rFonts w:ascii="Arial" w:hAnsi="Arial" w:cs="Arial"/>
                      <w:sz w:val="24"/>
                      <w:szCs w:val="24"/>
                    </w:rPr>
                  </w:pPr>
                  <w:ins w:id="24" w:author="Unknown">
                    <w:r w:rsidRPr="005613A0">
                      <w:rPr>
                        <w:rFonts w:ascii="Arial" w:hAnsi="Arial" w:cs="Arial"/>
                        <w:sz w:val="24"/>
                        <w:szCs w:val="24"/>
                      </w:rPr>
                      <w:lastRenderedPageBreak/>
                      <w:t>9. Is Java a pure object oriented language?</w:t>
                    </w:r>
                  </w:ins>
                </w:p>
                <w:p w:rsidR="001621A4" w:rsidRPr="005613A0" w:rsidRDefault="001621A4" w:rsidP="00E630B5">
                  <w:pPr>
                    <w:pStyle w:val="NormalWeb"/>
                    <w:spacing w:line="255" w:lineRule="atLeast"/>
                    <w:rPr>
                      <w:ins w:id="25" w:author="Unknown"/>
                      <w:rFonts w:ascii="Arial" w:hAnsi="Arial" w:cs="Arial"/>
                      <w:color w:val="444444"/>
                    </w:rPr>
                  </w:pPr>
                  <w:ins w:id="26" w:author="Unknown">
                    <w:r w:rsidRPr="005613A0">
                      <w:rPr>
                        <w:rFonts w:ascii="Arial" w:hAnsi="Arial" w:cs="Arial"/>
                        <w:b/>
                        <w:color w:val="444444"/>
                      </w:rPr>
                      <w:t>Java uses primitive data types</w:t>
                    </w:r>
                    <w:r w:rsidRPr="005613A0">
                      <w:rPr>
                        <w:rFonts w:ascii="Arial" w:hAnsi="Arial" w:cs="Arial"/>
                        <w:color w:val="444444"/>
                      </w:rPr>
                      <w:t xml:space="preserve"> and hence is not a pure object oriented language</w:t>
                    </w:r>
                  </w:ins>
                </w:p>
                <w:tbl>
                  <w:tblPr>
                    <w:tblW w:w="5000" w:type="pct"/>
                    <w:tblCellSpacing w:w="0" w:type="dxa"/>
                    <w:tblCellMar>
                      <w:left w:w="0" w:type="dxa"/>
                      <w:right w:w="0" w:type="dxa"/>
                    </w:tblCellMar>
                    <w:tblLook w:val="04A0" w:firstRow="1" w:lastRow="0" w:firstColumn="1" w:lastColumn="0" w:noHBand="0" w:noVBand="1"/>
                  </w:tblPr>
                  <w:tblGrid>
                    <w:gridCol w:w="12247"/>
                  </w:tblGrid>
                  <w:tr w:rsidR="001621A4" w:rsidRPr="005613A0" w:rsidTr="00E630B5">
                    <w:trPr>
                      <w:tblCellSpacing w:w="0" w:type="dxa"/>
                    </w:trPr>
                    <w:tc>
                      <w:tcPr>
                        <w:tcW w:w="0" w:type="auto"/>
                        <w:vAlign w:val="center"/>
                        <w:hideMark/>
                      </w:tcPr>
                      <w:p w:rsidR="001621A4" w:rsidRDefault="001621A4" w:rsidP="00E630B5">
                        <w:pPr>
                          <w:rPr>
                            <w:rFonts w:ascii="Arial" w:hAnsi="Arial" w:cs="Arial"/>
                          </w:rPr>
                        </w:pPr>
                      </w:p>
                      <w:p w:rsidR="00AB04C5" w:rsidRDefault="00AB04C5" w:rsidP="00E630B5">
                        <w:pPr>
                          <w:rPr>
                            <w:rFonts w:ascii="Arial" w:hAnsi="Arial" w:cs="Arial"/>
                          </w:rPr>
                        </w:pPr>
                      </w:p>
                      <w:p w:rsidR="00AB04C5" w:rsidRDefault="00AB04C5" w:rsidP="00E630B5">
                        <w:pPr>
                          <w:rPr>
                            <w:rFonts w:ascii="Arial" w:hAnsi="Arial" w:cs="Arial"/>
                          </w:rPr>
                        </w:pPr>
                      </w:p>
                      <w:p w:rsidR="00AB04C5" w:rsidRPr="005613A0" w:rsidRDefault="00AB04C5" w:rsidP="00E630B5">
                        <w:pPr>
                          <w:rPr>
                            <w:rFonts w:ascii="Arial" w:hAnsi="Arial" w:cs="Arial"/>
                          </w:rPr>
                        </w:pPr>
                      </w:p>
                    </w:tc>
                  </w:tr>
                </w:tbl>
                <w:p w:rsidR="001621A4" w:rsidRPr="005613A0" w:rsidRDefault="001621A4" w:rsidP="00E630B5">
                  <w:pPr>
                    <w:pStyle w:val="tech-question"/>
                    <w:rPr>
                      <w:ins w:id="27" w:author="Unknown"/>
                      <w:rFonts w:ascii="Arial" w:hAnsi="Arial" w:cs="Arial"/>
                      <w:sz w:val="24"/>
                      <w:szCs w:val="24"/>
                      <w:highlight w:val="yellow"/>
                    </w:rPr>
                  </w:pPr>
                  <w:ins w:id="28" w:author="Unknown">
                    <w:r w:rsidRPr="005613A0">
                      <w:rPr>
                        <w:rFonts w:ascii="Arial" w:hAnsi="Arial" w:cs="Arial"/>
                        <w:sz w:val="24"/>
                        <w:szCs w:val="24"/>
                        <w:highlight w:val="yellow"/>
                      </w:rPr>
                      <w:t>13. What are instance variables?</w:t>
                    </w:r>
                  </w:ins>
                </w:p>
                <w:p w:rsidR="001305D4" w:rsidRDefault="001621A4" w:rsidP="00E630B5">
                  <w:pPr>
                    <w:pStyle w:val="NormalWeb"/>
                    <w:spacing w:line="255" w:lineRule="atLeast"/>
                    <w:rPr>
                      <w:rFonts w:ascii="Arial" w:hAnsi="Arial" w:cs="Arial"/>
                      <w:color w:val="444444"/>
                      <w:highlight w:val="yellow"/>
                    </w:rPr>
                  </w:pPr>
                  <w:ins w:id="29" w:author="Unknown">
                    <w:r w:rsidRPr="005613A0">
                      <w:rPr>
                        <w:rFonts w:ascii="Arial" w:hAnsi="Arial" w:cs="Arial"/>
                        <w:color w:val="444444"/>
                        <w:highlight w:val="yellow"/>
                      </w:rPr>
                      <w:t>Instance variables are those which are defined at the class level. Instance variables need not be</w:t>
                    </w:r>
                  </w:ins>
                </w:p>
                <w:p w:rsidR="001621A4" w:rsidRDefault="001621A4" w:rsidP="00E630B5">
                  <w:pPr>
                    <w:pStyle w:val="NormalWeb"/>
                    <w:spacing w:line="255" w:lineRule="atLeast"/>
                    <w:rPr>
                      <w:rFonts w:ascii="Arial" w:hAnsi="Arial" w:cs="Arial"/>
                      <w:color w:val="444444"/>
                    </w:rPr>
                  </w:pPr>
                  <w:ins w:id="30" w:author="Unknown">
                    <w:r w:rsidRPr="005613A0">
                      <w:rPr>
                        <w:rFonts w:ascii="Arial" w:hAnsi="Arial" w:cs="Arial"/>
                        <w:color w:val="444444"/>
                        <w:highlight w:val="yellow"/>
                      </w:rPr>
                      <w:t xml:space="preserve"> initialized before using them as they are automatically initialized to their default values.</w:t>
                    </w:r>
                  </w:ins>
                </w:p>
                <w:p w:rsidR="00FC2494" w:rsidRPr="00FC2494" w:rsidRDefault="00FC2494" w:rsidP="00FC2494">
                  <w:pPr>
                    <w:shd w:val="clear" w:color="auto" w:fill="FFFFFF"/>
                    <w:textAlignment w:val="baseline"/>
                    <w:rPr>
                      <w:rFonts w:ascii="Arial" w:hAnsi="Arial" w:cs="Arial"/>
                      <w:color w:val="242729"/>
                      <w:sz w:val="23"/>
                      <w:szCs w:val="23"/>
                    </w:rPr>
                  </w:pPr>
                  <w:r w:rsidRPr="00FC2494">
                    <w:rPr>
                      <w:rFonts w:ascii="inherit" w:hAnsi="inherit" w:cs="Arial"/>
                      <w:b/>
                      <w:bCs/>
                      <w:color w:val="242729"/>
                      <w:sz w:val="23"/>
                    </w:rPr>
                    <w:t>1.</w:t>
                  </w:r>
                  <w:r w:rsidRPr="00FC2494">
                    <w:rPr>
                      <w:rFonts w:ascii="Arial" w:hAnsi="Arial" w:cs="Arial"/>
                      <w:color w:val="242729"/>
                      <w:sz w:val="23"/>
                    </w:rPr>
                    <w:t> </w:t>
                  </w:r>
                  <w:r w:rsidRPr="00FC2494">
                    <w:rPr>
                      <w:rFonts w:ascii="Arial" w:hAnsi="Arial" w:cs="Arial"/>
                      <w:color w:val="242729"/>
                      <w:sz w:val="23"/>
                      <w:szCs w:val="23"/>
                    </w:rPr>
                    <w:t>An instance variable is</w:t>
                  </w:r>
                  <w:r w:rsidRPr="00FC2494">
                    <w:rPr>
                      <w:rFonts w:ascii="Arial" w:hAnsi="Arial" w:cs="Arial"/>
                      <w:color w:val="242729"/>
                      <w:sz w:val="23"/>
                    </w:rPr>
                    <w:t> </w:t>
                  </w:r>
                  <w:r w:rsidRPr="00FC2494">
                    <w:rPr>
                      <w:rFonts w:ascii="inherit" w:hAnsi="inherit" w:cs="Arial"/>
                      <w:i/>
                      <w:iCs/>
                      <w:color w:val="242729"/>
                      <w:sz w:val="23"/>
                    </w:rPr>
                    <w:t>one per Object</w:t>
                  </w:r>
                  <w:r w:rsidRPr="00FC2494">
                    <w:rPr>
                      <w:rFonts w:ascii="Arial" w:hAnsi="Arial" w:cs="Arial"/>
                      <w:color w:val="242729"/>
                      <w:sz w:val="23"/>
                      <w:szCs w:val="23"/>
                    </w:rPr>
                    <w:t>, every object has its</w:t>
                  </w:r>
                  <w:r w:rsidRPr="00FC2494">
                    <w:rPr>
                      <w:rFonts w:ascii="Arial" w:hAnsi="Arial" w:cs="Arial"/>
                      <w:color w:val="242729"/>
                      <w:sz w:val="23"/>
                    </w:rPr>
                    <w:t> </w:t>
                  </w:r>
                  <w:r w:rsidRPr="00FC2494">
                    <w:rPr>
                      <w:rFonts w:ascii="inherit" w:hAnsi="inherit" w:cs="Arial"/>
                      <w:b/>
                      <w:bCs/>
                      <w:color w:val="242729"/>
                      <w:sz w:val="23"/>
                    </w:rPr>
                    <w:t>own copy of instance variable.</w:t>
                  </w:r>
                </w:p>
                <w:p w:rsidR="00FC2494" w:rsidRPr="00FC2494" w:rsidRDefault="00FC2494" w:rsidP="00FC24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0"/>
                      <w:szCs w:val="20"/>
                    </w:rPr>
                  </w:pPr>
                  <w:r w:rsidRPr="00FC2494">
                    <w:rPr>
                      <w:rFonts w:ascii="inherit" w:hAnsi="inherit" w:cs="Consolas"/>
                      <w:color w:val="101094"/>
                      <w:sz w:val="20"/>
                      <w:szCs w:val="20"/>
                    </w:rPr>
                    <w:t>public</w:t>
                  </w:r>
                  <w:r w:rsidRPr="00FC2494">
                    <w:rPr>
                      <w:rFonts w:ascii="inherit" w:hAnsi="inherit" w:cs="Consolas"/>
                      <w:color w:val="303336"/>
                      <w:sz w:val="20"/>
                      <w:szCs w:val="20"/>
                    </w:rPr>
                    <w:t xml:space="preserve"> </w:t>
                  </w:r>
                  <w:r w:rsidRPr="00FC2494">
                    <w:rPr>
                      <w:rFonts w:ascii="inherit" w:hAnsi="inherit" w:cs="Consolas"/>
                      <w:color w:val="101094"/>
                      <w:sz w:val="20"/>
                      <w:szCs w:val="20"/>
                    </w:rPr>
                    <w:t>class</w:t>
                  </w:r>
                  <w:r w:rsidRPr="00FC2494">
                    <w:rPr>
                      <w:rFonts w:ascii="inherit" w:hAnsi="inherit" w:cs="Consolas"/>
                      <w:color w:val="303336"/>
                      <w:sz w:val="20"/>
                      <w:szCs w:val="20"/>
                    </w:rPr>
                    <w:t xml:space="preserve"> </w:t>
                  </w:r>
                  <w:r w:rsidRPr="00FC2494">
                    <w:rPr>
                      <w:rFonts w:ascii="inherit" w:hAnsi="inherit" w:cs="Consolas"/>
                      <w:color w:val="2B91AF"/>
                      <w:sz w:val="20"/>
                      <w:szCs w:val="20"/>
                    </w:rPr>
                    <w:t>Test</w:t>
                  </w:r>
                  <w:r w:rsidRPr="00FC2494">
                    <w:rPr>
                      <w:rFonts w:ascii="inherit" w:hAnsi="inherit" w:cs="Consolas"/>
                      <w:color w:val="303336"/>
                      <w:sz w:val="20"/>
                      <w:szCs w:val="20"/>
                    </w:rPr>
                    <w:t>{</w:t>
                  </w:r>
                </w:p>
                <w:p w:rsidR="00FC2494" w:rsidRPr="00FC2494" w:rsidRDefault="00FC2494" w:rsidP="00FC24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0"/>
                      <w:szCs w:val="20"/>
                    </w:rPr>
                  </w:pPr>
                </w:p>
                <w:p w:rsidR="00FC2494" w:rsidRPr="00FC2494" w:rsidRDefault="00FC2494" w:rsidP="00FC24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0"/>
                      <w:szCs w:val="20"/>
                    </w:rPr>
                  </w:pPr>
                  <w:r w:rsidRPr="00FC2494">
                    <w:rPr>
                      <w:rFonts w:ascii="inherit" w:hAnsi="inherit" w:cs="Consolas"/>
                      <w:color w:val="303336"/>
                      <w:sz w:val="20"/>
                      <w:szCs w:val="20"/>
                    </w:rPr>
                    <w:t xml:space="preserve">   </w:t>
                  </w:r>
                  <w:r w:rsidRPr="00FC2494">
                    <w:rPr>
                      <w:rFonts w:ascii="inherit" w:hAnsi="inherit" w:cs="Consolas"/>
                      <w:color w:val="101094"/>
                      <w:sz w:val="20"/>
                      <w:szCs w:val="20"/>
                    </w:rPr>
                    <w:t>int</w:t>
                  </w:r>
                  <w:r w:rsidRPr="00FC2494">
                    <w:rPr>
                      <w:rFonts w:ascii="inherit" w:hAnsi="inherit" w:cs="Consolas"/>
                      <w:color w:val="303336"/>
                      <w:sz w:val="20"/>
                      <w:szCs w:val="20"/>
                    </w:rPr>
                    <w:t xml:space="preserve"> x = </w:t>
                  </w:r>
                  <w:r w:rsidRPr="00FC2494">
                    <w:rPr>
                      <w:rFonts w:ascii="inherit" w:hAnsi="inherit" w:cs="Consolas"/>
                      <w:color w:val="7D2727"/>
                      <w:sz w:val="20"/>
                      <w:szCs w:val="20"/>
                    </w:rPr>
                    <w:t>5</w:t>
                  </w:r>
                  <w:r w:rsidRPr="00FC2494">
                    <w:rPr>
                      <w:rFonts w:ascii="inherit" w:hAnsi="inherit" w:cs="Consolas"/>
                      <w:color w:val="303336"/>
                      <w:sz w:val="20"/>
                      <w:szCs w:val="20"/>
                    </w:rPr>
                    <w:t>;</w:t>
                  </w:r>
                </w:p>
                <w:p w:rsidR="00FC2494" w:rsidRPr="00FC2494" w:rsidRDefault="00FC2494" w:rsidP="00FC24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0"/>
                      <w:szCs w:val="20"/>
                    </w:rPr>
                  </w:pPr>
                </w:p>
                <w:p w:rsidR="00FC2494" w:rsidRPr="00FC2494" w:rsidRDefault="00FC2494" w:rsidP="00FC24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0"/>
                      <w:szCs w:val="20"/>
                    </w:rPr>
                  </w:pPr>
                  <w:r w:rsidRPr="00FC2494">
                    <w:rPr>
                      <w:rFonts w:ascii="inherit" w:hAnsi="inherit" w:cs="Consolas"/>
                      <w:color w:val="303336"/>
                      <w:sz w:val="20"/>
                      <w:szCs w:val="20"/>
                    </w:rPr>
                    <w:t xml:space="preserve"> }</w:t>
                  </w:r>
                </w:p>
                <w:p w:rsidR="00FC2494" w:rsidRPr="00FC2494" w:rsidRDefault="00FC2494" w:rsidP="00FC24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0"/>
                      <w:szCs w:val="20"/>
                    </w:rPr>
                  </w:pPr>
                </w:p>
                <w:p w:rsidR="00FC2494" w:rsidRPr="00FC2494" w:rsidRDefault="00FC2494" w:rsidP="00FC24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0"/>
                      <w:szCs w:val="20"/>
                    </w:rPr>
                  </w:pPr>
                  <w:r w:rsidRPr="00FC2494">
                    <w:rPr>
                      <w:rFonts w:ascii="inherit" w:hAnsi="inherit" w:cs="Consolas"/>
                      <w:color w:val="2B91AF"/>
                      <w:sz w:val="20"/>
                      <w:szCs w:val="20"/>
                    </w:rPr>
                    <w:t>Test</w:t>
                  </w:r>
                  <w:r w:rsidRPr="00FC2494">
                    <w:rPr>
                      <w:rFonts w:ascii="inherit" w:hAnsi="inherit" w:cs="Consolas"/>
                      <w:color w:val="303336"/>
                      <w:sz w:val="20"/>
                      <w:szCs w:val="20"/>
                    </w:rPr>
                    <w:t xml:space="preserve"> t1 = </w:t>
                  </w:r>
                  <w:r w:rsidRPr="00FC2494">
                    <w:rPr>
                      <w:rFonts w:ascii="inherit" w:hAnsi="inherit" w:cs="Consolas"/>
                      <w:color w:val="101094"/>
                      <w:sz w:val="20"/>
                      <w:szCs w:val="20"/>
                    </w:rPr>
                    <w:t>new</w:t>
                  </w:r>
                  <w:r w:rsidRPr="00FC2494">
                    <w:rPr>
                      <w:rFonts w:ascii="inherit" w:hAnsi="inherit" w:cs="Consolas"/>
                      <w:color w:val="303336"/>
                      <w:sz w:val="20"/>
                      <w:szCs w:val="20"/>
                    </w:rPr>
                    <w:t xml:space="preserve"> </w:t>
                  </w:r>
                  <w:r w:rsidRPr="00FC2494">
                    <w:rPr>
                      <w:rFonts w:ascii="inherit" w:hAnsi="inherit" w:cs="Consolas"/>
                      <w:color w:val="2B91AF"/>
                      <w:sz w:val="20"/>
                      <w:szCs w:val="20"/>
                    </w:rPr>
                    <w:t>Test</w:t>
                  </w:r>
                  <w:r w:rsidRPr="00FC2494">
                    <w:rPr>
                      <w:rFonts w:ascii="inherit" w:hAnsi="inherit" w:cs="Consolas"/>
                      <w:color w:val="303336"/>
                      <w:sz w:val="20"/>
                      <w:szCs w:val="20"/>
                    </w:rPr>
                    <w:t xml:space="preserve">();   </w:t>
                  </w:r>
                </w:p>
                <w:p w:rsidR="00FC2494" w:rsidRPr="00FC2494" w:rsidRDefault="00FC2494" w:rsidP="00FC24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color w:val="393318"/>
                      <w:sz w:val="20"/>
                      <w:szCs w:val="20"/>
                    </w:rPr>
                  </w:pPr>
                  <w:r w:rsidRPr="00FC2494">
                    <w:rPr>
                      <w:rFonts w:ascii="inherit" w:hAnsi="inherit" w:cs="Consolas"/>
                      <w:color w:val="2B91AF"/>
                      <w:sz w:val="20"/>
                      <w:szCs w:val="20"/>
                    </w:rPr>
                    <w:t>Test</w:t>
                  </w:r>
                  <w:r w:rsidRPr="00FC2494">
                    <w:rPr>
                      <w:rFonts w:ascii="inherit" w:hAnsi="inherit" w:cs="Consolas"/>
                      <w:color w:val="303336"/>
                      <w:sz w:val="20"/>
                      <w:szCs w:val="20"/>
                    </w:rPr>
                    <w:t xml:space="preserve"> t2 = </w:t>
                  </w:r>
                  <w:r w:rsidRPr="00FC2494">
                    <w:rPr>
                      <w:rFonts w:ascii="inherit" w:hAnsi="inherit" w:cs="Consolas"/>
                      <w:color w:val="101094"/>
                      <w:sz w:val="20"/>
                      <w:szCs w:val="20"/>
                    </w:rPr>
                    <w:t>new</w:t>
                  </w:r>
                  <w:r w:rsidRPr="00FC2494">
                    <w:rPr>
                      <w:rFonts w:ascii="inherit" w:hAnsi="inherit" w:cs="Consolas"/>
                      <w:color w:val="303336"/>
                      <w:sz w:val="20"/>
                      <w:szCs w:val="20"/>
                    </w:rPr>
                    <w:t xml:space="preserve"> </w:t>
                  </w:r>
                  <w:r w:rsidRPr="00FC2494">
                    <w:rPr>
                      <w:rFonts w:ascii="inherit" w:hAnsi="inherit" w:cs="Consolas"/>
                      <w:color w:val="2B91AF"/>
                      <w:sz w:val="20"/>
                      <w:szCs w:val="20"/>
                    </w:rPr>
                    <w:t>Test</w:t>
                  </w:r>
                  <w:r w:rsidRPr="00FC2494">
                    <w:rPr>
                      <w:rFonts w:ascii="inherit" w:hAnsi="inherit" w:cs="Consolas"/>
                      <w:color w:val="303336"/>
                      <w:sz w:val="20"/>
                      <w:szCs w:val="20"/>
                    </w:rPr>
                    <w:t>();</w:t>
                  </w:r>
                </w:p>
                <w:p w:rsidR="00FC2494" w:rsidRPr="00FC2494" w:rsidRDefault="00FC2494" w:rsidP="00FC2494">
                  <w:pPr>
                    <w:shd w:val="clear" w:color="auto" w:fill="FFFFFF"/>
                    <w:textAlignment w:val="baseline"/>
                    <w:rPr>
                      <w:rFonts w:ascii="Arial" w:hAnsi="Arial" w:cs="Arial"/>
                      <w:color w:val="242729"/>
                      <w:sz w:val="23"/>
                      <w:szCs w:val="23"/>
                    </w:rPr>
                  </w:pPr>
                  <w:r w:rsidRPr="00FC2494">
                    <w:rPr>
                      <w:rFonts w:ascii="Arial" w:hAnsi="Arial" w:cs="Arial"/>
                      <w:color w:val="242729"/>
                      <w:sz w:val="23"/>
                      <w:szCs w:val="23"/>
                    </w:rPr>
                    <w:t>Both</w:t>
                  </w:r>
                  <w:r w:rsidRPr="00FC2494">
                    <w:rPr>
                      <w:rFonts w:ascii="Arial" w:hAnsi="Arial" w:cs="Arial"/>
                      <w:color w:val="242729"/>
                      <w:sz w:val="23"/>
                    </w:rPr>
                    <w:t> </w:t>
                  </w:r>
                  <w:r w:rsidRPr="00FC2494">
                    <w:rPr>
                      <w:rFonts w:ascii="Consolas" w:hAnsi="Consolas" w:cs="Consolas"/>
                      <w:color w:val="242729"/>
                      <w:sz w:val="20"/>
                    </w:rPr>
                    <w:t>t1</w:t>
                  </w:r>
                  <w:r w:rsidRPr="00FC2494">
                    <w:rPr>
                      <w:rFonts w:ascii="Arial" w:hAnsi="Arial" w:cs="Arial"/>
                      <w:color w:val="242729"/>
                      <w:sz w:val="23"/>
                    </w:rPr>
                    <w:t> </w:t>
                  </w:r>
                  <w:r w:rsidRPr="00FC2494">
                    <w:rPr>
                      <w:rFonts w:ascii="Arial" w:hAnsi="Arial" w:cs="Arial"/>
                      <w:color w:val="242729"/>
                      <w:sz w:val="23"/>
                      <w:szCs w:val="23"/>
                    </w:rPr>
                    <w:t>and</w:t>
                  </w:r>
                  <w:r w:rsidRPr="00FC2494">
                    <w:rPr>
                      <w:rFonts w:ascii="Arial" w:hAnsi="Arial" w:cs="Arial"/>
                      <w:color w:val="242729"/>
                      <w:sz w:val="23"/>
                    </w:rPr>
                    <w:t> </w:t>
                  </w:r>
                  <w:r w:rsidRPr="00FC2494">
                    <w:rPr>
                      <w:rFonts w:ascii="Consolas" w:hAnsi="Consolas" w:cs="Consolas"/>
                      <w:color w:val="242729"/>
                      <w:sz w:val="20"/>
                    </w:rPr>
                    <w:t>t2</w:t>
                  </w:r>
                  <w:r w:rsidRPr="00FC2494">
                    <w:rPr>
                      <w:rFonts w:ascii="Arial" w:hAnsi="Arial" w:cs="Arial"/>
                      <w:color w:val="242729"/>
                      <w:sz w:val="23"/>
                    </w:rPr>
                    <w:t> </w:t>
                  </w:r>
                  <w:r w:rsidRPr="00FC2494">
                    <w:rPr>
                      <w:rFonts w:ascii="Arial" w:hAnsi="Arial" w:cs="Arial"/>
                      <w:color w:val="242729"/>
                      <w:sz w:val="23"/>
                      <w:szCs w:val="23"/>
                    </w:rPr>
                    <w:t>will</w:t>
                  </w:r>
                  <w:r w:rsidRPr="00FC2494">
                    <w:rPr>
                      <w:rFonts w:ascii="Arial" w:hAnsi="Arial" w:cs="Arial"/>
                      <w:color w:val="242729"/>
                      <w:sz w:val="23"/>
                    </w:rPr>
                    <w:t> </w:t>
                  </w:r>
                  <w:r w:rsidRPr="00FC2494">
                    <w:rPr>
                      <w:rFonts w:ascii="inherit" w:hAnsi="inherit" w:cs="Arial"/>
                      <w:b/>
                      <w:bCs/>
                      <w:color w:val="242729"/>
                      <w:sz w:val="23"/>
                    </w:rPr>
                    <w:t>have its own copy of</w:t>
                  </w:r>
                  <w:r w:rsidRPr="00FC2494">
                    <w:rPr>
                      <w:rFonts w:ascii="Arial" w:hAnsi="Arial" w:cs="Arial"/>
                      <w:color w:val="242729"/>
                      <w:sz w:val="23"/>
                    </w:rPr>
                    <w:t> </w:t>
                  </w:r>
                  <w:r w:rsidRPr="00FC2494">
                    <w:rPr>
                      <w:rFonts w:ascii="Consolas" w:hAnsi="Consolas" w:cs="Consolas"/>
                      <w:color w:val="242729"/>
                      <w:sz w:val="20"/>
                    </w:rPr>
                    <w:t>x</w:t>
                  </w:r>
                  <w:r w:rsidRPr="00FC2494">
                    <w:rPr>
                      <w:rFonts w:ascii="Arial" w:hAnsi="Arial" w:cs="Arial"/>
                      <w:color w:val="242729"/>
                      <w:sz w:val="23"/>
                      <w:szCs w:val="23"/>
                    </w:rPr>
                    <w:t>.</w:t>
                  </w:r>
                </w:p>
                <w:p w:rsidR="00FC2494" w:rsidRPr="00FC2494" w:rsidRDefault="00FC2494" w:rsidP="00FC2494">
                  <w:pPr>
                    <w:shd w:val="clear" w:color="auto" w:fill="FFFFFF"/>
                    <w:textAlignment w:val="baseline"/>
                    <w:rPr>
                      <w:rFonts w:ascii="Arial" w:hAnsi="Arial" w:cs="Arial"/>
                      <w:color w:val="242729"/>
                      <w:sz w:val="23"/>
                      <w:szCs w:val="23"/>
                    </w:rPr>
                  </w:pPr>
                  <w:r w:rsidRPr="00FC2494">
                    <w:rPr>
                      <w:rFonts w:ascii="inherit" w:hAnsi="inherit" w:cs="Arial"/>
                      <w:b/>
                      <w:bCs/>
                      <w:color w:val="242729"/>
                      <w:sz w:val="23"/>
                    </w:rPr>
                    <w:t>2.</w:t>
                  </w:r>
                  <w:r w:rsidRPr="00FC2494">
                    <w:rPr>
                      <w:rFonts w:ascii="Arial" w:hAnsi="Arial" w:cs="Arial"/>
                      <w:color w:val="242729"/>
                      <w:sz w:val="23"/>
                    </w:rPr>
                    <w:t> </w:t>
                  </w:r>
                  <w:r w:rsidRPr="00FC2494">
                    <w:rPr>
                      <w:rFonts w:ascii="Arial" w:hAnsi="Arial" w:cs="Arial"/>
                      <w:color w:val="242729"/>
                      <w:sz w:val="23"/>
                      <w:szCs w:val="23"/>
                    </w:rPr>
                    <w:t>A static variable is</w:t>
                  </w:r>
                  <w:r w:rsidRPr="00FC2494">
                    <w:rPr>
                      <w:rFonts w:ascii="Arial" w:hAnsi="Arial" w:cs="Arial"/>
                      <w:color w:val="242729"/>
                      <w:sz w:val="23"/>
                    </w:rPr>
                    <w:t> </w:t>
                  </w:r>
                  <w:r w:rsidRPr="00FC2494">
                    <w:rPr>
                      <w:rFonts w:ascii="inherit" w:hAnsi="inherit" w:cs="Arial"/>
                      <w:i/>
                      <w:iCs/>
                      <w:color w:val="242729"/>
                      <w:sz w:val="23"/>
                    </w:rPr>
                    <w:t>one per Class</w:t>
                  </w:r>
                  <w:r w:rsidRPr="00FC2494">
                    <w:rPr>
                      <w:rFonts w:ascii="Arial" w:hAnsi="Arial" w:cs="Arial"/>
                      <w:color w:val="242729"/>
                      <w:sz w:val="23"/>
                      <w:szCs w:val="23"/>
                    </w:rPr>
                    <w:t>,</w:t>
                  </w:r>
                  <w:r w:rsidRPr="00FC2494">
                    <w:rPr>
                      <w:rFonts w:ascii="Arial" w:hAnsi="Arial" w:cs="Arial"/>
                      <w:color w:val="242729"/>
                      <w:sz w:val="23"/>
                    </w:rPr>
                    <w:t> </w:t>
                  </w:r>
                  <w:r w:rsidRPr="00FC2494">
                    <w:rPr>
                      <w:rFonts w:ascii="inherit" w:hAnsi="inherit" w:cs="Arial"/>
                      <w:b/>
                      <w:bCs/>
                      <w:color w:val="242729"/>
                      <w:sz w:val="23"/>
                    </w:rPr>
                    <w:t>every object of that class shares the same Static variable.</w:t>
                  </w:r>
                </w:p>
                <w:p w:rsidR="00FC2494" w:rsidRPr="005613A0" w:rsidRDefault="00FC2494" w:rsidP="00E630B5">
                  <w:pPr>
                    <w:pStyle w:val="NormalWeb"/>
                    <w:spacing w:line="255" w:lineRule="atLeast"/>
                    <w:rPr>
                      <w:ins w:id="31" w:author="Unknown"/>
                      <w:rFonts w:ascii="Arial" w:hAnsi="Arial" w:cs="Arial"/>
                      <w:color w:val="444444"/>
                    </w:rPr>
                  </w:pPr>
                </w:p>
                <w:p w:rsidR="001621A4" w:rsidRPr="005613A0" w:rsidRDefault="001621A4" w:rsidP="00E630B5">
                  <w:pPr>
                    <w:pStyle w:val="tech-question"/>
                    <w:rPr>
                      <w:ins w:id="32" w:author="Unknown"/>
                      <w:rFonts w:ascii="Arial" w:hAnsi="Arial" w:cs="Arial"/>
                      <w:sz w:val="24"/>
                      <w:szCs w:val="24"/>
                    </w:rPr>
                  </w:pPr>
                  <w:ins w:id="33" w:author="Unknown">
                    <w:r w:rsidRPr="005613A0">
                      <w:rPr>
                        <w:rFonts w:ascii="Arial" w:hAnsi="Arial" w:cs="Arial"/>
                        <w:sz w:val="24"/>
                        <w:szCs w:val="24"/>
                      </w:rPr>
                      <w:t>15. Should a main() method be compulsorily declared in all java classes?</w:t>
                    </w:r>
                  </w:ins>
                </w:p>
                <w:p w:rsidR="001621A4" w:rsidRPr="005613A0" w:rsidRDefault="001621A4" w:rsidP="00E630B5">
                  <w:pPr>
                    <w:pStyle w:val="NormalWeb"/>
                    <w:spacing w:line="255" w:lineRule="atLeast"/>
                    <w:rPr>
                      <w:ins w:id="34" w:author="Unknown"/>
                      <w:rFonts w:ascii="Arial" w:hAnsi="Arial" w:cs="Arial"/>
                      <w:color w:val="444444"/>
                    </w:rPr>
                  </w:pPr>
                  <w:ins w:id="35" w:author="Unknown">
                    <w:r w:rsidRPr="005613A0">
                      <w:rPr>
                        <w:rFonts w:ascii="Arial" w:hAnsi="Arial" w:cs="Arial"/>
                        <w:color w:val="444444"/>
                      </w:rPr>
                      <w:t xml:space="preserve">No not required. </w:t>
                    </w:r>
                    <w:r w:rsidRPr="005613A0">
                      <w:rPr>
                        <w:rFonts w:ascii="Arial" w:hAnsi="Arial" w:cs="Arial"/>
                        <w:color w:val="DD0000"/>
                      </w:rPr>
                      <w:t>main()</w:t>
                    </w:r>
                    <w:r w:rsidRPr="005613A0">
                      <w:rPr>
                        <w:rFonts w:ascii="Arial" w:hAnsi="Arial" w:cs="Arial"/>
                        <w:color w:val="444444"/>
                      </w:rPr>
                      <w:t xml:space="preserve"> method should be defined only if the source class is a java application.</w:t>
                    </w:r>
                  </w:ins>
                </w:p>
                <w:p w:rsidR="001621A4" w:rsidRPr="005613A0" w:rsidRDefault="001621A4" w:rsidP="00E630B5">
                  <w:pPr>
                    <w:pStyle w:val="tech-question"/>
                    <w:rPr>
                      <w:ins w:id="36" w:author="Unknown"/>
                      <w:rFonts w:ascii="Arial" w:hAnsi="Arial" w:cs="Arial"/>
                      <w:sz w:val="24"/>
                      <w:szCs w:val="24"/>
                      <w:highlight w:val="yellow"/>
                    </w:rPr>
                  </w:pPr>
                  <w:ins w:id="37" w:author="Unknown">
                    <w:r w:rsidRPr="005613A0">
                      <w:rPr>
                        <w:rFonts w:ascii="Arial" w:hAnsi="Arial" w:cs="Arial"/>
                        <w:sz w:val="24"/>
                        <w:szCs w:val="24"/>
                        <w:highlight w:val="yellow"/>
                      </w:rPr>
                      <w:t>18. What is the arguement of main() method?</w:t>
                    </w:r>
                  </w:ins>
                </w:p>
                <w:p w:rsidR="001621A4" w:rsidRPr="005613A0" w:rsidRDefault="001621A4" w:rsidP="00E630B5">
                  <w:pPr>
                    <w:pStyle w:val="NormalWeb"/>
                    <w:spacing w:line="255" w:lineRule="atLeast"/>
                    <w:rPr>
                      <w:ins w:id="38" w:author="Unknown"/>
                      <w:rFonts w:ascii="Arial" w:hAnsi="Arial" w:cs="Arial"/>
                      <w:color w:val="444444"/>
                    </w:rPr>
                  </w:pPr>
                  <w:ins w:id="39" w:author="Unknown">
                    <w:r w:rsidRPr="005613A0">
                      <w:rPr>
                        <w:rFonts w:ascii="Arial" w:hAnsi="Arial" w:cs="Arial"/>
                        <w:color w:val="DD0000"/>
                        <w:highlight w:val="yellow"/>
                      </w:rPr>
                      <w:t>main()</w:t>
                    </w:r>
                    <w:r w:rsidRPr="005613A0">
                      <w:rPr>
                        <w:rFonts w:ascii="Arial" w:hAnsi="Arial" w:cs="Arial"/>
                        <w:color w:val="444444"/>
                        <w:highlight w:val="yellow"/>
                      </w:rPr>
                      <w:t xml:space="preserve"> method accepts an array of String object as arguement.</w:t>
                    </w:r>
                  </w:ins>
                </w:p>
                <w:p w:rsidR="001621A4" w:rsidRPr="005613A0" w:rsidRDefault="001621A4" w:rsidP="00E630B5">
                  <w:pPr>
                    <w:pStyle w:val="NormalWeb"/>
                    <w:spacing w:line="255" w:lineRule="atLeast"/>
                    <w:rPr>
                      <w:rFonts w:ascii="Arial" w:hAnsi="Arial" w:cs="Arial"/>
                      <w:color w:val="444444"/>
                    </w:rPr>
                  </w:pPr>
                </w:p>
              </w:tc>
              <w:tc>
                <w:tcPr>
                  <w:tcW w:w="0" w:type="auto"/>
                  <w:vAlign w:val="center"/>
                </w:tcPr>
                <w:p w:rsidR="001621A4" w:rsidRPr="005613A0" w:rsidRDefault="001621A4" w:rsidP="00E630B5">
                  <w:pPr>
                    <w:rPr>
                      <w:ins w:id="40" w:author="Unknown"/>
                      <w:rFonts w:ascii="Arial" w:hAnsi="Arial" w:cs="Arial"/>
                    </w:rPr>
                  </w:pPr>
                </w:p>
              </w:tc>
            </w:tr>
            <w:tr w:rsidR="001621A4" w:rsidRPr="005613A0" w:rsidTr="00E630B5">
              <w:trPr>
                <w:tblCellSpacing w:w="0" w:type="dxa"/>
              </w:trPr>
              <w:tc>
                <w:tcPr>
                  <w:tcW w:w="0" w:type="auto"/>
                  <w:gridSpan w:val="2"/>
                  <w:tcMar>
                    <w:top w:w="0" w:type="dxa"/>
                    <w:left w:w="0" w:type="dxa"/>
                    <w:bottom w:w="0" w:type="dxa"/>
                    <w:right w:w="122" w:type="dxa"/>
                  </w:tcMar>
                </w:tcPr>
                <w:tbl>
                  <w:tblPr>
                    <w:tblW w:w="5000" w:type="pct"/>
                    <w:tblCellSpacing w:w="0" w:type="dxa"/>
                    <w:tblCellMar>
                      <w:left w:w="0" w:type="dxa"/>
                      <w:right w:w="0" w:type="dxa"/>
                    </w:tblCellMar>
                    <w:tblLook w:val="04A0" w:firstRow="1" w:lastRow="0" w:firstColumn="1" w:lastColumn="0" w:noHBand="0" w:noVBand="1"/>
                  </w:tblPr>
                  <w:tblGrid>
                    <w:gridCol w:w="11408"/>
                  </w:tblGrid>
                  <w:tr w:rsidR="001621A4" w:rsidRPr="005613A0" w:rsidTr="00E630B5">
                    <w:trPr>
                      <w:tblCellSpacing w:w="0" w:type="dxa"/>
                    </w:trPr>
                    <w:tc>
                      <w:tcPr>
                        <w:tcW w:w="0" w:type="auto"/>
                        <w:vAlign w:val="center"/>
                        <w:hideMark/>
                      </w:tcPr>
                      <w:p w:rsidR="001621A4" w:rsidRPr="005613A0" w:rsidRDefault="001621A4" w:rsidP="00E630B5">
                        <w:pPr>
                          <w:rPr>
                            <w:rFonts w:ascii="Arial" w:hAnsi="Arial" w:cs="Arial"/>
                          </w:rPr>
                        </w:pPr>
                      </w:p>
                    </w:tc>
                  </w:tr>
                </w:tbl>
                <w:p w:rsidR="001621A4" w:rsidRPr="005613A0" w:rsidRDefault="001621A4" w:rsidP="00E630B5">
                  <w:pPr>
                    <w:pStyle w:val="tech-question"/>
                    <w:rPr>
                      <w:ins w:id="41" w:author="Unknown"/>
                      <w:rFonts w:ascii="Arial" w:hAnsi="Arial" w:cs="Arial"/>
                      <w:sz w:val="24"/>
                      <w:szCs w:val="24"/>
                    </w:rPr>
                  </w:pPr>
                  <w:ins w:id="42" w:author="Unknown">
                    <w:r w:rsidRPr="005613A0">
                      <w:rPr>
                        <w:rFonts w:ascii="Arial" w:hAnsi="Arial" w:cs="Arial"/>
                        <w:sz w:val="24"/>
                        <w:szCs w:val="24"/>
                      </w:rPr>
                      <w:t>19. Can a main() method be overloaded?</w:t>
                    </w:r>
                  </w:ins>
                </w:p>
                <w:p w:rsidR="005A5162" w:rsidRDefault="001621A4" w:rsidP="00E630B5">
                  <w:pPr>
                    <w:pStyle w:val="NormalWeb"/>
                    <w:spacing w:line="255" w:lineRule="atLeast"/>
                    <w:rPr>
                      <w:rFonts w:ascii="Arial" w:hAnsi="Arial" w:cs="Arial"/>
                      <w:color w:val="444444"/>
                    </w:rPr>
                  </w:pPr>
                  <w:ins w:id="43" w:author="Unknown">
                    <w:r w:rsidRPr="005613A0">
                      <w:rPr>
                        <w:rFonts w:ascii="Arial" w:hAnsi="Arial" w:cs="Arial"/>
                        <w:color w:val="444444"/>
                      </w:rPr>
                      <w:t xml:space="preserve">Yes. You can have any number of </w:t>
                    </w:r>
                    <w:r w:rsidRPr="005613A0">
                      <w:rPr>
                        <w:rFonts w:ascii="Arial" w:hAnsi="Arial" w:cs="Arial"/>
                        <w:color w:val="DD0000"/>
                      </w:rPr>
                      <w:t>main()</w:t>
                    </w:r>
                    <w:r w:rsidRPr="005613A0">
                      <w:rPr>
                        <w:rFonts w:ascii="Arial" w:hAnsi="Arial" w:cs="Arial"/>
                        <w:color w:val="444444"/>
                      </w:rPr>
                      <w:t xml:space="preserve"> methods with different method signature and </w:t>
                    </w:r>
                  </w:ins>
                </w:p>
                <w:p w:rsidR="001621A4" w:rsidRDefault="001621A4" w:rsidP="00E630B5">
                  <w:pPr>
                    <w:pStyle w:val="NormalWeb"/>
                    <w:spacing w:line="255" w:lineRule="atLeast"/>
                    <w:rPr>
                      <w:rFonts w:ascii="Arial" w:hAnsi="Arial" w:cs="Arial"/>
                      <w:color w:val="444444"/>
                    </w:rPr>
                  </w:pPr>
                  <w:ins w:id="44" w:author="Unknown">
                    <w:r w:rsidRPr="005613A0">
                      <w:rPr>
                        <w:rFonts w:ascii="Arial" w:hAnsi="Arial" w:cs="Arial"/>
                        <w:color w:val="444444"/>
                      </w:rPr>
                      <w:t>implementation in the class.</w:t>
                    </w:r>
                  </w:ins>
                </w:p>
                <w:p w:rsidR="005A5162" w:rsidRPr="005613A0" w:rsidRDefault="005A5162" w:rsidP="00E630B5">
                  <w:pPr>
                    <w:pStyle w:val="NormalWeb"/>
                    <w:spacing w:line="255" w:lineRule="atLeast"/>
                    <w:rPr>
                      <w:ins w:id="45" w:author="Unknown"/>
                      <w:rFonts w:ascii="Arial" w:hAnsi="Arial" w:cs="Arial"/>
                      <w:color w:val="444444"/>
                    </w:rPr>
                  </w:pPr>
                  <w:r>
                    <w:rPr>
                      <w:rFonts w:ascii="Arial" w:hAnsi="Arial" w:cs="Arial"/>
                      <w:color w:val="222222"/>
                      <w:shd w:val="clear" w:color="auto" w:fill="FFFFFF"/>
                    </w:rPr>
                    <w:t>yes </w:t>
                  </w:r>
                  <w:r>
                    <w:rPr>
                      <w:rFonts w:ascii="Arial" w:hAnsi="Arial" w:cs="Arial"/>
                      <w:b/>
                      <w:bCs/>
                      <w:color w:val="222222"/>
                      <w:shd w:val="clear" w:color="auto" w:fill="FFFFFF"/>
                    </w:rPr>
                    <w:t>we can overload main method</w:t>
                  </w:r>
                  <w:r>
                    <w:rPr>
                      <w:rFonts w:ascii="Arial" w:hAnsi="Arial" w:cs="Arial"/>
                      <w:color w:val="222222"/>
                      <w:shd w:val="clear" w:color="auto" w:fill="FFFFFF"/>
                    </w:rPr>
                    <w:t>. . Yes, </w:t>
                  </w:r>
                  <w:r>
                    <w:rPr>
                      <w:rFonts w:ascii="Arial" w:hAnsi="Arial" w:cs="Arial"/>
                      <w:b/>
                      <w:bCs/>
                      <w:color w:val="222222"/>
                      <w:shd w:val="clear" w:color="auto" w:fill="FFFFFF"/>
                    </w:rPr>
                    <w:t>main method can</w:t>
                  </w:r>
                  <w:r>
                    <w:rPr>
                      <w:rFonts w:ascii="Arial" w:hAnsi="Arial" w:cs="Arial"/>
                      <w:color w:val="222222"/>
                      <w:shd w:val="clear" w:color="auto" w:fill="FFFFFF"/>
                    </w:rPr>
                    <w:t> be </w:t>
                  </w:r>
                  <w:r>
                    <w:rPr>
                      <w:rFonts w:ascii="Arial" w:hAnsi="Arial" w:cs="Arial"/>
                      <w:b/>
                      <w:bCs/>
                      <w:color w:val="222222"/>
                      <w:shd w:val="clear" w:color="auto" w:fill="FFFFFF"/>
                    </w:rPr>
                    <w:t>overloaded</w:t>
                  </w:r>
                  <w:r>
                    <w:rPr>
                      <w:rFonts w:ascii="Arial" w:hAnsi="Arial" w:cs="Arial"/>
                      <w:color w:val="222222"/>
                      <w:shd w:val="clear" w:color="auto" w:fill="FFFFFF"/>
                    </w:rPr>
                    <w:t>. </w:t>
                  </w:r>
                  <w:r>
                    <w:rPr>
                      <w:rFonts w:ascii="Arial" w:hAnsi="Arial" w:cs="Arial"/>
                      <w:b/>
                      <w:bCs/>
                      <w:color w:val="222222"/>
                      <w:shd w:val="clear" w:color="auto" w:fill="FFFFFF"/>
                    </w:rPr>
                    <w:t>Overloaded main method</w:t>
                  </w:r>
                  <w:r>
                    <w:rPr>
                      <w:rFonts w:ascii="Arial" w:hAnsi="Arial" w:cs="Arial"/>
                      <w:color w:val="222222"/>
                      <w:shd w:val="clear" w:color="auto" w:fill="FFFFFF"/>
                    </w:rPr>
                    <w:t> has to be called from inside the "public static void</w:t>
                  </w:r>
                  <w:r>
                    <w:rPr>
                      <w:rFonts w:ascii="Arial" w:hAnsi="Arial" w:cs="Arial"/>
                      <w:b/>
                      <w:bCs/>
                      <w:color w:val="222222"/>
                      <w:shd w:val="clear" w:color="auto" w:fill="FFFFFF"/>
                    </w:rPr>
                    <w:t>main</w:t>
                  </w:r>
                  <w:r>
                    <w:rPr>
                      <w:rFonts w:ascii="Arial" w:hAnsi="Arial" w:cs="Arial"/>
                      <w:color w:val="222222"/>
                      <w:shd w:val="clear" w:color="auto" w:fill="FFFFFF"/>
                    </w:rPr>
                    <w:t>(String args[])" as this is the entry point when the </w:t>
                  </w:r>
                </w:p>
                <w:p w:rsidR="001621A4" w:rsidRPr="005613A0" w:rsidRDefault="001621A4" w:rsidP="00E630B5">
                  <w:pPr>
                    <w:pStyle w:val="tech-question"/>
                    <w:rPr>
                      <w:ins w:id="46" w:author="Unknown"/>
                      <w:rFonts w:ascii="Arial" w:hAnsi="Arial" w:cs="Arial"/>
                      <w:sz w:val="24"/>
                      <w:szCs w:val="24"/>
                    </w:rPr>
                  </w:pPr>
                  <w:ins w:id="47" w:author="Unknown">
                    <w:r w:rsidRPr="005613A0">
                      <w:rPr>
                        <w:rFonts w:ascii="Arial" w:hAnsi="Arial" w:cs="Arial"/>
                        <w:sz w:val="24"/>
                        <w:szCs w:val="24"/>
                      </w:rPr>
                      <w:t>20. Can a main() method be declared final?</w:t>
                    </w:r>
                  </w:ins>
                </w:p>
                <w:p w:rsidR="001621A4" w:rsidRPr="005613A0" w:rsidRDefault="001621A4" w:rsidP="00E630B5">
                  <w:pPr>
                    <w:pStyle w:val="NormalWeb"/>
                    <w:spacing w:line="255" w:lineRule="atLeast"/>
                    <w:rPr>
                      <w:ins w:id="48" w:author="Unknown"/>
                      <w:rFonts w:ascii="Arial" w:hAnsi="Arial" w:cs="Arial"/>
                      <w:color w:val="444444"/>
                    </w:rPr>
                  </w:pPr>
                  <w:ins w:id="49" w:author="Unknown">
                    <w:r w:rsidRPr="005613A0">
                      <w:rPr>
                        <w:rFonts w:ascii="Arial" w:hAnsi="Arial" w:cs="Arial"/>
                        <w:color w:val="444444"/>
                      </w:rPr>
                      <w:lastRenderedPageBreak/>
                      <w:t xml:space="preserve">Yes. Any inheriting class will not be able to have </w:t>
                    </w:r>
                  </w:ins>
                  <w:r w:rsidR="00BB148F" w:rsidRPr="005613A0">
                    <w:rPr>
                      <w:rFonts w:ascii="Arial" w:hAnsi="Arial" w:cs="Arial"/>
                      <w:color w:val="444444"/>
                    </w:rPr>
                    <w:t>its</w:t>
                  </w:r>
                  <w:ins w:id="50" w:author="Unknown">
                    <w:r w:rsidRPr="005613A0">
                      <w:rPr>
                        <w:rFonts w:ascii="Arial" w:hAnsi="Arial" w:cs="Arial"/>
                        <w:color w:val="444444"/>
                      </w:rPr>
                      <w:t xml:space="preserve"> own default </w:t>
                    </w:r>
                    <w:r w:rsidRPr="005613A0">
                      <w:rPr>
                        <w:rFonts w:ascii="Arial" w:hAnsi="Arial" w:cs="Arial"/>
                        <w:color w:val="DD0000"/>
                      </w:rPr>
                      <w:t>main()</w:t>
                    </w:r>
                    <w:r w:rsidRPr="005613A0">
                      <w:rPr>
                        <w:rFonts w:ascii="Arial" w:hAnsi="Arial" w:cs="Arial"/>
                        <w:color w:val="444444"/>
                      </w:rPr>
                      <w:t xml:space="preserve"> method.</w:t>
                    </w:r>
                  </w:ins>
                </w:p>
                <w:p w:rsidR="001621A4" w:rsidRPr="005613A0" w:rsidRDefault="001621A4" w:rsidP="00E630B5">
                  <w:pPr>
                    <w:pStyle w:val="tech-question"/>
                    <w:rPr>
                      <w:ins w:id="51" w:author="Unknown"/>
                      <w:rFonts w:ascii="Arial" w:hAnsi="Arial" w:cs="Arial"/>
                      <w:sz w:val="24"/>
                      <w:szCs w:val="24"/>
                      <w:highlight w:val="yellow"/>
                    </w:rPr>
                  </w:pPr>
                  <w:ins w:id="52" w:author="Unknown">
                    <w:r w:rsidRPr="005613A0">
                      <w:rPr>
                        <w:rFonts w:ascii="Arial" w:hAnsi="Arial" w:cs="Arial"/>
                        <w:sz w:val="24"/>
                        <w:szCs w:val="24"/>
                      </w:rPr>
                      <w:t>21</w:t>
                    </w:r>
                    <w:r w:rsidRPr="005613A0">
                      <w:rPr>
                        <w:rFonts w:ascii="Arial" w:hAnsi="Arial" w:cs="Arial"/>
                        <w:sz w:val="24"/>
                        <w:szCs w:val="24"/>
                        <w:highlight w:val="yellow"/>
                      </w:rPr>
                      <w:t>. Does the order of public and static declaration matter in main() method?</w:t>
                    </w:r>
                  </w:ins>
                </w:p>
                <w:p w:rsidR="001621A4" w:rsidRPr="005613A0" w:rsidRDefault="001621A4" w:rsidP="00E630B5">
                  <w:pPr>
                    <w:pStyle w:val="NormalWeb"/>
                    <w:spacing w:line="255" w:lineRule="atLeast"/>
                    <w:rPr>
                      <w:ins w:id="53" w:author="Unknown"/>
                      <w:rFonts w:ascii="Arial" w:hAnsi="Arial" w:cs="Arial"/>
                      <w:color w:val="444444"/>
                    </w:rPr>
                  </w:pPr>
                  <w:ins w:id="54" w:author="Unknown">
                    <w:r w:rsidRPr="005613A0">
                      <w:rPr>
                        <w:rFonts w:ascii="Arial" w:hAnsi="Arial" w:cs="Arial"/>
                        <w:color w:val="444444"/>
                        <w:highlight w:val="yellow"/>
                      </w:rPr>
                      <w:t xml:space="preserve">No. It doesn't matter but </w:t>
                    </w:r>
                    <w:r w:rsidRPr="005613A0">
                      <w:rPr>
                        <w:rFonts w:ascii="Arial" w:hAnsi="Arial" w:cs="Arial"/>
                        <w:color w:val="DD0000"/>
                        <w:highlight w:val="yellow"/>
                      </w:rPr>
                      <w:t>void</w:t>
                    </w:r>
                    <w:r w:rsidRPr="005613A0">
                      <w:rPr>
                        <w:rFonts w:ascii="Arial" w:hAnsi="Arial" w:cs="Arial"/>
                        <w:color w:val="444444"/>
                        <w:highlight w:val="yellow"/>
                      </w:rPr>
                      <w:t xml:space="preserve"> should always come before </w:t>
                    </w:r>
                    <w:r w:rsidRPr="005613A0">
                      <w:rPr>
                        <w:rFonts w:ascii="Arial" w:hAnsi="Arial" w:cs="Arial"/>
                        <w:color w:val="DD0000"/>
                        <w:highlight w:val="yellow"/>
                      </w:rPr>
                      <w:t>main()</w:t>
                    </w:r>
                    <w:r w:rsidRPr="005613A0">
                      <w:rPr>
                        <w:rFonts w:ascii="Arial" w:hAnsi="Arial" w:cs="Arial"/>
                        <w:color w:val="444444"/>
                        <w:highlight w:val="yellow"/>
                      </w:rPr>
                      <w:t>.</w:t>
                    </w:r>
                  </w:ins>
                </w:p>
                <w:p w:rsidR="001621A4" w:rsidRPr="005613A0" w:rsidRDefault="001621A4" w:rsidP="00E630B5">
                  <w:pPr>
                    <w:pStyle w:val="tech-question"/>
                    <w:rPr>
                      <w:ins w:id="55" w:author="Unknown"/>
                      <w:rFonts w:ascii="Arial" w:hAnsi="Arial" w:cs="Arial"/>
                      <w:sz w:val="24"/>
                      <w:szCs w:val="24"/>
                    </w:rPr>
                  </w:pPr>
                  <w:ins w:id="56" w:author="Unknown">
                    <w:r w:rsidRPr="005613A0">
                      <w:rPr>
                        <w:rFonts w:ascii="Arial" w:hAnsi="Arial" w:cs="Arial"/>
                        <w:sz w:val="24"/>
                        <w:szCs w:val="24"/>
                      </w:rPr>
                      <w:t>23. What is a package?</w:t>
                    </w:r>
                  </w:ins>
                </w:p>
                <w:p w:rsidR="001621A4" w:rsidRPr="005613A0" w:rsidRDefault="001621A4" w:rsidP="00E630B5">
                  <w:pPr>
                    <w:pStyle w:val="NormalWeb"/>
                    <w:spacing w:line="255" w:lineRule="atLeast"/>
                    <w:rPr>
                      <w:ins w:id="57" w:author="Unknown"/>
                      <w:rFonts w:ascii="Arial" w:hAnsi="Arial" w:cs="Arial"/>
                      <w:color w:val="444444"/>
                    </w:rPr>
                  </w:pPr>
                  <w:ins w:id="58" w:author="Unknown">
                    <w:r w:rsidRPr="005613A0">
                      <w:rPr>
                        <w:rFonts w:ascii="Arial" w:hAnsi="Arial" w:cs="Arial"/>
                        <w:color w:val="444444"/>
                      </w:rPr>
                      <w:t xml:space="preserve">Package is a collection of related classes and interfaces. </w:t>
                    </w:r>
                  </w:ins>
                  <w:r w:rsidRPr="005613A0">
                    <w:rPr>
                      <w:rFonts w:ascii="Arial" w:hAnsi="Arial" w:cs="Arial"/>
                      <w:color w:val="444444"/>
                    </w:rPr>
                    <w:t>Package</w:t>
                  </w:r>
                  <w:ins w:id="59" w:author="Unknown">
                    <w:r w:rsidRPr="005613A0">
                      <w:rPr>
                        <w:rFonts w:ascii="Arial" w:hAnsi="Arial" w:cs="Arial"/>
                        <w:color w:val="444444"/>
                      </w:rPr>
                      <w:t xml:space="preserve"> declaration should be first statement in a java class.</w:t>
                    </w:r>
                  </w:ins>
                </w:p>
                <w:p w:rsidR="001621A4" w:rsidRPr="005613A0" w:rsidRDefault="001621A4" w:rsidP="00E630B5">
                  <w:pPr>
                    <w:pStyle w:val="tech-question"/>
                    <w:rPr>
                      <w:ins w:id="60" w:author="Unknown"/>
                      <w:rFonts w:ascii="Arial" w:hAnsi="Arial" w:cs="Arial"/>
                      <w:sz w:val="24"/>
                      <w:szCs w:val="24"/>
                      <w:highlight w:val="yellow"/>
                    </w:rPr>
                  </w:pPr>
                  <w:ins w:id="61" w:author="Unknown">
                    <w:r w:rsidRPr="005613A0">
                      <w:rPr>
                        <w:rFonts w:ascii="Arial" w:hAnsi="Arial" w:cs="Arial"/>
                        <w:sz w:val="24"/>
                        <w:szCs w:val="24"/>
                        <w:highlight w:val="yellow"/>
                      </w:rPr>
                      <w:t>24. Which package is imported by default?</w:t>
                    </w:r>
                  </w:ins>
                </w:p>
                <w:p w:rsidR="001621A4" w:rsidRPr="005613A0" w:rsidRDefault="001621A4" w:rsidP="00E630B5">
                  <w:pPr>
                    <w:pStyle w:val="NormalWeb"/>
                    <w:spacing w:line="255" w:lineRule="atLeast"/>
                    <w:rPr>
                      <w:rFonts w:ascii="Arial" w:hAnsi="Arial" w:cs="Arial"/>
                      <w:color w:val="444444"/>
                    </w:rPr>
                  </w:pPr>
                  <w:ins w:id="62" w:author="Unknown">
                    <w:r w:rsidRPr="005613A0">
                      <w:rPr>
                        <w:rFonts w:ascii="Arial" w:hAnsi="Arial" w:cs="Arial"/>
                        <w:color w:val="DD0000"/>
                        <w:highlight w:val="yellow"/>
                      </w:rPr>
                      <w:t>java.lang package</w:t>
                    </w:r>
                    <w:r w:rsidRPr="005613A0">
                      <w:rPr>
                        <w:rFonts w:ascii="Arial" w:hAnsi="Arial" w:cs="Arial"/>
                        <w:color w:val="444444"/>
                        <w:highlight w:val="yellow"/>
                      </w:rPr>
                      <w:t xml:space="preserve"> is imported by default even without a package declaration.</w:t>
                    </w:r>
                  </w:ins>
                </w:p>
                <w:p w:rsidR="001621A4" w:rsidRPr="005613A0" w:rsidRDefault="001621A4" w:rsidP="00E630B5">
                  <w:pPr>
                    <w:pStyle w:val="tech-question"/>
                    <w:rPr>
                      <w:ins w:id="63" w:author="Unknown"/>
                      <w:rFonts w:ascii="Arial" w:hAnsi="Arial" w:cs="Arial"/>
                      <w:sz w:val="24"/>
                      <w:szCs w:val="24"/>
                      <w:highlight w:val="yellow"/>
                    </w:rPr>
                  </w:pPr>
                  <w:ins w:id="64" w:author="Unknown">
                    <w:r w:rsidRPr="005613A0">
                      <w:rPr>
                        <w:rFonts w:ascii="Arial" w:hAnsi="Arial" w:cs="Arial"/>
                        <w:sz w:val="24"/>
                        <w:szCs w:val="24"/>
                        <w:highlight w:val="yellow"/>
                      </w:rPr>
                      <w:t>26. Can a class be declared as protected?</w:t>
                    </w:r>
                  </w:ins>
                </w:p>
                <w:p w:rsidR="001621A4" w:rsidRDefault="001621A4" w:rsidP="00E630B5">
                  <w:pPr>
                    <w:pStyle w:val="NormalWeb"/>
                    <w:spacing w:line="255" w:lineRule="atLeast"/>
                    <w:rPr>
                      <w:rFonts w:ascii="Arial" w:hAnsi="Arial" w:cs="Arial"/>
                      <w:color w:val="444444"/>
                    </w:rPr>
                  </w:pPr>
                  <w:ins w:id="65" w:author="Unknown">
                    <w:r w:rsidRPr="005613A0">
                      <w:rPr>
                        <w:rFonts w:ascii="Arial" w:hAnsi="Arial" w:cs="Arial"/>
                        <w:color w:val="444444"/>
                        <w:highlight w:val="yellow"/>
                      </w:rPr>
                      <w:t xml:space="preserve">A class can't be declared as </w:t>
                    </w:r>
                    <w:r w:rsidRPr="005613A0">
                      <w:rPr>
                        <w:rFonts w:ascii="Arial" w:hAnsi="Arial" w:cs="Arial"/>
                        <w:color w:val="DD0000"/>
                        <w:highlight w:val="yellow"/>
                      </w:rPr>
                      <w:t>protected</w:t>
                    </w:r>
                    <w:r w:rsidRPr="005613A0">
                      <w:rPr>
                        <w:rFonts w:ascii="Arial" w:hAnsi="Arial" w:cs="Arial"/>
                        <w:color w:val="444444"/>
                        <w:highlight w:val="yellow"/>
                      </w:rPr>
                      <w:t xml:space="preserve">. only methods can be declared as </w:t>
                    </w:r>
                    <w:r w:rsidRPr="005613A0">
                      <w:rPr>
                        <w:rFonts w:ascii="Arial" w:hAnsi="Arial" w:cs="Arial"/>
                        <w:color w:val="DD0000"/>
                        <w:highlight w:val="yellow"/>
                      </w:rPr>
                      <w:t>protected</w:t>
                    </w:r>
                    <w:r w:rsidRPr="005613A0">
                      <w:rPr>
                        <w:rFonts w:ascii="Arial" w:hAnsi="Arial" w:cs="Arial"/>
                        <w:color w:val="444444"/>
                        <w:highlight w:val="yellow"/>
                      </w:rPr>
                      <w:t>.</w:t>
                    </w:r>
                  </w:ins>
                </w:p>
                <w:p w:rsidR="001621A4" w:rsidRDefault="00FC1657" w:rsidP="00E630B5">
                  <w:pPr>
                    <w:pStyle w:val="NormalWeb"/>
                    <w:spacing w:line="255" w:lineRule="atLeast"/>
                  </w:pPr>
                  <w:hyperlink r:id="rId49" w:history="1">
                    <w:r w:rsidR="001621A4" w:rsidRPr="005613A0">
                      <w:rPr>
                        <w:rStyle w:val="Hyperlink"/>
                        <w:rFonts w:ascii="Arial" w:hAnsi="Arial" w:cs="Arial"/>
                      </w:rPr>
                      <w:t>http://way2java.com/packages/access-specifiers-accessibility-permissions-restrictions/</w:t>
                    </w:r>
                  </w:hyperlink>
                </w:p>
                <w:p w:rsidR="005C4DF1" w:rsidRPr="005613A0" w:rsidRDefault="005C4DF1" w:rsidP="00E630B5">
                  <w:pPr>
                    <w:pStyle w:val="NormalWeb"/>
                    <w:spacing w:line="255" w:lineRule="atLeast"/>
                    <w:rPr>
                      <w:rFonts w:ascii="Arial" w:hAnsi="Arial" w:cs="Arial"/>
                      <w:color w:val="444444"/>
                    </w:rPr>
                  </w:pPr>
                  <w:r>
                    <w:rPr>
                      <w:rFonts w:ascii="Helvetica" w:hAnsi="Helvetica"/>
                      <w:color w:val="555555"/>
                      <w:sz w:val="27"/>
                      <w:szCs w:val="27"/>
                      <w:shd w:val="clear" w:color="auto" w:fill="FFFFFF"/>
                    </w:rPr>
                    <w:t>. Fields, methods and constructors declared protected in a superclass can be accessed only by subclasses in other packages.</w:t>
                  </w:r>
                </w:p>
                <w:p w:rsidR="001621A4" w:rsidRPr="005613A0" w:rsidRDefault="001621A4" w:rsidP="00E630B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70" w:lineRule="atLeast"/>
                    <w:textAlignment w:val="baseline"/>
                    <w:rPr>
                      <w:rFonts w:ascii="Arial" w:hAnsi="Arial" w:cs="Arial"/>
                      <w:color w:val="000000"/>
                    </w:rPr>
                  </w:pPr>
                  <w:r w:rsidRPr="005613A0">
                    <w:rPr>
                      <w:rFonts w:ascii="Arial" w:hAnsi="Arial" w:cs="Arial"/>
                      <w:color w:val="000000"/>
                    </w:rPr>
                    <w:t>odifier    | Class | Package | Subclass | World</w:t>
                  </w:r>
                </w:p>
                <w:p w:rsidR="001621A4" w:rsidRPr="005613A0" w:rsidRDefault="001621A4" w:rsidP="00E630B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70" w:lineRule="atLeast"/>
                    <w:textAlignment w:val="baseline"/>
                    <w:rPr>
                      <w:rFonts w:ascii="Arial" w:hAnsi="Arial" w:cs="Arial"/>
                      <w:color w:val="000000"/>
                    </w:rPr>
                  </w:pPr>
                  <w:r w:rsidRPr="005613A0">
                    <w:rPr>
                      <w:rFonts w:ascii="Arial" w:hAnsi="Arial" w:cs="Arial"/>
                      <w:color w:val="000000"/>
                    </w:rPr>
                    <w:t>————————————+———————+—————————+——————————+———————</w:t>
                  </w:r>
                </w:p>
                <w:p w:rsidR="001621A4" w:rsidRPr="005613A0" w:rsidRDefault="001621A4" w:rsidP="00E630B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70" w:lineRule="atLeast"/>
                    <w:textAlignment w:val="baseline"/>
                    <w:rPr>
                      <w:rFonts w:ascii="Arial" w:hAnsi="Arial" w:cs="Arial"/>
                      <w:color w:val="000000"/>
                    </w:rPr>
                  </w:pPr>
                  <w:r w:rsidRPr="005613A0">
                    <w:rPr>
                      <w:rFonts w:ascii="Arial" w:hAnsi="Arial" w:cs="Arial"/>
                      <w:color w:val="000000"/>
                    </w:rPr>
                    <w:t xml:space="preserve">public      |  </w:t>
                  </w:r>
                  <w:r w:rsidRPr="005613A0">
                    <w:rPr>
                      <w:rFonts w:ascii="Arial" w:eastAsia="MS Mincho" w:hAnsi="MS Mincho" w:cs="Arial"/>
                      <w:color w:val="000000"/>
                    </w:rPr>
                    <w:t>✔</w:t>
                  </w:r>
                  <w:r w:rsidRPr="005613A0">
                    <w:rPr>
                      <w:rFonts w:ascii="Arial" w:hAnsi="Arial" w:cs="Arial"/>
                      <w:color w:val="000000"/>
                    </w:rPr>
                    <w:t xml:space="preserve">    |    </w:t>
                  </w:r>
                  <w:r w:rsidRPr="005613A0">
                    <w:rPr>
                      <w:rFonts w:ascii="Arial" w:eastAsia="MS Mincho" w:hAnsi="MS Mincho" w:cs="Arial"/>
                      <w:color w:val="000000"/>
                    </w:rPr>
                    <w:t>✔</w:t>
                  </w:r>
                  <w:r w:rsidRPr="005613A0">
                    <w:rPr>
                      <w:rFonts w:ascii="Arial" w:hAnsi="Arial" w:cs="Arial"/>
                      <w:color w:val="000000"/>
                    </w:rPr>
                    <w:t xml:space="preserve">    |    </w:t>
                  </w:r>
                  <w:r w:rsidRPr="005613A0">
                    <w:rPr>
                      <w:rFonts w:ascii="Arial" w:eastAsia="MS Mincho" w:hAnsi="MS Mincho" w:cs="Arial"/>
                      <w:color w:val="000000"/>
                    </w:rPr>
                    <w:t>✔</w:t>
                  </w:r>
                  <w:r w:rsidRPr="005613A0">
                    <w:rPr>
                      <w:rFonts w:ascii="Arial" w:hAnsi="Arial" w:cs="Arial"/>
                      <w:color w:val="000000"/>
                    </w:rPr>
                    <w:t xml:space="preserve">     |   </w:t>
                  </w:r>
                  <w:r w:rsidRPr="005613A0">
                    <w:rPr>
                      <w:rFonts w:ascii="Arial" w:eastAsia="MS Mincho" w:hAnsi="MS Mincho" w:cs="Arial"/>
                      <w:color w:val="000000"/>
                    </w:rPr>
                    <w:t>✔</w:t>
                  </w:r>
                </w:p>
                <w:p w:rsidR="001621A4" w:rsidRPr="005613A0" w:rsidRDefault="001621A4" w:rsidP="00E630B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70" w:lineRule="atLeast"/>
                    <w:textAlignment w:val="baseline"/>
                    <w:rPr>
                      <w:rFonts w:ascii="Arial" w:hAnsi="Arial" w:cs="Arial"/>
                      <w:color w:val="000000"/>
                    </w:rPr>
                  </w:pPr>
                  <w:r w:rsidRPr="005613A0">
                    <w:rPr>
                      <w:rFonts w:ascii="Arial" w:hAnsi="Arial" w:cs="Arial"/>
                      <w:color w:val="000000"/>
                    </w:rPr>
                    <w:t>————————————+———————+—————————+——————————+———————</w:t>
                  </w:r>
                </w:p>
                <w:p w:rsidR="001621A4" w:rsidRPr="005613A0" w:rsidRDefault="001621A4" w:rsidP="00E630B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70" w:lineRule="atLeast"/>
                    <w:textAlignment w:val="baseline"/>
                    <w:rPr>
                      <w:rFonts w:ascii="Arial" w:hAnsi="Arial" w:cs="Arial"/>
                      <w:color w:val="000000"/>
                    </w:rPr>
                  </w:pPr>
                  <w:r w:rsidRPr="005613A0">
                    <w:rPr>
                      <w:rFonts w:ascii="Arial" w:hAnsi="Arial" w:cs="Arial"/>
                      <w:color w:val="000000"/>
                    </w:rPr>
                    <w:t xml:space="preserve">protected   |  </w:t>
                  </w:r>
                  <w:r w:rsidR="005C4DF1">
                    <w:rPr>
                      <w:rFonts w:ascii="Arial" w:hAnsi="Arial" w:cs="Arial"/>
                      <w:color w:val="000000"/>
                    </w:rPr>
                    <w:t>X</w:t>
                  </w:r>
                  <w:r w:rsidRPr="005613A0">
                    <w:rPr>
                      <w:rFonts w:ascii="Arial" w:hAnsi="Arial" w:cs="Arial"/>
                      <w:color w:val="000000"/>
                    </w:rPr>
                    <w:t xml:space="preserve">   |    </w:t>
                  </w:r>
                  <w:r w:rsidRPr="005613A0">
                    <w:rPr>
                      <w:rFonts w:ascii="Arial" w:eastAsia="MS Mincho" w:hAnsi="MS Mincho" w:cs="Arial"/>
                      <w:color w:val="000000"/>
                    </w:rPr>
                    <w:t>✔</w:t>
                  </w:r>
                  <w:r w:rsidRPr="005613A0">
                    <w:rPr>
                      <w:rFonts w:ascii="Arial" w:hAnsi="Arial" w:cs="Arial"/>
                      <w:color w:val="000000"/>
                    </w:rPr>
                    <w:t xml:space="preserve">    |    </w:t>
                  </w:r>
                  <w:r w:rsidRPr="005613A0">
                    <w:rPr>
                      <w:rFonts w:ascii="Arial" w:eastAsia="MS Mincho" w:hAnsi="MS Mincho" w:cs="Arial"/>
                      <w:color w:val="000000"/>
                    </w:rPr>
                    <w:t>✔</w:t>
                  </w:r>
                  <w:r w:rsidRPr="005613A0">
                    <w:rPr>
                      <w:rFonts w:ascii="Arial" w:hAnsi="Arial" w:cs="Arial"/>
                      <w:color w:val="000000"/>
                    </w:rPr>
                    <w:t xml:space="preserve">     |   </w:t>
                  </w:r>
                  <w:r w:rsidRPr="005613A0">
                    <w:rPr>
                      <w:rFonts w:ascii="Arial" w:eastAsia="MS Mincho" w:hAnsi="MS Mincho" w:cs="Arial"/>
                      <w:color w:val="000000"/>
                    </w:rPr>
                    <w:t>✘</w:t>
                  </w:r>
                </w:p>
                <w:p w:rsidR="001621A4" w:rsidRPr="005613A0" w:rsidRDefault="001621A4" w:rsidP="00E630B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70" w:lineRule="atLeast"/>
                    <w:textAlignment w:val="baseline"/>
                    <w:rPr>
                      <w:rFonts w:ascii="Arial" w:hAnsi="Arial" w:cs="Arial"/>
                      <w:color w:val="000000"/>
                    </w:rPr>
                  </w:pPr>
                  <w:r w:rsidRPr="005613A0">
                    <w:rPr>
                      <w:rFonts w:ascii="Arial" w:hAnsi="Arial" w:cs="Arial"/>
                      <w:color w:val="000000"/>
                    </w:rPr>
                    <w:t>————————————+———————+—————————+——————————+———————</w:t>
                  </w:r>
                </w:p>
                <w:p w:rsidR="001621A4" w:rsidRPr="005613A0" w:rsidRDefault="001621A4" w:rsidP="00E630B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70" w:lineRule="atLeast"/>
                    <w:textAlignment w:val="baseline"/>
                    <w:rPr>
                      <w:rFonts w:ascii="Arial" w:hAnsi="Arial" w:cs="Arial"/>
                      <w:color w:val="000000"/>
                    </w:rPr>
                  </w:pPr>
                  <w:r w:rsidRPr="005613A0">
                    <w:rPr>
                      <w:rFonts w:ascii="Arial" w:hAnsi="Arial" w:cs="Arial"/>
                      <w:color w:val="000000"/>
                    </w:rPr>
                    <w:t xml:space="preserve">no modifier |  </w:t>
                  </w:r>
                  <w:r w:rsidRPr="005613A0">
                    <w:rPr>
                      <w:rFonts w:ascii="Arial" w:eastAsia="MS Mincho" w:hAnsi="MS Mincho" w:cs="Arial"/>
                      <w:color w:val="000000"/>
                    </w:rPr>
                    <w:t>✔</w:t>
                  </w:r>
                  <w:r w:rsidRPr="005613A0">
                    <w:rPr>
                      <w:rFonts w:ascii="Arial" w:hAnsi="Arial" w:cs="Arial"/>
                      <w:color w:val="000000"/>
                    </w:rPr>
                    <w:t xml:space="preserve">    |    </w:t>
                  </w:r>
                  <w:r w:rsidRPr="005613A0">
                    <w:rPr>
                      <w:rFonts w:ascii="Arial" w:eastAsia="MS Mincho" w:hAnsi="MS Mincho" w:cs="Arial"/>
                      <w:color w:val="000000"/>
                    </w:rPr>
                    <w:t>✔</w:t>
                  </w:r>
                  <w:r w:rsidRPr="005613A0">
                    <w:rPr>
                      <w:rFonts w:ascii="Arial" w:hAnsi="Arial" w:cs="Arial"/>
                      <w:color w:val="000000"/>
                    </w:rPr>
                    <w:t xml:space="preserve">    |    </w:t>
                  </w:r>
                  <w:r w:rsidRPr="005613A0">
                    <w:rPr>
                      <w:rFonts w:ascii="Arial" w:eastAsia="MS Mincho" w:hAnsi="MS Mincho" w:cs="Arial"/>
                      <w:color w:val="000000"/>
                    </w:rPr>
                    <w:t>✘</w:t>
                  </w:r>
                  <w:r w:rsidRPr="005613A0">
                    <w:rPr>
                      <w:rFonts w:ascii="Arial" w:hAnsi="Arial" w:cs="Arial"/>
                      <w:color w:val="000000"/>
                    </w:rPr>
                    <w:t xml:space="preserve">     |   </w:t>
                  </w:r>
                  <w:r w:rsidRPr="005613A0">
                    <w:rPr>
                      <w:rFonts w:ascii="Arial" w:eastAsia="MS Mincho" w:hAnsi="MS Mincho" w:cs="Arial"/>
                      <w:color w:val="000000"/>
                    </w:rPr>
                    <w:t>✘</w:t>
                  </w:r>
                </w:p>
                <w:p w:rsidR="001621A4" w:rsidRPr="005613A0" w:rsidRDefault="001621A4" w:rsidP="00E630B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70" w:lineRule="atLeast"/>
                    <w:textAlignment w:val="baseline"/>
                    <w:rPr>
                      <w:rFonts w:ascii="Arial" w:hAnsi="Arial" w:cs="Arial"/>
                      <w:color w:val="000000"/>
                    </w:rPr>
                  </w:pPr>
                  <w:r w:rsidRPr="005613A0">
                    <w:rPr>
                      <w:rFonts w:ascii="Arial" w:hAnsi="Arial" w:cs="Arial"/>
                      <w:color w:val="000000"/>
                    </w:rPr>
                    <w:t>————————————+———————+—————————+——————————+———————</w:t>
                  </w:r>
                </w:p>
                <w:p w:rsidR="001621A4" w:rsidRPr="005613A0" w:rsidRDefault="001621A4" w:rsidP="00E630B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70" w:lineRule="atLeast"/>
                    <w:textAlignment w:val="baseline"/>
                    <w:rPr>
                      <w:rFonts w:ascii="Arial" w:hAnsi="Arial" w:cs="Arial"/>
                      <w:color w:val="000000"/>
                    </w:rPr>
                  </w:pPr>
                  <w:r w:rsidRPr="005613A0">
                    <w:rPr>
                      <w:rFonts w:ascii="Arial" w:hAnsi="Arial" w:cs="Arial"/>
                      <w:color w:val="000000"/>
                    </w:rPr>
                    <w:t xml:space="preserve">private     |  </w:t>
                  </w:r>
                  <w:r w:rsidRPr="005613A0">
                    <w:rPr>
                      <w:rFonts w:ascii="Arial" w:eastAsia="MS Mincho" w:hAnsi="MS Mincho" w:cs="Arial"/>
                      <w:color w:val="000000"/>
                    </w:rPr>
                    <w:t>✔</w:t>
                  </w:r>
                  <w:r w:rsidRPr="005613A0">
                    <w:rPr>
                      <w:rFonts w:ascii="Arial" w:hAnsi="Arial" w:cs="Arial"/>
                      <w:color w:val="000000"/>
                    </w:rPr>
                    <w:t xml:space="preserve">    |    </w:t>
                  </w:r>
                  <w:r w:rsidRPr="005613A0">
                    <w:rPr>
                      <w:rFonts w:ascii="Arial" w:eastAsia="MS Mincho" w:hAnsi="MS Mincho" w:cs="Arial"/>
                      <w:color w:val="000000"/>
                    </w:rPr>
                    <w:t>✘</w:t>
                  </w:r>
                  <w:r w:rsidRPr="005613A0">
                    <w:rPr>
                      <w:rFonts w:ascii="Arial" w:hAnsi="Arial" w:cs="Arial"/>
                      <w:color w:val="000000"/>
                    </w:rPr>
                    <w:t xml:space="preserve">    |    </w:t>
                  </w:r>
                  <w:r w:rsidRPr="005613A0">
                    <w:rPr>
                      <w:rFonts w:ascii="Arial" w:eastAsia="MS Mincho" w:hAnsi="MS Mincho" w:cs="Arial"/>
                      <w:color w:val="000000"/>
                    </w:rPr>
                    <w:t>✘</w:t>
                  </w:r>
                  <w:r w:rsidRPr="005613A0">
                    <w:rPr>
                      <w:rFonts w:ascii="Arial" w:hAnsi="Arial" w:cs="Arial"/>
                      <w:color w:val="000000"/>
                    </w:rPr>
                    <w:t xml:space="preserve">     |   </w:t>
                  </w:r>
                  <w:r w:rsidRPr="005613A0">
                    <w:rPr>
                      <w:rFonts w:ascii="Arial" w:eastAsia="MS Mincho" w:hAnsi="MS Mincho" w:cs="Arial"/>
                      <w:color w:val="000000"/>
                    </w:rPr>
                    <w:t>✘</w:t>
                  </w:r>
                </w:p>
                <w:p w:rsidR="001621A4" w:rsidRPr="005613A0" w:rsidRDefault="001621A4" w:rsidP="00E630B5">
                  <w:pPr>
                    <w:pStyle w:val="NormalWeb"/>
                    <w:spacing w:line="255" w:lineRule="atLeast"/>
                    <w:rPr>
                      <w:rFonts w:ascii="Arial" w:hAnsi="Arial" w:cs="Arial"/>
                      <w:b/>
                      <w:color w:val="000000"/>
                      <w:shd w:val="clear" w:color="auto" w:fill="FFFFFF"/>
                    </w:rPr>
                  </w:pPr>
                </w:p>
                <w:p w:rsidR="001621A4" w:rsidRPr="005613A0" w:rsidRDefault="001621A4" w:rsidP="00E630B5">
                  <w:pPr>
                    <w:pStyle w:val="NormalWeb"/>
                    <w:spacing w:line="255" w:lineRule="atLeast"/>
                    <w:rPr>
                      <w:ins w:id="66" w:author="Unknown"/>
                      <w:rFonts w:ascii="Arial" w:hAnsi="Arial" w:cs="Arial"/>
                      <w:color w:val="444444"/>
                    </w:rPr>
                  </w:pPr>
                </w:p>
                <w:p w:rsidR="001621A4" w:rsidRPr="005613A0" w:rsidRDefault="001621A4" w:rsidP="00E630B5">
                  <w:pPr>
                    <w:pStyle w:val="tech-question"/>
                    <w:rPr>
                      <w:ins w:id="67" w:author="Unknown"/>
                      <w:rFonts w:ascii="Arial" w:hAnsi="Arial" w:cs="Arial"/>
                      <w:sz w:val="24"/>
                      <w:szCs w:val="24"/>
                    </w:rPr>
                  </w:pPr>
                  <w:ins w:id="68" w:author="Unknown">
                    <w:r w:rsidRPr="005613A0">
                      <w:rPr>
                        <w:rFonts w:ascii="Arial" w:hAnsi="Arial" w:cs="Arial"/>
                        <w:sz w:val="24"/>
                        <w:szCs w:val="24"/>
                      </w:rPr>
                      <w:t>27. What is the access scope of a protected method?</w:t>
                    </w:r>
                  </w:ins>
                </w:p>
                <w:p w:rsidR="001621A4" w:rsidRPr="005613A0" w:rsidRDefault="001621A4" w:rsidP="00E630B5">
                  <w:pPr>
                    <w:pStyle w:val="NormalWeb"/>
                    <w:spacing w:line="255" w:lineRule="atLeast"/>
                    <w:rPr>
                      <w:ins w:id="69" w:author="Unknown"/>
                      <w:rFonts w:ascii="Arial" w:hAnsi="Arial" w:cs="Arial"/>
                      <w:color w:val="444444"/>
                    </w:rPr>
                  </w:pPr>
                  <w:ins w:id="70" w:author="Unknown">
                    <w:r w:rsidRPr="005613A0">
                      <w:rPr>
                        <w:rFonts w:ascii="Arial" w:hAnsi="Arial" w:cs="Arial"/>
                        <w:color w:val="444444"/>
                      </w:rPr>
                      <w:t xml:space="preserve">A </w:t>
                    </w:r>
                    <w:r w:rsidRPr="005613A0">
                      <w:rPr>
                        <w:rFonts w:ascii="Arial" w:hAnsi="Arial" w:cs="Arial"/>
                        <w:color w:val="DD0000"/>
                      </w:rPr>
                      <w:t>protected</w:t>
                    </w:r>
                    <w:r w:rsidRPr="005613A0">
                      <w:rPr>
                        <w:rFonts w:ascii="Arial" w:hAnsi="Arial" w:cs="Arial"/>
                        <w:color w:val="444444"/>
                      </w:rPr>
                      <w:t xml:space="preserve"> method can be accessed by the classes within the same package or by the subclasses of the class in any package.</w:t>
                    </w:r>
                  </w:ins>
                </w:p>
                <w:p w:rsidR="001621A4" w:rsidRPr="005613A0" w:rsidRDefault="001621A4" w:rsidP="00E630B5">
                  <w:pPr>
                    <w:pStyle w:val="tech-question"/>
                    <w:rPr>
                      <w:ins w:id="71" w:author="Unknown"/>
                      <w:rFonts w:ascii="Arial" w:hAnsi="Arial" w:cs="Arial"/>
                      <w:sz w:val="24"/>
                      <w:szCs w:val="24"/>
                    </w:rPr>
                  </w:pPr>
                  <w:ins w:id="72" w:author="Unknown">
                    <w:r w:rsidRPr="005613A0">
                      <w:rPr>
                        <w:rFonts w:ascii="Arial" w:hAnsi="Arial" w:cs="Arial"/>
                        <w:sz w:val="24"/>
                        <w:szCs w:val="24"/>
                      </w:rPr>
                      <w:lastRenderedPageBreak/>
                      <w:t>31. Can you give few examples of final classes defined in Java API?</w:t>
                    </w:r>
                  </w:ins>
                </w:p>
                <w:p w:rsidR="001621A4" w:rsidRPr="005613A0" w:rsidRDefault="001621A4" w:rsidP="00E630B5">
                  <w:pPr>
                    <w:pStyle w:val="NormalWeb"/>
                    <w:spacing w:line="255" w:lineRule="atLeast"/>
                    <w:rPr>
                      <w:ins w:id="73" w:author="Unknown"/>
                      <w:rFonts w:ascii="Arial" w:hAnsi="Arial" w:cs="Arial"/>
                      <w:color w:val="444444"/>
                    </w:rPr>
                  </w:pPr>
                  <w:ins w:id="74" w:author="Unknown">
                    <w:r w:rsidRPr="005613A0">
                      <w:rPr>
                        <w:rFonts w:ascii="Arial" w:hAnsi="Arial" w:cs="Arial"/>
                        <w:color w:val="DD0000"/>
                      </w:rPr>
                      <w:t>java.lang.String, java.lang.Math</w:t>
                    </w:r>
                    <w:r w:rsidRPr="005613A0">
                      <w:rPr>
                        <w:rFonts w:ascii="Arial" w:hAnsi="Arial" w:cs="Arial"/>
                        <w:color w:val="444444"/>
                      </w:rPr>
                      <w:t xml:space="preserve"> are </w:t>
                    </w:r>
                    <w:r w:rsidRPr="005613A0">
                      <w:rPr>
                        <w:rFonts w:ascii="Arial" w:hAnsi="Arial" w:cs="Arial"/>
                        <w:color w:val="DD0000"/>
                      </w:rPr>
                      <w:t>final</w:t>
                    </w:r>
                    <w:r w:rsidRPr="005613A0">
                      <w:rPr>
                        <w:rFonts w:ascii="Arial" w:hAnsi="Arial" w:cs="Arial"/>
                        <w:color w:val="444444"/>
                      </w:rPr>
                      <w:t xml:space="preserve"> classes.</w:t>
                    </w:r>
                  </w:ins>
                </w:p>
                <w:p w:rsidR="001621A4" w:rsidRPr="005613A0" w:rsidRDefault="001621A4" w:rsidP="00E630B5">
                  <w:pPr>
                    <w:pStyle w:val="tech-question"/>
                    <w:rPr>
                      <w:ins w:id="75" w:author="Unknown"/>
                      <w:rFonts w:ascii="Arial" w:hAnsi="Arial" w:cs="Arial"/>
                      <w:sz w:val="24"/>
                      <w:szCs w:val="24"/>
                    </w:rPr>
                  </w:pPr>
                  <w:ins w:id="76" w:author="Unknown">
                    <w:r w:rsidRPr="005613A0">
                      <w:rPr>
                        <w:rFonts w:ascii="Arial" w:hAnsi="Arial" w:cs="Arial"/>
                        <w:sz w:val="24"/>
                        <w:szCs w:val="24"/>
                      </w:rPr>
                      <w:t xml:space="preserve">32. How is final different from finally and </w:t>
                    </w:r>
                  </w:ins>
                  <w:r w:rsidR="00D73A64" w:rsidRPr="005613A0">
                    <w:rPr>
                      <w:rFonts w:ascii="Arial" w:hAnsi="Arial" w:cs="Arial"/>
                      <w:sz w:val="24"/>
                      <w:szCs w:val="24"/>
                    </w:rPr>
                    <w:t>finalize (</w:t>
                  </w:r>
                  <w:ins w:id="77" w:author="Unknown">
                    <w:r w:rsidRPr="005613A0">
                      <w:rPr>
                        <w:rFonts w:ascii="Arial" w:hAnsi="Arial" w:cs="Arial"/>
                        <w:sz w:val="24"/>
                        <w:szCs w:val="24"/>
                      </w:rPr>
                      <w:t>)?</w:t>
                    </w:r>
                  </w:ins>
                </w:p>
                <w:p w:rsidR="004F0C68" w:rsidRDefault="001621A4" w:rsidP="00E630B5">
                  <w:pPr>
                    <w:pStyle w:val="NormalWeb"/>
                    <w:spacing w:line="255" w:lineRule="atLeast"/>
                    <w:rPr>
                      <w:rFonts w:ascii="Arial" w:hAnsi="Arial" w:cs="Arial"/>
                      <w:color w:val="444444"/>
                    </w:rPr>
                  </w:pPr>
                  <w:ins w:id="78" w:author="Unknown">
                    <w:r w:rsidRPr="005613A0">
                      <w:rPr>
                        <w:rFonts w:ascii="Arial" w:hAnsi="Arial" w:cs="Arial"/>
                        <w:color w:val="DD0000"/>
                        <w:highlight w:val="yellow"/>
                      </w:rPr>
                      <w:t>final</w:t>
                    </w:r>
                    <w:r w:rsidRPr="005613A0">
                      <w:rPr>
                        <w:rFonts w:ascii="Arial" w:hAnsi="Arial" w:cs="Arial"/>
                        <w:color w:val="444444"/>
                        <w:highlight w:val="yellow"/>
                      </w:rPr>
                      <w:t xml:space="preserve"> is a modifier which can be applied to a class or a method or a variable. </w:t>
                    </w:r>
                    <w:r w:rsidRPr="005613A0">
                      <w:rPr>
                        <w:rFonts w:ascii="Arial" w:hAnsi="Arial" w:cs="Arial"/>
                        <w:color w:val="DD0000"/>
                        <w:highlight w:val="yellow"/>
                      </w:rPr>
                      <w:t>final</w:t>
                    </w:r>
                    <w:r w:rsidRPr="005613A0">
                      <w:rPr>
                        <w:rFonts w:ascii="Arial" w:hAnsi="Arial" w:cs="Arial"/>
                        <w:color w:val="444444"/>
                        <w:highlight w:val="yellow"/>
                      </w:rPr>
                      <w:t xml:space="preserve"> class can't be inherited, </w:t>
                    </w:r>
                    <w:r w:rsidRPr="005613A0">
                      <w:rPr>
                        <w:rFonts w:ascii="Arial" w:hAnsi="Arial" w:cs="Arial"/>
                        <w:color w:val="DD0000"/>
                        <w:highlight w:val="yellow"/>
                      </w:rPr>
                      <w:t>final</w:t>
                    </w:r>
                    <w:r w:rsidRPr="005613A0">
                      <w:rPr>
                        <w:rFonts w:ascii="Arial" w:hAnsi="Arial" w:cs="Arial"/>
                        <w:color w:val="444444"/>
                        <w:highlight w:val="yellow"/>
                      </w:rPr>
                      <w:t xml:space="preserve"> method can't be overridden and </w:t>
                    </w:r>
                    <w:r w:rsidRPr="005613A0">
                      <w:rPr>
                        <w:rFonts w:ascii="Arial" w:hAnsi="Arial" w:cs="Arial"/>
                        <w:color w:val="DD0000"/>
                        <w:highlight w:val="yellow"/>
                      </w:rPr>
                      <w:t>final</w:t>
                    </w:r>
                    <w:r w:rsidRPr="005613A0">
                      <w:rPr>
                        <w:rFonts w:ascii="Arial" w:hAnsi="Arial" w:cs="Arial"/>
                        <w:color w:val="444444"/>
                        <w:highlight w:val="yellow"/>
                      </w:rPr>
                      <w:t xml:space="preserve"> variable can't be changed.</w:t>
                    </w:r>
                    <w:r w:rsidRPr="005613A0">
                      <w:rPr>
                        <w:rFonts w:ascii="Arial" w:hAnsi="Arial" w:cs="Arial"/>
                        <w:color w:val="444444"/>
                      </w:rPr>
                      <w:br/>
                    </w:r>
                    <w:r w:rsidRPr="005613A0">
                      <w:rPr>
                        <w:rFonts w:ascii="Arial" w:hAnsi="Arial" w:cs="Arial"/>
                        <w:color w:val="444444"/>
                      </w:rPr>
                      <w:br/>
                    </w:r>
                  </w:ins>
                  <w:r w:rsidRPr="005613A0">
                    <w:rPr>
                      <w:rFonts w:ascii="Arial" w:hAnsi="Arial" w:cs="Arial"/>
                      <w:color w:val="444444"/>
                    </w:rPr>
                    <w:t>Finally</w:t>
                  </w:r>
                  <w:ins w:id="79" w:author="Unknown">
                    <w:r w:rsidRPr="005613A0">
                      <w:rPr>
                        <w:rFonts w:ascii="Arial" w:hAnsi="Arial" w:cs="Arial"/>
                        <w:color w:val="444444"/>
                      </w:rPr>
                      <w:t xml:space="preserve"> is an exception handling code section which gets executed whether an exception is raised or not by the try block code segment. </w:t>
                    </w:r>
                    <w:r w:rsidRPr="005613A0">
                      <w:rPr>
                        <w:rFonts w:ascii="Arial" w:hAnsi="Arial" w:cs="Arial"/>
                        <w:color w:val="444444"/>
                      </w:rPr>
                      <w:br/>
                    </w:r>
                    <w:r w:rsidRPr="005613A0">
                      <w:rPr>
                        <w:rFonts w:ascii="Arial" w:hAnsi="Arial" w:cs="Arial"/>
                        <w:color w:val="444444"/>
                      </w:rPr>
                      <w:br/>
                    </w:r>
                    <w:r w:rsidRPr="005613A0">
                      <w:rPr>
                        <w:rFonts w:ascii="Arial" w:hAnsi="Arial" w:cs="Arial"/>
                        <w:color w:val="DD0000"/>
                      </w:rPr>
                      <w:t>finalize()</w:t>
                    </w:r>
                    <w:r w:rsidRPr="005613A0">
                      <w:rPr>
                        <w:rFonts w:ascii="Arial" w:hAnsi="Arial" w:cs="Arial"/>
                        <w:color w:val="444444"/>
                      </w:rPr>
                      <w:t xml:space="preserve"> is a method of Object class which will be executed by the JVM just before garbage</w:t>
                    </w:r>
                  </w:ins>
                </w:p>
                <w:p w:rsidR="001621A4" w:rsidRDefault="001621A4" w:rsidP="00E630B5">
                  <w:pPr>
                    <w:pStyle w:val="NormalWeb"/>
                    <w:spacing w:line="255" w:lineRule="atLeast"/>
                    <w:rPr>
                      <w:rFonts w:ascii="Arial" w:hAnsi="Arial" w:cs="Arial"/>
                      <w:color w:val="444444"/>
                    </w:rPr>
                  </w:pPr>
                  <w:ins w:id="80" w:author="Unknown">
                    <w:r w:rsidRPr="005613A0">
                      <w:rPr>
                        <w:rFonts w:ascii="Arial" w:hAnsi="Arial" w:cs="Arial"/>
                        <w:color w:val="444444"/>
                      </w:rPr>
                      <w:t xml:space="preserve"> collecting object to give a final chance for resource releasing activity.</w:t>
                    </w:r>
                  </w:ins>
                </w:p>
                <w:p w:rsidR="0041245D" w:rsidRPr="0041245D" w:rsidRDefault="0041245D" w:rsidP="00E630B5">
                  <w:pPr>
                    <w:pStyle w:val="NormalWeb"/>
                    <w:spacing w:line="255" w:lineRule="atLeast"/>
                    <w:rPr>
                      <w:rFonts w:ascii="Arial" w:hAnsi="Arial" w:cs="Arial"/>
                      <w:color w:val="444444"/>
                      <w:sz w:val="20"/>
                      <w:szCs w:val="20"/>
                    </w:rPr>
                  </w:pPr>
                  <w:r w:rsidRPr="0041245D">
                    <w:rPr>
                      <w:rFonts w:ascii="Arial" w:hAnsi="Arial" w:cs="Arial"/>
                      <w:color w:val="141414"/>
                      <w:sz w:val="20"/>
                      <w:szCs w:val="20"/>
                      <w:shd w:val="clear" w:color="auto" w:fill="FCFCFF"/>
                    </w:rPr>
                    <w:t>When </w:t>
                  </w:r>
                  <w:r w:rsidRPr="0041245D">
                    <w:rPr>
                      <w:rFonts w:ascii="Arial" w:hAnsi="Arial" w:cs="Arial"/>
                      <w:b/>
                      <w:bCs/>
                      <w:color w:val="141414"/>
                      <w:sz w:val="20"/>
                      <w:szCs w:val="20"/>
                      <w:shd w:val="clear" w:color="auto" w:fill="FCFCFF"/>
                    </w:rPr>
                    <w:t>JVM</w:t>
                  </w:r>
                  <w:r w:rsidRPr="0041245D">
                    <w:rPr>
                      <w:rFonts w:ascii="Arial" w:hAnsi="Arial" w:cs="Arial"/>
                      <w:color w:val="141414"/>
                      <w:sz w:val="20"/>
                      <w:szCs w:val="20"/>
                      <w:shd w:val="clear" w:color="auto" w:fill="FCFCFF"/>
                    </w:rPr>
                    <w:t> trying to delete the objects, then some objects refuse to delete if they held any resource. If our object opened up some resources, and we woluld like to close them before our object is deleted. So before </w:t>
                  </w:r>
                  <w:r w:rsidRPr="0041245D">
                    <w:rPr>
                      <w:rFonts w:ascii="Arial" w:hAnsi="Arial" w:cs="Arial"/>
                      <w:b/>
                      <w:bCs/>
                      <w:color w:val="141414"/>
                      <w:sz w:val="20"/>
                      <w:szCs w:val="20"/>
                      <w:shd w:val="clear" w:color="auto" w:fill="FCFCFF"/>
                    </w:rPr>
                    <w:t>Garbage</w:t>
                  </w:r>
                  <w:r w:rsidRPr="0041245D">
                    <w:rPr>
                      <w:rFonts w:ascii="Arial" w:hAnsi="Arial" w:cs="Arial"/>
                      <w:color w:val="141414"/>
                      <w:sz w:val="20"/>
                      <w:szCs w:val="20"/>
                      <w:shd w:val="clear" w:color="auto" w:fill="FCFCFF"/>
                    </w:rPr>
                    <w:t> operation we have to clean up the resources which the object held on, that clean up code we have to put in </w:t>
                  </w:r>
                  <w:r w:rsidRPr="0041245D">
                    <w:rPr>
                      <w:rFonts w:ascii="Arial" w:hAnsi="Arial" w:cs="Arial"/>
                      <w:b/>
                      <w:bCs/>
                      <w:i/>
                      <w:iCs/>
                      <w:color w:val="141414"/>
                      <w:sz w:val="20"/>
                      <w:szCs w:val="20"/>
                      <w:shd w:val="clear" w:color="auto" w:fill="FCFCFF"/>
                    </w:rPr>
                    <w:t>finalize()</w:t>
                  </w:r>
                  <w:r w:rsidRPr="0041245D">
                    <w:rPr>
                      <w:rFonts w:ascii="Arial" w:hAnsi="Arial" w:cs="Arial"/>
                      <w:color w:val="141414"/>
                      <w:sz w:val="20"/>
                      <w:szCs w:val="20"/>
                      <w:shd w:val="clear" w:color="auto" w:fill="FCFCFF"/>
                    </w:rPr>
                    <w:t> method. </w:t>
                  </w:r>
                </w:p>
                <w:p w:rsidR="003F5BD9" w:rsidRPr="004F0C68" w:rsidRDefault="003F5BD9" w:rsidP="003F5BD9">
                  <w:pPr>
                    <w:shd w:val="clear" w:color="auto" w:fill="FFFFFF"/>
                    <w:textAlignment w:val="baseline"/>
                    <w:rPr>
                      <w:rFonts w:ascii="Arial" w:hAnsi="Arial" w:cs="Arial"/>
                      <w:b/>
                      <w:color w:val="242729"/>
                      <w:sz w:val="26"/>
                      <w:szCs w:val="26"/>
                    </w:rPr>
                  </w:pPr>
                  <w:r w:rsidRPr="004F0C68">
                    <w:rPr>
                      <w:rFonts w:ascii="Arial" w:hAnsi="Arial" w:cs="Arial"/>
                      <w:b/>
                      <w:color w:val="242729"/>
                      <w:sz w:val="26"/>
                      <w:szCs w:val="26"/>
                    </w:rPr>
                    <w:t>Finalization </w:t>
                  </w:r>
                  <w:r w:rsidRPr="004F0C68">
                    <w:rPr>
                      <w:rFonts w:ascii="inherit" w:hAnsi="inherit" w:cs="Arial"/>
                      <w:b/>
                      <w:i/>
                      <w:iCs/>
                      <w:color w:val="242729"/>
                      <w:sz w:val="26"/>
                    </w:rPr>
                    <w:t>was</w:t>
                  </w:r>
                  <w:r w:rsidRPr="004F0C68">
                    <w:rPr>
                      <w:rFonts w:ascii="Arial" w:hAnsi="Arial" w:cs="Arial"/>
                      <w:b/>
                      <w:color w:val="242729"/>
                      <w:sz w:val="26"/>
                      <w:szCs w:val="26"/>
                    </w:rPr>
                    <w:t> meant to clean up resources acquired by the object (not memory, but other resources, e.g. file handles, ports, DB connections etc.). However, it did not really work out :-(</w:t>
                  </w:r>
                </w:p>
                <w:p w:rsidR="003F5BD9" w:rsidRPr="004F0C68" w:rsidRDefault="003F5BD9" w:rsidP="003F5BD9">
                  <w:pPr>
                    <w:numPr>
                      <w:ilvl w:val="0"/>
                      <w:numId w:val="59"/>
                    </w:numPr>
                    <w:shd w:val="clear" w:color="auto" w:fill="FFFFFF"/>
                    <w:ind w:left="514"/>
                    <w:textAlignment w:val="baseline"/>
                    <w:rPr>
                      <w:rFonts w:ascii="inherit" w:hAnsi="inherit" w:cs="Arial"/>
                      <w:b/>
                      <w:color w:val="242729"/>
                      <w:sz w:val="26"/>
                      <w:szCs w:val="26"/>
                    </w:rPr>
                  </w:pPr>
                  <w:r w:rsidRPr="004F0C68">
                    <w:rPr>
                      <w:rFonts w:ascii="inherit" w:hAnsi="inherit" w:cs="Arial"/>
                      <w:b/>
                      <w:color w:val="242729"/>
                      <w:sz w:val="26"/>
                      <w:szCs w:val="26"/>
                    </w:rPr>
                    <w:t>it is unpredictable when </w:t>
                  </w:r>
                  <w:r w:rsidRPr="004F0C68">
                    <w:rPr>
                      <w:rFonts w:ascii="Consolas" w:hAnsi="Consolas" w:cs="Consolas"/>
                      <w:b/>
                      <w:color w:val="242729"/>
                      <w:sz w:val="22"/>
                    </w:rPr>
                    <w:t>finalize()</w:t>
                  </w:r>
                  <w:r w:rsidRPr="004F0C68">
                    <w:rPr>
                      <w:rFonts w:ascii="inherit" w:hAnsi="inherit" w:cs="Arial"/>
                      <w:b/>
                      <w:color w:val="242729"/>
                      <w:sz w:val="26"/>
                      <w:szCs w:val="26"/>
                    </w:rPr>
                    <w:t> will be called</w:t>
                  </w:r>
                </w:p>
                <w:p w:rsidR="003F5BD9" w:rsidRPr="003F5BD9" w:rsidRDefault="003F5BD9" w:rsidP="003F5BD9">
                  <w:pPr>
                    <w:numPr>
                      <w:ilvl w:val="0"/>
                      <w:numId w:val="59"/>
                    </w:numPr>
                    <w:shd w:val="clear" w:color="auto" w:fill="FFFFFF"/>
                    <w:ind w:left="514"/>
                    <w:textAlignment w:val="baseline"/>
                    <w:rPr>
                      <w:rFonts w:ascii="inherit" w:hAnsi="inherit" w:cs="Arial"/>
                      <w:color w:val="242729"/>
                      <w:sz w:val="26"/>
                      <w:szCs w:val="26"/>
                    </w:rPr>
                  </w:pPr>
                  <w:r w:rsidRPr="003F5BD9">
                    <w:rPr>
                      <w:rFonts w:ascii="inherit" w:hAnsi="inherit" w:cs="Arial"/>
                      <w:color w:val="242729"/>
                      <w:sz w:val="26"/>
                      <w:szCs w:val="26"/>
                    </w:rPr>
                    <w:t>in fact, there is no guarantee that </w:t>
                  </w:r>
                  <w:r w:rsidRPr="003F5BD9">
                    <w:rPr>
                      <w:rFonts w:ascii="Consolas" w:hAnsi="Consolas" w:cs="Consolas"/>
                      <w:color w:val="242729"/>
                      <w:sz w:val="22"/>
                    </w:rPr>
                    <w:t>finalize()</w:t>
                  </w:r>
                  <w:r w:rsidRPr="003F5BD9">
                    <w:rPr>
                      <w:rFonts w:ascii="inherit" w:hAnsi="inherit" w:cs="Arial"/>
                      <w:color w:val="242729"/>
                      <w:sz w:val="26"/>
                      <w:szCs w:val="26"/>
                    </w:rPr>
                    <w:t> will be called ever!</w:t>
                  </w:r>
                </w:p>
                <w:p w:rsidR="003F5BD9" w:rsidRPr="005613A0" w:rsidRDefault="003F5BD9" w:rsidP="00E630B5">
                  <w:pPr>
                    <w:pStyle w:val="NormalWeb"/>
                    <w:spacing w:line="255" w:lineRule="atLeast"/>
                    <w:rPr>
                      <w:ins w:id="81" w:author="Unknown"/>
                      <w:rFonts w:ascii="Arial" w:hAnsi="Arial" w:cs="Arial"/>
                      <w:color w:val="444444"/>
                    </w:rPr>
                  </w:pPr>
                </w:p>
                <w:p w:rsidR="008A1CED" w:rsidRDefault="001621A4" w:rsidP="00E630B5">
                  <w:pPr>
                    <w:pStyle w:val="tech-question"/>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4"/>
                      <w:szCs w:val="24"/>
                    </w:rPr>
                  </w:pPr>
                  <w:ins w:id="82" w:author="Unknown">
                    <w:r w:rsidRPr="005613A0">
                      <w:rPr>
                        <w:rFonts w:ascii="Arial" w:hAnsi="Arial" w:cs="Arial"/>
                        <w:sz w:val="24"/>
                        <w:szCs w:val="24"/>
                      </w:rPr>
                      <w:t xml:space="preserve">49. Why is an Interface be able to extend more than one Interface but a Class </w:t>
                    </w:r>
                  </w:ins>
                </w:p>
                <w:p w:rsidR="001621A4" w:rsidRPr="005613A0" w:rsidRDefault="00D73A64" w:rsidP="00E630B5">
                  <w:pPr>
                    <w:pStyle w:val="tech-question"/>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83" w:author="Unknown"/>
                      <w:rFonts w:ascii="Arial" w:hAnsi="Arial" w:cs="Arial"/>
                      <w:sz w:val="24"/>
                      <w:szCs w:val="24"/>
                    </w:rPr>
                  </w:pPr>
                  <w:r w:rsidRPr="005613A0">
                    <w:rPr>
                      <w:rFonts w:ascii="Arial" w:hAnsi="Arial" w:cs="Arial"/>
                      <w:sz w:val="24"/>
                      <w:szCs w:val="24"/>
                    </w:rPr>
                    <w:t>Can’t</w:t>
                  </w:r>
                  <w:ins w:id="84" w:author="Unknown">
                    <w:r w:rsidR="001621A4" w:rsidRPr="005613A0">
                      <w:rPr>
                        <w:rFonts w:ascii="Arial" w:hAnsi="Arial" w:cs="Arial"/>
                        <w:sz w:val="24"/>
                        <w:szCs w:val="24"/>
                      </w:rPr>
                      <w:t xml:space="preserve"> extend more than one Class?</w:t>
                    </w:r>
                  </w:ins>
                </w:p>
                <w:p w:rsidR="001621A4" w:rsidRPr="005613A0" w:rsidRDefault="001621A4" w:rsidP="00E630B5">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Arial" w:hAnsi="Arial" w:cs="Arial"/>
                      <w:color w:val="444444"/>
                    </w:rPr>
                  </w:pPr>
                  <w:ins w:id="85" w:author="Unknown">
                    <w:r w:rsidRPr="005613A0">
                      <w:rPr>
                        <w:rFonts w:ascii="Arial" w:hAnsi="Arial" w:cs="Arial"/>
                        <w:color w:val="444444"/>
                      </w:rPr>
                      <w:t>Basically Java doesn't allow multiple inheritance, so a Class is restricted to extend only one Class. But an Interface is a pure abstraction model and doesn't have inheritance hierarchy like classes(do remember that the base class of all classes is Object). So an Interface is allowed to extend more than one Interface.</w:t>
                    </w:r>
                  </w:ins>
                </w:p>
                <w:p w:rsidR="001621A4" w:rsidRPr="005613A0" w:rsidRDefault="001621A4" w:rsidP="00E630B5">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Arial" w:hAnsi="Arial" w:cs="Arial"/>
                      <w:color w:val="444444"/>
                    </w:rPr>
                  </w:pPr>
                </w:p>
                <w:p w:rsidR="001621A4" w:rsidRDefault="001621A4" w:rsidP="00E630B5">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4"/>
                      <w:szCs w:val="24"/>
                      <w:highlight w:val="yellow"/>
                      <w:u w:val="single"/>
                    </w:rPr>
                  </w:pPr>
                  <w:r w:rsidRPr="005613A0">
                    <w:rPr>
                      <w:rFonts w:ascii="Arial" w:hAnsi="Arial" w:cs="Arial"/>
                      <w:color w:val="000000"/>
                      <w:sz w:val="24"/>
                      <w:szCs w:val="24"/>
                      <w:highlight w:val="yellow"/>
                      <w:u w:val="single"/>
                    </w:rPr>
                    <w:t>Why Java doesn't support multiple inheritance</w:t>
                  </w:r>
                </w:p>
                <w:p w:rsidR="004A0FD2" w:rsidRDefault="004A0FD2" w:rsidP="00E630B5">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4"/>
                      <w:szCs w:val="24"/>
                      <w:highlight w:val="yellow"/>
                      <w:u w:val="single"/>
                    </w:rPr>
                  </w:pPr>
                </w:p>
                <w:p w:rsidR="004A0FD2" w:rsidRPr="004A0FD2" w:rsidRDefault="004A0FD2" w:rsidP="004A0FD2">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val="0"/>
                      <w:color w:val="000000"/>
                      <w:sz w:val="24"/>
                      <w:szCs w:val="24"/>
                    </w:rPr>
                  </w:pPr>
                </w:p>
                <w:p w:rsidR="004A0FD2" w:rsidRPr="004A0FD2" w:rsidRDefault="004A0FD2" w:rsidP="004A0FD2">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val="0"/>
                      <w:color w:val="000000"/>
                      <w:sz w:val="24"/>
                      <w:szCs w:val="24"/>
                    </w:rPr>
                  </w:pPr>
                  <w:r w:rsidRPr="004A0FD2">
                    <w:rPr>
                      <w:rFonts w:ascii="Arial" w:hAnsi="Arial" w:cs="Arial"/>
                      <w:b w:val="0"/>
                      <w:color w:val="000000"/>
                      <w:sz w:val="24"/>
                      <w:szCs w:val="24"/>
                    </w:rPr>
                    <w:t xml:space="preserve">First reason is ambiguity around Diamond problem, consider a class A has foo() method </w:t>
                  </w:r>
                </w:p>
                <w:p w:rsidR="004A0FD2" w:rsidRPr="004A0FD2" w:rsidRDefault="004A0FD2" w:rsidP="004A0FD2">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val="0"/>
                      <w:color w:val="000000"/>
                      <w:sz w:val="24"/>
                      <w:szCs w:val="24"/>
                    </w:rPr>
                  </w:pPr>
                  <w:r w:rsidRPr="004A0FD2">
                    <w:rPr>
                      <w:rFonts w:ascii="Arial" w:hAnsi="Arial" w:cs="Arial"/>
                      <w:b w:val="0"/>
                      <w:color w:val="000000"/>
                      <w:sz w:val="24"/>
                      <w:szCs w:val="24"/>
                    </w:rPr>
                    <w:t xml:space="preserve">and then B and C derived from A and has there own foo() implementation and now class D </w:t>
                  </w:r>
                </w:p>
                <w:p w:rsidR="004A0FD2" w:rsidRPr="004A0FD2" w:rsidRDefault="004A0FD2" w:rsidP="004A0FD2">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val="0"/>
                      <w:color w:val="000000"/>
                      <w:sz w:val="24"/>
                      <w:szCs w:val="24"/>
                    </w:rPr>
                  </w:pPr>
                  <w:r w:rsidRPr="004A0FD2">
                    <w:rPr>
                      <w:rFonts w:ascii="Arial" w:hAnsi="Arial" w:cs="Arial"/>
                      <w:b w:val="0"/>
                      <w:color w:val="000000"/>
                      <w:sz w:val="24"/>
                      <w:szCs w:val="24"/>
                    </w:rPr>
                    <w:lastRenderedPageBreak/>
                    <w:t>derive from B and C using multiple inheritance and if we refer just foo() compiler will not be</w:t>
                  </w:r>
                </w:p>
                <w:p w:rsidR="004A0FD2" w:rsidRPr="004A0FD2" w:rsidRDefault="004A0FD2" w:rsidP="004A0FD2">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val="0"/>
                      <w:color w:val="000000"/>
                      <w:sz w:val="24"/>
                      <w:szCs w:val="24"/>
                      <w:highlight w:val="yellow"/>
                    </w:rPr>
                  </w:pPr>
                  <w:r w:rsidRPr="004A0FD2">
                    <w:rPr>
                      <w:rFonts w:ascii="Arial" w:hAnsi="Arial" w:cs="Arial"/>
                      <w:b w:val="0"/>
                      <w:color w:val="000000"/>
                      <w:sz w:val="24"/>
                      <w:szCs w:val="24"/>
                    </w:rPr>
                    <w:t xml:space="preserve"> able to decide which foo() it should invoke. This is also called Diamond problem because structure on this inheritance scenario is similar to 4 edge diamond, see below</w:t>
                  </w:r>
                </w:p>
                <w:p w:rsidR="001621A4" w:rsidRPr="004A0FD2" w:rsidRDefault="001621A4" w:rsidP="004A0FD2">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Arial" w:hAnsi="Arial" w:cs="Arial"/>
                      <w:highlight w:val="yellow"/>
                    </w:rPr>
                  </w:pPr>
                  <w:r w:rsidRPr="004A0FD2">
                    <w:rPr>
                      <w:rFonts w:ascii="Arial" w:hAnsi="Arial" w:cs="Arial"/>
                      <w:color w:val="000000"/>
                      <w:highlight w:val="yellow"/>
                    </w:rPr>
                    <w:br/>
                  </w:r>
                </w:p>
                <w:p w:rsidR="001621A4" w:rsidRPr="005613A0" w:rsidRDefault="001621A4" w:rsidP="00E630B5">
                  <w:pPr>
                    <w:pStyle w:val="HTMLPreformatted"/>
                    <w:rPr>
                      <w:rFonts w:ascii="Arial" w:hAnsi="Arial" w:cs="Arial"/>
                      <w:color w:val="000000"/>
                      <w:sz w:val="24"/>
                      <w:szCs w:val="24"/>
                      <w:highlight w:val="yellow"/>
                    </w:rPr>
                  </w:pPr>
                  <w:r w:rsidRPr="005613A0">
                    <w:rPr>
                      <w:rFonts w:ascii="Arial" w:hAnsi="Arial" w:cs="Arial"/>
                      <w:color w:val="000000"/>
                      <w:sz w:val="24"/>
                      <w:szCs w:val="24"/>
                      <w:highlight w:val="yellow"/>
                    </w:rPr>
                    <w:t>           A foo()</w:t>
                  </w:r>
                </w:p>
                <w:p w:rsidR="001621A4" w:rsidRPr="005613A0" w:rsidRDefault="001621A4" w:rsidP="00E630B5">
                  <w:pPr>
                    <w:pStyle w:val="HTMLPreformatted"/>
                    <w:rPr>
                      <w:rFonts w:ascii="Arial" w:hAnsi="Arial" w:cs="Arial"/>
                      <w:color w:val="000000"/>
                      <w:sz w:val="24"/>
                      <w:szCs w:val="24"/>
                      <w:highlight w:val="yellow"/>
                    </w:rPr>
                  </w:pPr>
                  <w:r w:rsidRPr="005613A0">
                    <w:rPr>
                      <w:rFonts w:ascii="Arial" w:hAnsi="Arial" w:cs="Arial"/>
                      <w:color w:val="000000"/>
                      <w:sz w:val="24"/>
                      <w:szCs w:val="24"/>
                      <w:highlight w:val="yellow"/>
                    </w:rPr>
                    <w:t>           / \</w:t>
                  </w:r>
                </w:p>
                <w:p w:rsidR="001621A4" w:rsidRPr="005613A0" w:rsidRDefault="001621A4" w:rsidP="00E630B5">
                  <w:pPr>
                    <w:pStyle w:val="HTMLPreformatted"/>
                    <w:rPr>
                      <w:rFonts w:ascii="Arial" w:hAnsi="Arial" w:cs="Arial"/>
                      <w:color w:val="000000"/>
                      <w:sz w:val="24"/>
                      <w:szCs w:val="24"/>
                      <w:highlight w:val="yellow"/>
                    </w:rPr>
                  </w:pPr>
                  <w:r w:rsidRPr="005613A0">
                    <w:rPr>
                      <w:rFonts w:ascii="Arial" w:hAnsi="Arial" w:cs="Arial"/>
                      <w:color w:val="000000"/>
                      <w:sz w:val="24"/>
                      <w:szCs w:val="24"/>
                      <w:highlight w:val="yellow"/>
                    </w:rPr>
                    <w:t>          /   \</w:t>
                  </w:r>
                </w:p>
                <w:p w:rsidR="001621A4" w:rsidRPr="005613A0" w:rsidRDefault="001621A4" w:rsidP="00E630B5">
                  <w:pPr>
                    <w:pStyle w:val="HTMLPreformatted"/>
                    <w:rPr>
                      <w:rFonts w:ascii="Arial" w:hAnsi="Arial" w:cs="Arial"/>
                      <w:color w:val="000000"/>
                      <w:sz w:val="24"/>
                      <w:szCs w:val="24"/>
                      <w:highlight w:val="yellow"/>
                    </w:rPr>
                  </w:pPr>
                  <w:r w:rsidRPr="005613A0">
                    <w:rPr>
                      <w:rFonts w:ascii="Arial" w:hAnsi="Arial" w:cs="Arial"/>
                      <w:color w:val="000000"/>
                      <w:sz w:val="24"/>
                      <w:szCs w:val="24"/>
                      <w:highlight w:val="yellow"/>
                    </w:rPr>
                    <w:t>   foo() B     C foo()</w:t>
                  </w:r>
                </w:p>
                <w:p w:rsidR="001621A4" w:rsidRPr="005613A0" w:rsidRDefault="001621A4" w:rsidP="00E630B5">
                  <w:pPr>
                    <w:pStyle w:val="HTMLPreformatted"/>
                    <w:rPr>
                      <w:rFonts w:ascii="Arial" w:hAnsi="Arial" w:cs="Arial"/>
                      <w:color w:val="000000"/>
                      <w:sz w:val="24"/>
                      <w:szCs w:val="24"/>
                      <w:highlight w:val="yellow"/>
                    </w:rPr>
                  </w:pPr>
                  <w:r w:rsidRPr="005613A0">
                    <w:rPr>
                      <w:rFonts w:ascii="Arial" w:hAnsi="Arial" w:cs="Arial"/>
                      <w:color w:val="000000"/>
                      <w:sz w:val="24"/>
                      <w:szCs w:val="24"/>
                      <w:highlight w:val="yellow"/>
                    </w:rPr>
                    <w:t>          \   /</w:t>
                  </w:r>
                </w:p>
                <w:p w:rsidR="001621A4" w:rsidRPr="005613A0" w:rsidRDefault="001621A4" w:rsidP="00E630B5">
                  <w:pPr>
                    <w:pStyle w:val="HTMLPreformatted"/>
                    <w:rPr>
                      <w:rFonts w:ascii="Arial" w:hAnsi="Arial" w:cs="Arial"/>
                      <w:color w:val="000000"/>
                      <w:sz w:val="24"/>
                      <w:szCs w:val="24"/>
                      <w:highlight w:val="yellow"/>
                    </w:rPr>
                  </w:pPr>
                  <w:r w:rsidRPr="005613A0">
                    <w:rPr>
                      <w:rFonts w:ascii="Arial" w:hAnsi="Arial" w:cs="Arial"/>
                      <w:color w:val="000000"/>
                      <w:sz w:val="24"/>
                      <w:szCs w:val="24"/>
                      <w:highlight w:val="yellow"/>
                    </w:rPr>
                    <w:t>           \ /</w:t>
                  </w:r>
                </w:p>
                <w:p w:rsidR="001621A4" w:rsidRPr="005613A0" w:rsidRDefault="001621A4" w:rsidP="00E630B5">
                  <w:pPr>
                    <w:pStyle w:val="HTMLPreformatted"/>
                    <w:rPr>
                      <w:rFonts w:ascii="Arial" w:hAnsi="Arial" w:cs="Arial"/>
                      <w:color w:val="000000"/>
                      <w:sz w:val="24"/>
                      <w:szCs w:val="24"/>
                      <w:highlight w:val="yellow"/>
                    </w:rPr>
                  </w:pPr>
                  <w:r w:rsidRPr="005613A0">
                    <w:rPr>
                      <w:rFonts w:ascii="Arial" w:hAnsi="Arial" w:cs="Arial"/>
                      <w:color w:val="000000"/>
                      <w:sz w:val="24"/>
                      <w:szCs w:val="24"/>
                      <w:highlight w:val="yellow"/>
                    </w:rPr>
                    <w:t>            D</w:t>
                  </w:r>
                </w:p>
                <w:p w:rsidR="001621A4" w:rsidRPr="005613A0" w:rsidRDefault="001621A4" w:rsidP="00E630B5">
                  <w:pPr>
                    <w:pStyle w:val="HTMLPreformatted"/>
                    <w:rPr>
                      <w:rFonts w:ascii="Arial" w:hAnsi="Arial" w:cs="Arial"/>
                      <w:color w:val="000000"/>
                      <w:sz w:val="24"/>
                      <w:szCs w:val="24"/>
                      <w:highlight w:val="yellow"/>
                    </w:rPr>
                  </w:pPr>
                  <w:r w:rsidRPr="005613A0">
                    <w:rPr>
                      <w:rFonts w:ascii="Arial" w:hAnsi="Arial" w:cs="Arial"/>
                      <w:color w:val="000000"/>
                      <w:sz w:val="24"/>
                      <w:szCs w:val="24"/>
                      <w:highlight w:val="yellow"/>
                    </w:rPr>
                    <w:t>           foo()</w:t>
                  </w:r>
                </w:p>
                <w:p w:rsidR="001621A4" w:rsidRPr="005613A0" w:rsidRDefault="001621A4" w:rsidP="00E630B5">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ins w:id="86" w:author="Unknown"/>
                      <w:rFonts w:ascii="Arial" w:hAnsi="Arial" w:cs="Arial"/>
                      <w:color w:val="444444"/>
                    </w:rPr>
                  </w:pPr>
                  <w:r w:rsidRPr="005613A0">
                    <w:rPr>
                      <w:rFonts w:ascii="Arial" w:hAnsi="Arial" w:cs="Arial"/>
                      <w:color w:val="000000"/>
                      <w:highlight w:val="yellow"/>
                    </w:rPr>
                    <w:br/>
                    <w:t>In my opinion even if we remove the top head of diamond class A and allow multiple inheritances we will see this problem of ambiguity.</w:t>
                  </w:r>
                  <w:r w:rsidRPr="005613A0">
                    <w:rPr>
                      <w:rFonts w:ascii="Arial" w:hAnsi="Arial" w:cs="Arial"/>
                      <w:color w:val="000000"/>
                    </w:rPr>
                    <w:br/>
                  </w:r>
                  <w:r w:rsidRPr="005613A0">
                    <w:rPr>
                      <w:rFonts w:ascii="Arial" w:hAnsi="Arial" w:cs="Arial"/>
                      <w:color w:val="000000"/>
                    </w:rPr>
                    <w:br/>
                  </w:r>
                </w:p>
                <w:p w:rsidR="001621A4" w:rsidRPr="005613A0" w:rsidRDefault="001621A4" w:rsidP="00E630B5">
                  <w:pPr>
                    <w:pStyle w:val="tech-question"/>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87" w:author="Unknown"/>
                      <w:rFonts w:ascii="Arial" w:hAnsi="Arial" w:cs="Arial"/>
                      <w:sz w:val="24"/>
                      <w:szCs w:val="24"/>
                      <w:highlight w:val="yellow"/>
                    </w:rPr>
                  </w:pPr>
                  <w:ins w:id="88" w:author="Unknown">
                    <w:r w:rsidRPr="005613A0">
                      <w:rPr>
                        <w:rFonts w:ascii="Arial" w:hAnsi="Arial" w:cs="Arial"/>
                        <w:sz w:val="24"/>
                        <w:szCs w:val="24"/>
                      </w:rPr>
                      <w:t xml:space="preserve">51. </w:t>
                    </w:r>
                    <w:r w:rsidRPr="005613A0">
                      <w:rPr>
                        <w:rFonts w:ascii="Arial" w:hAnsi="Arial" w:cs="Arial"/>
                        <w:sz w:val="24"/>
                        <w:szCs w:val="24"/>
                        <w:highlight w:val="yellow"/>
                      </w:rPr>
                      <w:t>Can a class be defined inside an Interface?</w:t>
                    </w:r>
                  </w:ins>
                </w:p>
                <w:p w:rsidR="001621A4" w:rsidRPr="005613A0" w:rsidRDefault="001621A4" w:rsidP="00E630B5">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ins w:id="89" w:author="Unknown"/>
                      <w:rFonts w:ascii="Arial" w:hAnsi="Arial" w:cs="Arial"/>
                      <w:color w:val="444444"/>
                    </w:rPr>
                  </w:pPr>
                  <w:ins w:id="90" w:author="Unknown">
                    <w:r w:rsidRPr="005613A0">
                      <w:rPr>
                        <w:rFonts w:ascii="Arial" w:hAnsi="Arial" w:cs="Arial"/>
                        <w:color w:val="444444"/>
                        <w:highlight w:val="yellow"/>
                      </w:rPr>
                      <w:t>Yes it's possible.</w:t>
                    </w:r>
                  </w:ins>
                </w:p>
                <w:p w:rsidR="001621A4" w:rsidRPr="005613A0" w:rsidRDefault="001621A4" w:rsidP="00E630B5">
                  <w:pPr>
                    <w:pStyle w:val="tech-question"/>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91" w:author="Unknown"/>
                      <w:rFonts w:ascii="Arial" w:hAnsi="Arial" w:cs="Arial"/>
                      <w:sz w:val="24"/>
                      <w:szCs w:val="24"/>
                      <w:highlight w:val="yellow"/>
                    </w:rPr>
                  </w:pPr>
                  <w:ins w:id="92" w:author="Unknown">
                    <w:r w:rsidRPr="005613A0">
                      <w:rPr>
                        <w:rFonts w:ascii="Arial" w:hAnsi="Arial" w:cs="Arial"/>
                        <w:sz w:val="24"/>
                        <w:szCs w:val="24"/>
                        <w:highlight w:val="yellow"/>
                      </w:rPr>
                      <w:t>52. Can an Interface be defined inside a class?</w:t>
                    </w:r>
                  </w:ins>
                </w:p>
                <w:p w:rsidR="001621A4" w:rsidRPr="005613A0" w:rsidRDefault="001621A4" w:rsidP="00E630B5">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ins w:id="93" w:author="Unknown"/>
                      <w:rFonts w:ascii="Arial" w:hAnsi="Arial" w:cs="Arial"/>
                      <w:color w:val="444444"/>
                    </w:rPr>
                  </w:pPr>
                  <w:ins w:id="94" w:author="Unknown">
                    <w:r w:rsidRPr="005613A0">
                      <w:rPr>
                        <w:rFonts w:ascii="Arial" w:hAnsi="Arial" w:cs="Arial"/>
                        <w:color w:val="444444"/>
                        <w:highlight w:val="yellow"/>
                      </w:rPr>
                      <w:t>Yes it's possible.</w:t>
                    </w:r>
                  </w:ins>
                </w:p>
                <w:p w:rsidR="001621A4" w:rsidRPr="005613A0" w:rsidRDefault="001621A4" w:rsidP="00E630B5">
                  <w:pPr>
                    <w:pStyle w:val="tech-question"/>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95" w:author="Unknown"/>
                      <w:rFonts w:ascii="Arial" w:hAnsi="Arial" w:cs="Arial"/>
                      <w:sz w:val="24"/>
                      <w:szCs w:val="24"/>
                    </w:rPr>
                  </w:pPr>
                  <w:ins w:id="96" w:author="Unknown">
                    <w:r w:rsidRPr="005613A0">
                      <w:rPr>
                        <w:rFonts w:ascii="Arial" w:hAnsi="Arial" w:cs="Arial"/>
                        <w:sz w:val="24"/>
                        <w:szCs w:val="24"/>
                      </w:rPr>
                      <w:t>61. What value does read() return when it has reached the end of a file?</w:t>
                    </w:r>
                  </w:ins>
                </w:p>
                <w:p w:rsidR="001621A4" w:rsidRPr="005613A0" w:rsidRDefault="001621A4" w:rsidP="00E630B5">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ins w:id="97" w:author="Unknown"/>
                      <w:rFonts w:ascii="Arial" w:hAnsi="Arial" w:cs="Arial"/>
                      <w:color w:val="444444"/>
                    </w:rPr>
                  </w:pPr>
                  <w:ins w:id="98" w:author="Unknown">
                    <w:r w:rsidRPr="005613A0">
                      <w:rPr>
                        <w:rFonts w:ascii="Arial" w:hAnsi="Arial" w:cs="Arial"/>
                        <w:color w:val="444444"/>
                      </w:rPr>
                      <w:t xml:space="preserve">The </w:t>
                    </w:r>
                    <w:r w:rsidRPr="005613A0">
                      <w:rPr>
                        <w:rFonts w:ascii="Arial" w:hAnsi="Arial" w:cs="Arial"/>
                        <w:color w:val="DD0000"/>
                      </w:rPr>
                      <w:t>read()</w:t>
                    </w:r>
                    <w:r w:rsidRPr="005613A0">
                      <w:rPr>
                        <w:rFonts w:ascii="Arial" w:hAnsi="Arial" w:cs="Arial"/>
                        <w:color w:val="444444"/>
                      </w:rPr>
                      <w:t xml:space="preserve"> method returns </w:t>
                    </w:r>
                    <w:r w:rsidRPr="005613A0">
                      <w:rPr>
                        <w:rFonts w:ascii="Arial" w:hAnsi="Arial" w:cs="Arial"/>
                        <w:color w:val="DD0000"/>
                      </w:rPr>
                      <w:t>-1</w:t>
                    </w:r>
                    <w:r w:rsidRPr="005613A0">
                      <w:rPr>
                        <w:rFonts w:ascii="Arial" w:hAnsi="Arial" w:cs="Arial"/>
                        <w:color w:val="444444"/>
                      </w:rPr>
                      <w:t xml:space="preserve"> when it has reached the end of a file.</w:t>
                    </w:r>
                  </w:ins>
                </w:p>
                <w:p w:rsidR="001621A4" w:rsidRPr="00C16B8C" w:rsidRDefault="001621A4" w:rsidP="00E630B5">
                  <w:pPr>
                    <w:pStyle w:val="tech-question"/>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99" w:author="Unknown"/>
                      <w:rFonts w:ascii="Arial" w:hAnsi="Arial" w:cs="Arial"/>
                      <w:sz w:val="24"/>
                      <w:szCs w:val="24"/>
                      <w:highlight w:val="yellow"/>
                    </w:rPr>
                  </w:pPr>
                  <w:ins w:id="100" w:author="Unknown">
                    <w:r w:rsidRPr="00C16B8C">
                      <w:rPr>
                        <w:rFonts w:ascii="Arial" w:hAnsi="Arial" w:cs="Arial"/>
                        <w:sz w:val="24"/>
                        <w:szCs w:val="24"/>
                        <w:highlight w:val="yellow"/>
                      </w:rPr>
                      <w:t>62. Can a Byte object be cast to a double value?</w:t>
                    </w:r>
                  </w:ins>
                </w:p>
                <w:p w:rsidR="001621A4" w:rsidRPr="005613A0" w:rsidRDefault="001621A4" w:rsidP="00E630B5">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ins w:id="101" w:author="Unknown"/>
                      <w:rFonts w:ascii="Arial" w:hAnsi="Arial" w:cs="Arial"/>
                      <w:color w:val="444444"/>
                    </w:rPr>
                  </w:pPr>
                  <w:ins w:id="102" w:author="Unknown">
                    <w:r w:rsidRPr="00C16B8C">
                      <w:rPr>
                        <w:rFonts w:ascii="Arial" w:hAnsi="Arial" w:cs="Arial"/>
                        <w:color w:val="444444"/>
                        <w:highlight w:val="yellow"/>
                      </w:rPr>
                      <w:t>No, an object cannot be cast to a primitive value.</w:t>
                    </w:r>
                  </w:ins>
                </w:p>
                <w:p w:rsidR="0084302F" w:rsidRPr="005613A0" w:rsidRDefault="00410A62" w:rsidP="00E630B5">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Arial" w:hAnsi="Arial" w:cs="Arial"/>
                      <w:color w:val="444444"/>
                    </w:rPr>
                  </w:pPr>
                  <w:r>
                    <w:rPr>
                      <w:rFonts w:ascii="Arial" w:hAnsi="Arial" w:cs="Arial"/>
                      <w:color w:val="444444"/>
                    </w:rPr>
                    <w:t>m</w:t>
                  </w:r>
                  <w:r w:rsidR="00B64B1A">
                    <w:rPr>
                      <w:rFonts w:ascii="Arial" w:hAnsi="Arial" w:cs="Arial"/>
                      <w:color w:val="444444"/>
                    </w:rPr>
                    <w:t>21</w:t>
                  </w:r>
                </w:p>
                <w:p w:rsidR="001621A4" w:rsidRPr="005613A0" w:rsidRDefault="001621A4" w:rsidP="00E630B5">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ins w:id="103" w:author="Unknown"/>
                      <w:rFonts w:ascii="Arial" w:hAnsi="Arial" w:cs="Arial"/>
                      <w:color w:val="444444"/>
                    </w:rPr>
                  </w:pPr>
                  <w:r w:rsidRPr="005613A0">
                    <w:rPr>
                      <w:rFonts w:ascii="Arial" w:hAnsi="Arial" w:cs="Arial"/>
                      <w:color w:val="353833"/>
                      <w:shd w:val="clear" w:color="auto" w:fill="FFFFFF"/>
                    </w:rPr>
                    <w:t>A</w:t>
                  </w:r>
                  <w:r w:rsidRPr="005613A0">
                    <w:rPr>
                      <w:rStyle w:val="apple-converted-space"/>
                      <w:rFonts w:ascii="Arial" w:hAnsi="Arial" w:cs="Arial"/>
                      <w:color w:val="353833"/>
                      <w:shd w:val="clear" w:color="auto" w:fill="FFFFFF"/>
                    </w:rPr>
                    <w:t> </w:t>
                  </w:r>
                  <w:r w:rsidRPr="005613A0">
                    <w:rPr>
                      <w:rFonts w:ascii="Arial" w:hAnsi="Arial" w:cs="Arial"/>
                      <w:i/>
                      <w:iCs/>
                    </w:rPr>
                    <w:t>thread</w:t>
                  </w:r>
                  <w:r w:rsidRPr="005613A0">
                    <w:rPr>
                      <w:rStyle w:val="apple-converted-space"/>
                      <w:rFonts w:ascii="Arial" w:hAnsi="Arial" w:cs="Arial"/>
                    </w:rPr>
                    <w:t> is</w:t>
                  </w:r>
                  <w:r w:rsidRPr="005613A0">
                    <w:rPr>
                      <w:rFonts w:ascii="Arial" w:hAnsi="Arial" w:cs="Arial"/>
                      <w:color w:val="353833"/>
                      <w:shd w:val="clear" w:color="auto" w:fill="FFFFFF"/>
                    </w:rPr>
                    <w:t xml:space="preserve"> a thread of execution in a program. The Java Virtual Machine allows an application to have multiple threads of execution running concurrently.</w:t>
                  </w:r>
                </w:p>
                <w:p w:rsidR="001621A4" w:rsidRPr="005613A0" w:rsidRDefault="001621A4" w:rsidP="00E630B5">
                  <w:pPr>
                    <w:pStyle w:val="tech-question"/>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104" w:author="Unknown"/>
                      <w:rFonts w:ascii="Arial" w:hAnsi="Arial" w:cs="Arial"/>
                      <w:sz w:val="24"/>
                      <w:szCs w:val="24"/>
                      <w:highlight w:val="yellow"/>
                    </w:rPr>
                  </w:pPr>
                  <w:ins w:id="105" w:author="Unknown">
                    <w:r w:rsidRPr="005613A0">
                      <w:rPr>
                        <w:rFonts w:ascii="Arial" w:hAnsi="Arial" w:cs="Arial"/>
                        <w:sz w:val="24"/>
                        <w:szCs w:val="24"/>
                        <w:highlight w:val="yellow"/>
                      </w:rPr>
                      <w:t>66. When can an object reference be cast to an interface reference?</w:t>
                    </w:r>
                  </w:ins>
                </w:p>
                <w:p w:rsidR="004A0FD2" w:rsidRDefault="001621A4" w:rsidP="003C19A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Arial" w:hAnsi="Arial" w:cs="Arial"/>
                      <w:color w:val="444444"/>
                      <w:highlight w:val="yellow"/>
                    </w:rPr>
                  </w:pPr>
                  <w:ins w:id="106" w:author="Unknown">
                    <w:r w:rsidRPr="005613A0">
                      <w:rPr>
                        <w:rFonts w:ascii="Arial" w:hAnsi="Arial" w:cs="Arial"/>
                        <w:color w:val="444444"/>
                        <w:highlight w:val="yellow"/>
                      </w:rPr>
                      <w:t>An object reference be cast to an interface reference when the object implements the referenced</w:t>
                    </w:r>
                  </w:ins>
                </w:p>
                <w:p w:rsidR="003C19A7" w:rsidRDefault="001621A4" w:rsidP="003C19A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Arial" w:hAnsi="Arial" w:cs="Arial"/>
                      <w:color w:val="444444"/>
                    </w:rPr>
                  </w:pPr>
                  <w:ins w:id="107" w:author="Unknown">
                    <w:r w:rsidRPr="005613A0">
                      <w:rPr>
                        <w:rFonts w:ascii="Arial" w:hAnsi="Arial" w:cs="Arial"/>
                        <w:color w:val="444444"/>
                        <w:highlight w:val="yellow"/>
                      </w:rPr>
                      <w:lastRenderedPageBreak/>
                      <w:t xml:space="preserve"> interface.</w:t>
                    </w:r>
                  </w:ins>
                </w:p>
                <w:p w:rsidR="00F16D83" w:rsidRPr="003C19A7" w:rsidRDefault="00F16D83" w:rsidP="003C19A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Arial" w:hAnsi="Arial" w:cs="Arial"/>
                      <w:color w:val="444444"/>
                      <w:highlight w:val="yellow"/>
                    </w:rPr>
                  </w:pPr>
                  <w:r>
                    <w:rPr>
                      <w:rFonts w:ascii="Consolas" w:eastAsiaTheme="minorHAnsi" w:hAnsi="Consolas" w:cs="Consolas"/>
                      <w:color w:val="000000"/>
                      <w:u w:val="single"/>
                    </w:rPr>
                    <w:t xml:space="preserve">Byte </w:t>
                  </w:r>
                  <w:r>
                    <w:rPr>
                      <w:rFonts w:ascii="Consolas" w:eastAsiaTheme="minorHAnsi" w:hAnsi="Consolas" w:cs="Consolas"/>
                      <w:color w:val="6A3E3E"/>
                      <w:u w:val="single"/>
                    </w:rPr>
                    <w:t>b</w:t>
                  </w:r>
                  <w:r>
                    <w:rPr>
                      <w:rFonts w:ascii="Consolas" w:eastAsiaTheme="minorHAnsi" w:hAnsi="Consolas" w:cs="Consolas"/>
                      <w:color w:val="000000"/>
                      <w:u w:val="single"/>
                    </w:rPr>
                    <w:t>=(</w:t>
                  </w:r>
                  <w:r>
                    <w:rPr>
                      <w:rFonts w:ascii="Consolas" w:eastAsiaTheme="minorHAnsi" w:hAnsi="Consolas" w:cs="Consolas"/>
                      <w:b/>
                      <w:bCs/>
                      <w:color w:val="7F0055"/>
                      <w:u w:val="single"/>
                    </w:rPr>
                    <w:t>double</w:t>
                  </w:r>
                  <w:r>
                    <w:rPr>
                      <w:rFonts w:ascii="Consolas" w:eastAsiaTheme="minorHAnsi" w:hAnsi="Consolas" w:cs="Consolas"/>
                      <w:color w:val="000000"/>
                      <w:u w:val="single"/>
                    </w:rPr>
                    <w:t>) 5000;</w:t>
                  </w:r>
                  <w:r>
                    <w:rPr>
                      <w:rFonts w:ascii="Consolas" w:eastAsiaTheme="minorHAnsi" w:hAnsi="Consolas" w:cs="Consolas"/>
                      <w:color w:val="3F7F5F"/>
                      <w:u w:val="single"/>
                    </w:rPr>
                    <w:t>//not</w:t>
                  </w:r>
                  <w:r w:rsidR="00332E14">
                    <w:rPr>
                      <w:rFonts w:ascii="Consolas" w:eastAsiaTheme="minorHAnsi" w:hAnsi="Consolas" w:cs="Consolas"/>
                      <w:color w:val="3F7F5F"/>
                      <w:u w:val="single"/>
                    </w:rPr>
                    <w:t xml:space="preserve"> p</w:t>
                  </w:r>
                  <w:r>
                    <w:rPr>
                      <w:rFonts w:ascii="Consolas" w:eastAsiaTheme="minorHAnsi" w:hAnsi="Consolas" w:cs="Consolas"/>
                      <w:color w:val="3F7F5F"/>
                      <w:u w:val="single"/>
                    </w:rPr>
                    <w:t>ossible</w:t>
                  </w:r>
                </w:p>
                <w:p w:rsidR="00F16D83" w:rsidRPr="00332E14" w:rsidRDefault="00F16D83" w:rsidP="00332E14">
                  <w:pPr>
                    <w:autoSpaceDE w:val="0"/>
                    <w:autoSpaceDN w:val="0"/>
                    <w:adjustRightInd w:val="0"/>
                    <w:rPr>
                      <w:rFonts w:ascii="Consolas" w:eastAsiaTheme="minorHAnsi" w:hAnsi="Consolas" w:cs="Consolas"/>
                    </w:rPr>
                  </w:pPr>
                  <w:r>
                    <w:rPr>
                      <w:rFonts w:ascii="Consolas" w:eastAsiaTheme="minorHAnsi" w:hAnsi="Consolas" w:cs="Consolas"/>
                      <w:b/>
                      <w:bCs/>
                      <w:color w:val="7F0055"/>
                      <w:u w:val="single"/>
                    </w:rPr>
                    <w:t>double</w:t>
                  </w:r>
                  <w:r>
                    <w:rPr>
                      <w:rFonts w:ascii="Consolas" w:eastAsiaTheme="minorHAnsi" w:hAnsi="Consolas" w:cs="Consolas"/>
                      <w:color w:val="000000"/>
                      <w:u w:val="single"/>
                    </w:rPr>
                    <w:t xml:space="preserve"> </w:t>
                  </w:r>
                  <w:r>
                    <w:rPr>
                      <w:rFonts w:ascii="Consolas" w:eastAsiaTheme="minorHAnsi" w:hAnsi="Consolas" w:cs="Consolas"/>
                      <w:color w:val="6A3E3E"/>
                      <w:u w:val="single"/>
                    </w:rPr>
                    <w:t>c</w:t>
                  </w:r>
                  <w:r>
                    <w:rPr>
                      <w:rFonts w:ascii="Consolas" w:eastAsiaTheme="minorHAnsi" w:hAnsi="Consolas" w:cs="Consolas"/>
                      <w:color w:val="000000"/>
                      <w:u w:val="single"/>
                    </w:rPr>
                    <w:t>=(</w:t>
                  </w:r>
                  <w:r>
                    <w:rPr>
                      <w:rFonts w:ascii="Consolas" w:eastAsiaTheme="minorHAnsi" w:hAnsi="Consolas" w:cs="Consolas"/>
                      <w:b/>
                      <w:bCs/>
                      <w:color w:val="7F0055"/>
                      <w:u w:val="single"/>
                    </w:rPr>
                    <w:t>byte</w:t>
                  </w:r>
                  <w:r>
                    <w:rPr>
                      <w:rFonts w:ascii="Consolas" w:eastAsiaTheme="minorHAnsi" w:hAnsi="Consolas" w:cs="Consolas"/>
                      <w:color w:val="000000"/>
                      <w:u w:val="single"/>
                    </w:rPr>
                    <w:t>) 599;</w:t>
                  </w:r>
                  <w:r>
                    <w:rPr>
                      <w:rFonts w:ascii="Consolas" w:eastAsiaTheme="minorHAnsi" w:hAnsi="Consolas" w:cs="Consolas"/>
                      <w:color w:val="000000"/>
                    </w:rPr>
                    <w:t>/</w:t>
                  </w:r>
                  <w:r>
                    <w:rPr>
                      <w:rFonts w:ascii="Consolas" w:eastAsiaTheme="minorHAnsi" w:hAnsi="Consolas" w:cs="Consolas"/>
                      <w:color w:val="000000"/>
                      <w:u w:val="single"/>
                    </w:rPr>
                    <w:t>possble</w:t>
                  </w:r>
                  <w:r>
                    <w:rPr>
                      <w:rFonts w:ascii="Consolas" w:eastAsiaTheme="minorHAnsi" w:hAnsi="Consolas" w:cs="Consolas"/>
                      <w:color w:val="000000"/>
                    </w:rPr>
                    <w:tab/>
                  </w:r>
                </w:p>
                <w:p w:rsidR="00D73A64"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00" w:lineRule="atLeast"/>
                    <w:rPr>
                      <w:rFonts w:ascii="Arial" w:hAnsi="Arial" w:cs="Arial"/>
                      <w:color w:val="000000"/>
                      <w:highlight w:val="yellow"/>
                    </w:rPr>
                  </w:pPr>
                  <w:r w:rsidRPr="005613A0">
                    <w:rPr>
                      <w:rFonts w:ascii="Arial" w:hAnsi="Arial" w:cs="Arial"/>
                      <w:color w:val="000000"/>
                      <w:highlight w:val="yellow"/>
                    </w:rPr>
                    <w:t xml:space="preserve">In other words….An interface reference can point to any object of a class that implements this </w:t>
                  </w: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00" w:lineRule="atLeast"/>
                    <w:rPr>
                      <w:rFonts w:ascii="Arial" w:hAnsi="Arial" w:cs="Arial"/>
                      <w:color w:val="000000"/>
                      <w:highlight w:val="yellow"/>
                    </w:rPr>
                  </w:pPr>
                  <w:r w:rsidRPr="005613A0">
                    <w:rPr>
                      <w:rFonts w:ascii="Arial" w:hAnsi="Arial" w:cs="Arial"/>
                      <w:color w:val="000000"/>
                      <w:highlight w:val="yellow"/>
                    </w:rPr>
                    <w:t>interface i.e. see the example below:</w:t>
                  </w: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00" w:lineRule="atLeast"/>
                    <w:rPr>
                      <w:rFonts w:ascii="Arial" w:hAnsi="Arial" w:cs="Arial"/>
                      <w:color w:val="000000"/>
                      <w:highlight w:val="yellow"/>
                    </w:rPr>
                  </w:pPr>
                  <w:r w:rsidRPr="005613A0">
                    <w:rPr>
                      <w:rFonts w:ascii="Arial" w:hAnsi="Arial" w:cs="Arial"/>
                      <w:color w:val="000000"/>
                      <w:highlight w:val="yellow"/>
                    </w:rPr>
                    <w:t>interface Foo{</w:t>
                  </w:r>
                  <w:r w:rsidRPr="005613A0">
                    <w:rPr>
                      <w:rFonts w:ascii="Arial" w:hAnsi="Arial" w:cs="Arial"/>
                      <w:color w:val="000000"/>
                      <w:highlight w:val="yellow"/>
                    </w:rPr>
                    <w:br/>
                    <w:t>void display();</w:t>
                  </w:r>
                  <w:r w:rsidRPr="005613A0">
                    <w:rPr>
                      <w:rFonts w:ascii="Arial" w:hAnsi="Arial" w:cs="Arial"/>
                      <w:color w:val="000000"/>
                      <w:highlight w:val="yellow"/>
                    </w:rPr>
                    <w:br/>
                    <w:t>}</w:t>
                  </w: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00" w:lineRule="atLeast"/>
                    <w:rPr>
                      <w:rFonts w:ascii="Arial" w:hAnsi="Arial" w:cs="Arial"/>
                      <w:color w:val="000000"/>
                      <w:highlight w:val="yellow"/>
                    </w:rPr>
                  </w:pPr>
                  <w:r w:rsidRPr="005613A0">
                    <w:rPr>
                      <w:rFonts w:ascii="Arial" w:hAnsi="Arial" w:cs="Arial"/>
                      <w:color w:val="000000"/>
                      <w:highlight w:val="yellow"/>
                    </w:rPr>
                    <w:t>public class TestFoo implements Foo{</w:t>
                  </w: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00" w:lineRule="atLeast"/>
                    <w:rPr>
                      <w:rFonts w:ascii="Arial" w:hAnsi="Arial" w:cs="Arial"/>
                      <w:color w:val="000000"/>
                      <w:highlight w:val="yellow"/>
                    </w:rPr>
                  </w:pPr>
                  <w:r w:rsidRPr="005613A0">
                    <w:rPr>
                      <w:rFonts w:ascii="Arial" w:hAnsi="Arial" w:cs="Arial"/>
                      <w:color w:val="000000"/>
                      <w:highlight w:val="yellow"/>
                    </w:rPr>
                    <w:t>void display(){</w:t>
                  </w:r>
                  <w:r w:rsidRPr="005613A0">
                    <w:rPr>
                      <w:rFonts w:ascii="Arial" w:hAnsi="Arial" w:cs="Arial"/>
                      <w:color w:val="000000"/>
                      <w:highlight w:val="yellow"/>
                    </w:rPr>
                    <w:br/>
                    <w:t>System.out.println(“Hello World”);</w:t>
                  </w:r>
                  <w:r w:rsidRPr="005613A0">
                    <w:rPr>
                      <w:rFonts w:ascii="Arial" w:hAnsi="Arial" w:cs="Arial"/>
                      <w:color w:val="000000"/>
                      <w:highlight w:val="yellow"/>
                    </w:rPr>
                    <w:br/>
                    <w:t>}</w:t>
                  </w: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00" w:lineRule="atLeast"/>
                    <w:rPr>
                      <w:rFonts w:ascii="Arial" w:hAnsi="Arial" w:cs="Arial"/>
                      <w:color w:val="000000"/>
                      <w:highlight w:val="yellow"/>
                    </w:rPr>
                  </w:pPr>
                  <w:r w:rsidRPr="005613A0">
                    <w:rPr>
                      <w:rFonts w:ascii="Arial" w:hAnsi="Arial" w:cs="Arial"/>
                      <w:color w:val="000000"/>
                      <w:highlight w:val="yellow"/>
                    </w:rPr>
                    <w:t>public static void main(String[] args){</w:t>
                  </w:r>
                  <w:r w:rsidRPr="005613A0">
                    <w:rPr>
                      <w:rFonts w:ascii="Arial" w:hAnsi="Arial" w:cs="Arial"/>
                      <w:color w:val="000000"/>
                      <w:highlight w:val="yellow"/>
                    </w:rPr>
                    <w:br/>
                    <w:t>Foo foo = new TestFoo();</w:t>
                  </w:r>
                  <w:r w:rsidRPr="005613A0">
                    <w:rPr>
                      <w:rFonts w:ascii="Arial" w:hAnsi="Arial" w:cs="Arial"/>
                      <w:color w:val="000000"/>
                      <w:highlight w:val="yellow"/>
                    </w:rPr>
                    <w:br/>
                    <w:t>foo.display();</w:t>
                  </w:r>
                  <w:r w:rsidRPr="005613A0">
                    <w:rPr>
                      <w:rFonts w:ascii="Arial" w:hAnsi="Arial" w:cs="Arial"/>
                      <w:color w:val="000000"/>
                      <w:highlight w:val="yellow"/>
                    </w:rPr>
                    <w:br/>
                    <w:t>}</w:t>
                  </w: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00" w:lineRule="atLeast"/>
                    <w:rPr>
                      <w:rFonts w:ascii="Arial" w:hAnsi="Arial" w:cs="Arial"/>
                      <w:color w:val="000000"/>
                    </w:rPr>
                  </w:pPr>
                  <w:r w:rsidRPr="005613A0">
                    <w:rPr>
                      <w:rFonts w:ascii="Arial" w:hAnsi="Arial" w:cs="Arial"/>
                      <w:color w:val="000000"/>
                      <w:highlight w:val="yellow"/>
                    </w:rPr>
                    <w:t>}</w:t>
                  </w:r>
                </w:p>
                <w:p w:rsidR="001621A4" w:rsidRDefault="001621A4" w:rsidP="00E630B5">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Arial" w:hAnsi="Arial" w:cs="Arial"/>
                      <w:color w:val="444444"/>
                    </w:rPr>
                  </w:pPr>
                </w:p>
                <w:p w:rsidR="00555720" w:rsidRPr="00555720" w:rsidRDefault="00555720" w:rsidP="00555720">
                  <w:pPr>
                    <w:shd w:val="clear" w:color="auto" w:fill="FFFFFF"/>
                    <w:spacing w:before="100" w:beforeAutospacing="1" w:after="100" w:afterAutospacing="1"/>
                    <w:rPr>
                      <w:rFonts w:ascii="Verdana" w:hAnsi="Verdana"/>
                      <w:color w:val="000000"/>
                      <w:sz w:val="27"/>
                      <w:szCs w:val="27"/>
                    </w:rPr>
                  </w:pPr>
                  <w:r w:rsidRPr="00555720">
                    <w:rPr>
                      <w:rFonts w:ascii="Verdana" w:hAnsi="Verdana"/>
                      <w:b/>
                      <w:bCs/>
                      <w:color w:val="0000FF"/>
                      <w:sz w:val="27"/>
                      <w:szCs w:val="27"/>
                    </w:rPr>
                    <w:t>Thread and a Process</w:t>
                  </w:r>
                </w:p>
                <w:p w:rsidR="00027812" w:rsidRDefault="00555720" w:rsidP="00555720">
                  <w:pPr>
                    <w:shd w:val="clear" w:color="auto" w:fill="FFFFFF"/>
                    <w:spacing w:before="100" w:beforeAutospacing="1" w:after="100" w:afterAutospacing="1"/>
                    <w:rPr>
                      <w:rFonts w:ascii="Verdana" w:hAnsi="Verdana"/>
                      <w:color w:val="000000"/>
                      <w:sz w:val="27"/>
                      <w:szCs w:val="27"/>
                    </w:rPr>
                  </w:pPr>
                  <w:r w:rsidRPr="00555720">
                    <w:rPr>
                      <w:rFonts w:ascii="Verdana" w:hAnsi="Verdana"/>
                      <w:color w:val="000000"/>
                      <w:sz w:val="27"/>
                      <w:szCs w:val="27"/>
                    </w:rPr>
                    <w:t>The processes and threads are independent sequences of execution,</w:t>
                  </w:r>
                </w:p>
                <w:p w:rsidR="00027812" w:rsidRDefault="00555720" w:rsidP="00555720">
                  <w:pPr>
                    <w:shd w:val="clear" w:color="auto" w:fill="FFFFFF"/>
                    <w:spacing w:before="100" w:beforeAutospacing="1" w:after="100" w:afterAutospacing="1"/>
                    <w:rPr>
                      <w:rFonts w:ascii="Verdana" w:hAnsi="Verdana"/>
                      <w:color w:val="000000"/>
                      <w:sz w:val="27"/>
                      <w:szCs w:val="27"/>
                    </w:rPr>
                  </w:pPr>
                  <w:r w:rsidRPr="00555720">
                    <w:rPr>
                      <w:rFonts w:ascii="Verdana" w:hAnsi="Verdana"/>
                      <w:color w:val="000000"/>
                      <w:sz w:val="27"/>
                      <w:szCs w:val="27"/>
                    </w:rPr>
                    <w:t xml:space="preserve"> the typical difference is that threads run in a shared memory space, </w:t>
                  </w:r>
                </w:p>
                <w:p w:rsidR="00555720" w:rsidRDefault="00555720" w:rsidP="00555720">
                  <w:pPr>
                    <w:shd w:val="clear" w:color="auto" w:fill="FFFFFF"/>
                    <w:spacing w:before="100" w:beforeAutospacing="1" w:after="100" w:afterAutospacing="1"/>
                    <w:rPr>
                      <w:rFonts w:ascii="Verdana" w:hAnsi="Verdana"/>
                      <w:color w:val="000000"/>
                      <w:sz w:val="27"/>
                      <w:szCs w:val="27"/>
                    </w:rPr>
                  </w:pPr>
                  <w:r w:rsidRPr="00555720">
                    <w:rPr>
                      <w:rFonts w:ascii="Verdana" w:hAnsi="Verdana"/>
                      <w:color w:val="000000"/>
                      <w:sz w:val="27"/>
                      <w:szCs w:val="27"/>
                    </w:rPr>
                    <w:t>while processes run in separate memory spaces.</w:t>
                  </w:r>
                </w:p>
                <w:p w:rsidR="00CB67E2" w:rsidRDefault="00CB67E2" w:rsidP="00555720">
                  <w:pPr>
                    <w:shd w:val="clear" w:color="auto" w:fill="FFFFFF"/>
                    <w:spacing w:before="100" w:beforeAutospacing="1" w:after="100" w:afterAutospacing="1"/>
                    <w:rPr>
                      <w:rFonts w:ascii="Arial" w:hAnsi="Arial" w:cs="Arial"/>
                      <w:color w:val="242729"/>
                      <w:sz w:val="23"/>
                      <w:szCs w:val="23"/>
                      <w:shd w:val="clear" w:color="auto" w:fill="FFFFFF"/>
                    </w:rPr>
                  </w:pPr>
                  <w:r>
                    <w:rPr>
                      <w:rFonts w:ascii="Arial" w:hAnsi="Arial" w:cs="Arial"/>
                      <w:color w:val="242729"/>
                      <w:sz w:val="23"/>
                      <w:szCs w:val="23"/>
                      <w:shd w:val="clear" w:color="auto" w:fill="FFFFFF"/>
                    </w:rPr>
                    <w:t>The typical difference is that threads (of the same process) run in a shared memory space,</w:t>
                  </w:r>
                </w:p>
                <w:p w:rsidR="006A1323" w:rsidRPr="006A1323" w:rsidRDefault="006A1323" w:rsidP="006A1323">
                  <w:pPr>
                    <w:shd w:val="clear" w:color="auto" w:fill="FFFFFF"/>
                    <w:spacing w:after="390"/>
                    <w:rPr>
                      <w:rFonts w:ascii="Trebuchet MS" w:hAnsi="Trebuchet MS"/>
                      <w:color w:val="222426"/>
                    </w:rPr>
                  </w:pPr>
                  <w:r w:rsidRPr="006A1323">
                    <w:rPr>
                      <w:rFonts w:ascii="Trebuchet MS" w:hAnsi="Trebuchet MS"/>
                      <w:color w:val="222426"/>
                    </w:rPr>
                    <w:t>1) A program in execution is often referred as process. A thread is a subset(part) of the process.</w:t>
                  </w:r>
                </w:p>
                <w:p w:rsidR="006A1323" w:rsidRPr="006A1323" w:rsidRDefault="006A1323" w:rsidP="006A1323">
                  <w:pPr>
                    <w:shd w:val="clear" w:color="auto" w:fill="FFFFFF"/>
                    <w:spacing w:after="390"/>
                    <w:rPr>
                      <w:rFonts w:ascii="Trebuchet MS" w:hAnsi="Trebuchet MS"/>
                      <w:color w:val="222426"/>
                    </w:rPr>
                  </w:pPr>
                  <w:r w:rsidRPr="006A1323">
                    <w:rPr>
                      <w:rFonts w:ascii="Trebuchet MS" w:hAnsi="Trebuchet MS"/>
                      <w:color w:val="222426"/>
                    </w:rPr>
                    <w:t>2) A process consists of multiple threads. A thread is a smallest part of the process that can execute concurrently with other parts(threads) of the process.</w:t>
                  </w:r>
                </w:p>
                <w:p w:rsidR="006A1323" w:rsidRPr="006A1323" w:rsidRDefault="006A1323" w:rsidP="006A1323">
                  <w:pPr>
                    <w:shd w:val="clear" w:color="auto" w:fill="FFFFFF"/>
                    <w:spacing w:after="390"/>
                    <w:rPr>
                      <w:rFonts w:ascii="Trebuchet MS" w:hAnsi="Trebuchet MS"/>
                      <w:color w:val="222426"/>
                    </w:rPr>
                  </w:pPr>
                  <w:r w:rsidRPr="006A1323">
                    <w:rPr>
                      <w:rFonts w:ascii="Trebuchet MS" w:hAnsi="Trebuchet MS"/>
                      <w:color w:val="222426"/>
                    </w:rPr>
                    <w:t>3) A process is sometime referred as task. A thread is often referred as lightweight process.</w:t>
                  </w:r>
                </w:p>
                <w:p w:rsidR="006A1323" w:rsidRPr="006A1323" w:rsidRDefault="006A1323" w:rsidP="006A1323">
                  <w:pPr>
                    <w:shd w:val="clear" w:color="auto" w:fill="FFFFFF"/>
                    <w:spacing w:after="390"/>
                    <w:rPr>
                      <w:rFonts w:ascii="Trebuchet MS" w:hAnsi="Trebuchet MS"/>
                      <w:color w:val="222426"/>
                    </w:rPr>
                  </w:pPr>
                  <w:r w:rsidRPr="006A1323">
                    <w:rPr>
                      <w:rFonts w:ascii="Trebuchet MS" w:hAnsi="Trebuchet MS"/>
                      <w:color w:val="222426"/>
                    </w:rPr>
                    <w:lastRenderedPageBreak/>
                    <w:t>4) A process has its own address space. A thread uses the process’s address space and share it with the other threads of that process.</w:t>
                  </w:r>
                </w:p>
                <w:p w:rsidR="00D73A64" w:rsidRDefault="0048024F" w:rsidP="00C262AE">
                  <w:pPr>
                    <w:shd w:val="clear" w:color="auto" w:fill="FFFFFF"/>
                    <w:spacing w:after="390"/>
                    <w:rPr>
                      <w:rFonts w:ascii="Trebuchet MS" w:hAnsi="Trebuchet MS"/>
                      <w:color w:val="222426"/>
                      <w:shd w:val="clear" w:color="auto" w:fill="FFFFFF"/>
                    </w:rPr>
                  </w:pPr>
                  <w:r>
                    <w:rPr>
                      <w:rFonts w:ascii="Trebuchet MS" w:hAnsi="Trebuchet MS"/>
                      <w:color w:val="222426"/>
                      <w:shd w:val="clear" w:color="auto" w:fill="FFFFFF"/>
                    </w:rPr>
                    <w:t>6) A thread can communicate with other thread (of the same process) directly by using methods like wait(), notify(), notifyAll(). A process can communicate with other process</w:t>
                  </w:r>
                </w:p>
                <w:p w:rsidR="0050466B" w:rsidRDefault="0048024F" w:rsidP="00C262AE">
                  <w:pPr>
                    <w:shd w:val="clear" w:color="auto" w:fill="FFFFFF"/>
                    <w:spacing w:after="390"/>
                    <w:rPr>
                      <w:rFonts w:ascii="Trebuchet MS" w:hAnsi="Trebuchet MS"/>
                      <w:color w:val="222426"/>
                      <w:shd w:val="clear" w:color="auto" w:fill="FFFFFF"/>
                    </w:rPr>
                  </w:pPr>
                  <w:r>
                    <w:rPr>
                      <w:rFonts w:ascii="Trebuchet MS" w:hAnsi="Trebuchet MS"/>
                      <w:color w:val="222426"/>
                      <w:shd w:val="clear" w:color="auto" w:fill="FFFFFF"/>
                    </w:rPr>
                    <w:t xml:space="preserve"> by using</w:t>
                  </w:r>
                  <w:r>
                    <w:rPr>
                      <w:rStyle w:val="apple-converted-space"/>
                      <w:rFonts w:ascii="Trebuchet MS" w:hAnsi="Trebuchet MS"/>
                      <w:color w:val="222426"/>
                      <w:shd w:val="clear" w:color="auto" w:fill="FFFFFF"/>
                    </w:rPr>
                    <w:t> </w:t>
                  </w:r>
                  <w:hyperlink r:id="rId50" w:tgtFrame="_blank" w:history="1">
                    <w:r>
                      <w:rPr>
                        <w:rStyle w:val="Hyperlink"/>
                        <w:rFonts w:ascii="Trebuchet MS" w:hAnsi="Trebuchet MS"/>
                        <w:b/>
                        <w:bCs/>
                        <w:color w:val="7DC246"/>
                        <w:shd w:val="clear" w:color="auto" w:fill="FFFFFF"/>
                      </w:rPr>
                      <w:t>inter-process communication</w:t>
                    </w:r>
                  </w:hyperlink>
                  <w:r>
                    <w:rPr>
                      <w:rFonts w:ascii="Trebuchet MS" w:hAnsi="Trebuchet MS"/>
                      <w:color w:val="222426"/>
                      <w:shd w:val="clear" w:color="auto" w:fill="FFFFFF"/>
                    </w:rPr>
                    <w:t>.</w:t>
                  </w:r>
                </w:p>
                <w:p w:rsidR="00265E53" w:rsidRDefault="0048024F" w:rsidP="0048024F">
                  <w:pPr>
                    <w:pStyle w:val="NormalWeb"/>
                    <w:shd w:val="clear" w:color="auto" w:fill="FFFFFF"/>
                    <w:spacing w:before="0" w:beforeAutospacing="0" w:after="390" w:afterAutospacing="0"/>
                    <w:rPr>
                      <w:rFonts w:ascii="Trebuchet MS" w:hAnsi="Trebuchet MS"/>
                      <w:color w:val="222426"/>
                    </w:rPr>
                  </w:pPr>
                  <w:r>
                    <w:rPr>
                      <w:rFonts w:ascii="Trebuchet MS" w:hAnsi="Trebuchet MS"/>
                      <w:color w:val="222426"/>
                    </w:rPr>
                    <w:t xml:space="preserve"> </w:t>
                  </w:r>
                  <w:r w:rsidRPr="0048024F">
                    <w:rPr>
                      <w:rFonts w:ascii="Trebuchet MS" w:hAnsi="Trebuchet MS"/>
                      <w:color w:val="222426"/>
                    </w:rPr>
                    <w:t xml:space="preserve">8) Threads have control over the other threads of the same process. A process does not </w:t>
                  </w:r>
                </w:p>
                <w:p w:rsidR="0048024F" w:rsidRPr="0048024F" w:rsidRDefault="0048024F" w:rsidP="0048024F">
                  <w:pPr>
                    <w:pStyle w:val="NormalWeb"/>
                    <w:shd w:val="clear" w:color="auto" w:fill="FFFFFF"/>
                    <w:spacing w:before="0" w:beforeAutospacing="0" w:after="390" w:afterAutospacing="0"/>
                    <w:rPr>
                      <w:rFonts w:ascii="Trebuchet MS" w:hAnsi="Trebuchet MS"/>
                      <w:color w:val="222426"/>
                    </w:rPr>
                  </w:pPr>
                  <w:r w:rsidRPr="0048024F">
                    <w:rPr>
                      <w:rFonts w:ascii="Trebuchet MS" w:hAnsi="Trebuchet MS"/>
                      <w:color w:val="222426"/>
                    </w:rPr>
                    <w:t>have control over the sibling process, it has control over its child processes only.</w:t>
                  </w:r>
                </w:p>
                <w:p w:rsidR="0048024F" w:rsidRPr="00C262AE" w:rsidRDefault="0048024F" w:rsidP="00C262AE">
                  <w:pPr>
                    <w:shd w:val="clear" w:color="auto" w:fill="FFFFFF"/>
                    <w:spacing w:after="390"/>
                    <w:rPr>
                      <w:rFonts w:ascii="Trebuchet MS" w:hAnsi="Trebuchet MS"/>
                      <w:color w:val="222426"/>
                    </w:rPr>
                  </w:pPr>
                </w:p>
                <w:p w:rsidR="006D066B" w:rsidRPr="006D066B" w:rsidRDefault="006D066B" w:rsidP="006D066B">
                  <w:pPr>
                    <w:spacing w:before="100" w:beforeAutospacing="1" w:after="100" w:afterAutospacing="1"/>
                    <w:rPr>
                      <w:rFonts w:ascii="Arial" w:hAnsi="Arial" w:cs="Arial"/>
                      <w:color w:val="000000"/>
                      <w:sz w:val="19"/>
                      <w:szCs w:val="19"/>
                    </w:rPr>
                  </w:pPr>
                  <w:r w:rsidRPr="006D066B">
                    <w:rPr>
                      <w:rFonts w:ascii="Arial" w:hAnsi="Arial" w:cs="Arial"/>
                      <w:color w:val="000000"/>
                      <w:sz w:val="19"/>
                      <w:szCs w:val="19"/>
                    </w:rPr>
                    <w:t>Threads are sometimes called</w:t>
                  </w:r>
                  <w:r w:rsidRPr="006D066B">
                    <w:rPr>
                      <w:rFonts w:ascii="Arial" w:hAnsi="Arial" w:cs="Arial"/>
                      <w:color w:val="000000"/>
                      <w:sz w:val="19"/>
                    </w:rPr>
                    <w:t> </w:t>
                  </w:r>
                  <w:r w:rsidRPr="006D066B">
                    <w:rPr>
                      <w:rFonts w:ascii="Arial" w:hAnsi="Arial" w:cs="Arial"/>
                      <w:i/>
                      <w:iCs/>
                      <w:color w:val="000000"/>
                      <w:sz w:val="19"/>
                      <w:szCs w:val="19"/>
                    </w:rPr>
                    <w:t>lightweight processes</w:t>
                  </w:r>
                  <w:r w:rsidRPr="006D066B">
                    <w:rPr>
                      <w:rFonts w:ascii="Arial" w:hAnsi="Arial" w:cs="Arial"/>
                      <w:color w:val="000000"/>
                      <w:sz w:val="19"/>
                      <w:szCs w:val="19"/>
                    </w:rPr>
                    <w:t>. Both processes and threads provide an execution environment, but creating a new thread requires fewer resources than creating a new process.</w:t>
                  </w:r>
                </w:p>
                <w:p w:rsidR="00555720" w:rsidRPr="005613A0" w:rsidRDefault="006D066B" w:rsidP="002A4400">
                  <w:pPr>
                    <w:spacing w:before="100" w:beforeAutospacing="1" w:after="100" w:afterAutospacing="1"/>
                    <w:rPr>
                      <w:ins w:id="108" w:author="Unknown"/>
                      <w:rFonts w:ascii="Arial" w:hAnsi="Arial" w:cs="Arial"/>
                      <w:color w:val="444444"/>
                    </w:rPr>
                  </w:pPr>
                  <w:r w:rsidRPr="006D066B">
                    <w:rPr>
                      <w:rFonts w:ascii="Arial" w:hAnsi="Arial" w:cs="Arial"/>
                      <w:color w:val="000000"/>
                      <w:sz w:val="19"/>
                      <w:szCs w:val="19"/>
                    </w:rPr>
                    <w:t>Threads exist within a process — every process has at least one. Threads share the process's resources, including memory and open files. This makes for efficient, but potentially problematic, communication.</w:t>
                  </w:r>
                </w:p>
                <w:p w:rsidR="001621A4" w:rsidRPr="005613A0" w:rsidRDefault="001621A4" w:rsidP="00E630B5">
                  <w:pPr>
                    <w:pStyle w:val="tech-question"/>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109" w:author="Unknown"/>
                      <w:rFonts w:ascii="Arial" w:hAnsi="Arial" w:cs="Arial"/>
                      <w:sz w:val="24"/>
                      <w:szCs w:val="24"/>
                      <w:highlight w:val="yellow"/>
                    </w:rPr>
                  </w:pPr>
                  <w:ins w:id="110" w:author="Unknown">
                    <w:r w:rsidRPr="005613A0">
                      <w:rPr>
                        <w:rFonts w:ascii="Arial" w:hAnsi="Arial" w:cs="Arial"/>
                        <w:sz w:val="24"/>
                        <w:szCs w:val="24"/>
                        <w:highlight w:val="yellow"/>
                      </w:rPr>
                      <w:t>67. Which class is extended by all other classes?</w:t>
                    </w:r>
                  </w:ins>
                </w:p>
                <w:p w:rsidR="001621A4" w:rsidRPr="005613A0" w:rsidRDefault="001621A4" w:rsidP="00E630B5">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ins w:id="111" w:author="Unknown"/>
                      <w:rFonts w:ascii="Arial" w:hAnsi="Arial" w:cs="Arial"/>
                      <w:color w:val="444444"/>
                    </w:rPr>
                  </w:pPr>
                  <w:ins w:id="112" w:author="Unknown">
                    <w:r w:rsidRPr="005613A0">
                      <w:rPr>
                        <w:rFonts w:ascii="Arial" w:hAnsi="Arial" w:cs="Arial"/>
                        <w:color w:val="444444"/>
                        <w:highlight w:val="yellow"/>
                      </w:rPr>
                      <w:t>The Object class is extended by all other classes.</w:t>
                    </w:r>
                  </w:ins>
                </w:p>
                <w:p w:rsidR="001621A4" w:rsidRPr="005613A0" w:rsidRDefault="001621A4" w:rsidP="00E630B5">
                  <w:pPr>
                    <w:pStyle w:val="tech-question"/>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113" w:author="Unknown"/>
                      <w:rFonts w:ascii="Arial" w:hAnsi="Arial" w:cs="Arial"/>
                      <w:sz w:val="24"/>
                      <w:szCs w:val="24"/>
                    </w:rPr>
                  </w:pPr>
                  <w:ins w:id="114" w:author="Unknown">
                    <w:r w:rsidRPr="005613A0">
                      <w:rPr>
                        <w:rFonts w:ascii="Arial" w:hAnsi="Arial" w:cs="Arial"/>
                        <w:sz w:val="24"/>
                        <w:szCs w:val="24"/>
                      </w:rPr>
                      <w:t>68. Which non-Unicode letter characters may be used as the first character of an identifier?</w:t>
                    </w:r>
                  </w:ins>
                </w:p>
                <w:p w:rsidR="001621A4" w:rsidRPr="005613A0" w:rsidRDefault="001621A4" w:rsidP="00E630B5">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ins w:id="115" w:author="Unknown"/>
                      <w:rFonts w:ascii="Arial" w:hAnsi="Arial" w:cs="Arial"/>
                      <w:color w:val="444444"/>
                    </w:rPr>
                  </w:pPr>
                  <w:ins w:id="116" w:author="Unknown">
                    <w:r w:rsidRPr="005613A0">
                      <w:rPr>
                        <w:rFonts w:ascii="Arial" w:hAnsi="Arial" w:cs="Arial"/>
                        <w:color w:val="444444"/>
                      </w:rPr>
                      <w:t xml:space="preserve">The non-Unicode letter characters </w:t>
                    </w:r>
                    <w:r w:rsidRPr="005613A0">
                      <w:rPr>
                        <w:rFonts w:ascii="Arial" w:hAnsi="Arial" w:cs="Arial"/>
                        <w:color w:val="DD0000"/>
                      </w:rPr>
                      <w:t>$</w:t>
                    </w:r>
                    <w:r w:rsidRPr="005613A0">
                      <w:rPr>
                        <w:rFonts w:ascii="Arial" w:hAnsi="Arial" w:cs="Arial"/>
                        <w:color w:val="444444"/>
                      </w:rPr>
                      <w:t xml:space="preserve"> and </w:t>
                    </w:r>
                    <w:r w:rsidRPr="005613A0">
                      <w:rPr>
                        <w:rFonts w:ascii="Arial" w:hAnsi="Arial" w:cs="Arial"/>
                        <w:color w:val="DD0000"/>
                      </w:rPr>
                      <w:t>_</w:t>
                    </w:r>
                    <w:r w:rsidRPr="005613A0">
                      <w:rPr>
                        <w:rFonts w:ascii="Arial" w:hAnsi="Arial" w:cs="Arial"/>
                        <w:color w:val="444444"/>
                      </w:rPr>
                      <w:t xml:space="preserve"> may appear as the first character of an identifier</w:t>
                    </w:r>
                  </w:ins>
                </w:p>
                <w:p w:rsidR="001621A4" w:rsidRPr="005613A0" w:rsidRDefault="001621A4" w:rsidP="00E630B5">
                  <w:pPr>
                    <w:pStyle w:val="tech-question"/>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117" w:author="Unknown"/>
                      <w:rFonts w:ascii="Arial" w:hAnsi="Arial" w:cs="Arial"/>
                      <w:sz w:val="24"/>
                      <w:szCs w:val="24"/>
                    </w:rPr>
                  </w:pPr>
                  <w:ins w:id="118" w:author="Unknown">
                    <w:r w:rsidRPr="005613A0">
                      <w:rPr>
                        <w:rFonts w:ascii="Arial" w:hAnsi="Arial" w:cs="Arial"/>
                        <w:sz w:val="24"/>
                        <w:szCs w:val="24"/>
                      </w:rPr>
                      <w:t>70. What is casting?</w:t>
                    </w:r>
                  </w:ins>
                </w:p>
                <w:p w:rsidR="001621A4" w:rsidRPr="005613A0" w:rsidRDefault="001621A4" w:rsidP="00E630B5">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Arial" w:hAnsi="Arial" w:cs="Arial"/>
                      <w:color w:val="444444"/>
                    </w:rPr>
                  </w:pPr>
                  <w:ins w:id="119" w:author="Unknown">
                    <w:r w:rsidRPr="005613A0">
                      <w:rPr>
                        <w:rFonts w:ascii="Arial" w:hAnsi="Arial" w:cs="Arial"/>
                        <w:color w:val="444444"/>
                      </w:rPr>
                      <w:t>There are two types of casting, casting between primitive numeric types and casting between object references. Casting between numeric types is used to convert larger values, such as double values, to smaller values, such as byte values. Casting between object references is used to refer to an object by a compatible class, interface, or array type reference.</w:t>
                    </w:r>
                  </w:ins>
                </w:p>
                <w:p w:rsidR="001621A4" w:rsidRPr="005613A0" w:rsidRDefault="001621A4" w:rsidP="00E630B5">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ins w:id="120" w:author="Unknown"/>
                      <w:rFonts w:ascii="Arial" w:hAnsi="Arial" w:cs="Arial"/>
                      <w:color w:val="444444"/>
                    </w:rPr>
                  </w:pPr>
                  <w:r w:rsidRPr="005613A0">
                    <w:rPr>
                      <w:rFonts w:ascii="Arial" w:hAnsi="Arial" w:cs="Arial"/>
                      <w:color w:val="000000"/>
                      <w:shd w:val="clear" w:color="auto" w:fill="FFFFFF"/>
                    </w:rPr>
                    <w:t>Casting is a method of assigning a value of one type to a variable of a more specific type.</w:t>
                  </w:r>
                  <w:r w:rsidRPr="005613A0">
                    <w:rPr>
                      <w:rStyle w:val="apple-converted-space"/>
                      <w:rFonts w:ascii="Arial" w:hAnsi="Arial" w:cs="Arial"/>
                      <w:color w:val="000000"/>
                      <w:shd w:val="clear" w:color="auto" w:fill="FFFFFF"/>
                    </w:rPr>
                    <w:t> </w:t>
                  </w:r>
                  <w:r w:rsidRPr="005613A0">
                    <w:rPr>
                      <w:rFonts w:ascii="Arial" w:hAnsi="Arial" w:cs="Arial"/>
                      <w:color w:val="000000"/>
                    </w:rPr>
                    <w:br/>
                  </w:r>
                  <w:r w:rsidRPr="005613A0">
                    <w:rPr>
                      <w:rFonts w:ascii="Arial" w:hAnsi="Arial" w:cs="Arial"/>
                      <w:color w:val="000000"/>
                    </w:rPr>
                    <w:br/>
                  </w:r>
                  <w:r w:rsidRPr="005613A0">
                    <w:rPr>
                      <w:rFonts w:ascii="Arial" w:hAnsi="Arial" w:cs="Arial"/>
                      <w:color w:val="000000"/>
                      <w:shd w:val="clear" w:color="auto" w:fill="FFFFFF"/>
                    </w:rPr>
                    <w:t>Here is an example: String extends Object, making "String" the more specific type (subclass).</w:t>
                  </w:r>
                  <w:r w:rsidRPr="005613A0">
                    <w:rPr>
                      <w:rStyle w:val="apple-converted-space"/>
                      <w:rFonts w:ascii="Arial" w:hAnsi="Arial" w:cs="Arial"/>
                      <w:color w:val="000000"/>
                      <w:shd w:val="clear" w:color="auto" w:fill="FFFFFF"/>
                    </w:rPr>
                    <w:t> </w:t>
                  </w:r>
                  <w:r w:rsidRPr="005613A0">
                    <w:rPr>
                      <w:rFonts w:ascii="Arial" w:hAnsi="Arial" w:cs="Arial"/>
                      <w:color w:val="000000"/>
                    </w:rPr>
                    <w:br/>
                  </w:r>
                  <w:r w:rsidRPr="005613A0">
                    <w:rPr>
                      <w:rFonts w:ascii="Arial" w:hAnsi="Arial" w:cs="Arial"/>
                      <w:color w:val="000000"/>
                    </w:rPr>
                    <w:br/>
                  </w:r>
                  <w:r w:rsidRPr="005613A0">
                    <w:rPr>
                      <w:rFonts w:ascii="Arial" w:hAnsi="Arial" w:cs="Arial"/>
                      <w:color w:val="000000"/>
                      <w:shd w:val="clear" w:color="auto" w:fill="FFFFFF"/>
                    </w:rPr>
                    <w:t>Object iAmAString = "avalue";</w:t>
                  </w:r>
                  <w:r w:rsidRPr="005613A0">
                    <w:rPr>
                      <w:rStyle w:val="apple-converted-space"/>
                      <w:rFonts w:ascii="Arial" w:hAnsi="Arial" w:cs="Arial"/>
                      <w:color w:val="000000"/>
                      <w:shd w:val="clear" w:color="auto" w:fill="FFFFFF"/>
                    </w:rPr>
                    <w:t> </w:t>
                  </w:r>
                  <w:r w:rsidRPr="005613A0">
                    <w:rPr>
                      <w:rFonts w:ascii="Arial" w:hAnsi="Arial" w:cs="Arial"/>
                      <w:color w:val="000000"/>
                    </w:rPr>
                    <w:br/>
                  </w:r>
                  <w:r w:rsidRPr="005613A0">
                    <w:rPr>
                      <w:rStyle w:val="yshortcuts"/>
                      <w:rFonts w:ascii="Arial" w:hAnsi="Arial" w:cs="Arial"/>
                      <w:color w:val="366388"/>
                      <w:shd w:val="clear" w:color="auto" w:fill="FFFFFF"/>
                    </w:rPr>
                    <w:t>String str</w:t>
                  </w:r>
                  <w:r w:rsidRPr="005613A0">
                    <w:rPr>
                      <w:rStyle w:val="apple-converted-space"/>
                      <w:rFonts w:ascii="Arial" w:hAnsi="Arial" w:cs="Arial"/>
                      <w:color w:val="000000"/>
                      <w:shd w:val="clear" w:color="auto" w:fill="FFFFFF"/>
                    </w:rPr>
                    <w:t> </w:t>
                  </w:r>
                  <w:r w:rsidRPr="005613A0">
                    <w:rPr>
                      <w:rStyle w:val="apple-converted-space"/>
                      <w:rFonts w:ascii="Arial" w:hAnsi="Arial" w:cs="Arial"/>
                    </w:rPr>
                    <w:t>= (String)iAmAString; </w:t>
                  </w:r>
                  <w:r w:rsidRPr="005613A0">
                    <w:rPr>
                      <w:rFonts w:ascii="Arial" w:hAnsi="Arial" w:cs="Arial"/>
                      <w:color w:val="000000"/>
                    </w:rPr>
                    <w:br/>
                  </w:r>
                  <w:r w:rsidRPr="005613A0">
                    <w:rPr>
                      <w:rFonts w:ascii="Arial" w:hAnsi="Arial" w:cs="Arial"/>
                      <w:color w:val="000000"/>
                    </w:rPr>
                    <w:br/>
                  </w:r>
                  <w:r w:rsidRPr="005613A0">
                    <w:rPr>
                      <w:rFonts w:ascii="Arial" w:hAnsi="Arial" w:cs="Arial"/>
                      <w:color w:val="000000"/>
                      <w:shd w:val="clear" w:color="auto" w:fill="FFFFFF"/>
                    </w:rPr>
                    <w:t>The (String) in parenthesis is how you perform the cast from Object to String. It basically assures the compiler that you, as the programmer, know that the actual value extends the expected type.</w:t>
                  </w:r>
                  <w:r w:rsidRPr="005613A0">
                    <w:rPr>
                      <w:rStyle w:val="apple-converted-space"/>
                      <w:rFonts w:ascii="Arial" w:hAnsi="Arial" w:cs="Arial"/>
                      <w:color w:val="000000"/>
                      <w:shd w:val="clear" w:color="auto" w:fill="FFFFFF"/>
                    </w:rPr>
                    <w:t> </w:t>
                  </w:r>
                  <w:r w:rsidRPr="005613A0">
                    <w:rPr>
                      <w:rFonts w:ascii="Arial" w:hAnsi="Arial" w:cs="Arial"/>
                      <w:color w:val="000000"/>
                    </w:rPr>
                    <w:br/>
                  </w:r>
                  <w:r w:rsidRPr="005613A0">
                    <w:rPr>
                      <w:rFonts w:ascii="Arial" w:hAnsi="Arial" w:cs="Arial"/>
                      <w:color w:val="000000"/>
                    </w:rPr>
                    <w:br/>
                  </w:r>
                  <w:r w:rsidRPr="005613A0">
                    <w:rPr>
                      <w:rFonts w:ascii="Arial" w:hAnsi="Arial" w:cs="Arial"/>
                      <w:color w:val="000000"/>
                      <w:shd w:val="clear" w:color="auto" w:fill="FFFFFF"/>
                    </w:rPr>
                    <w:t>If iAmAString's value was not actually a string, Java would throw a ClassCastException at runtim</w:t>
                  </w:r>
                </w:p>
                <w:p w:rsidR="001621A4" w:rsidRPr="005613A0" w:rsidRDefault="00FC1657" w:rsidP="00E630B5">
                  <w:pPr>
                    <w:pStyle w:val="Heading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textAlignment w:val="baseline"/>
                    <w:rPr>
                      <w:rFonts w:ascii="Arial" w:hAnsi="Arial" w:cs="Arial"/>
                      <w:color w:val="444444"/>
                      <w:sz w:val="24"/>
                      <w:szCs w:val="24"/>
                    </w:rPr>
                  </w:pPr>
                  <w:hyperlink r:id="rId51" w:history="1">
                    <w:r w:rsidR="001621A4" w:rsidRPr="005613A0">
                      <w:rPr>
                        <w:rStyle w:val="Hyperlink"/>
                        <w:rFonts w:ascii="Arial" w:hAnsi="Arial" w:cs="Arial"/>
                        <w:bCs w:val="0"/>
                        <w:color w:val="155078"/>
                        <w:sz w:val="24"/>
                        <w:szCs w:val="24"/>
                        <w:bdr w:val="none" w:sz="0" w:space="0" w:color="auto" w:frame="1"/>
                      </w:rPr>
                      <w:t xml:space="preserve">Java does not support private/protected inheritance like C++? </w:t>
                    </w:r>
                  </w:hyperlink>
                  <w:r w:rsidR="001621A4" w:rsidRPr="005613A0">
                    <w:rPr>
                      <w:rFonts w:ascii="Arial" w:hAnsi="Arial" w:cs="Arial"/>
                      <w:color w:val="444444"/>
                      <w:sz w:val="24"/>
                      <w:szCs w:val="24"/>
                    </w:rPr>
                    <w:t>Protected is specifier which is only used for members , methods and variable not for classes and interfaces</w:t>
                  </w:r>
                </w:p>
                <w:p w:rsidR="001621A4" w:rsidRPr="005613A0" w:rsidRDefault="001621A4" w:rsidP="00E630B5">
                  <w:pPr>
                    <w:pStyle w:val="tech-question"/>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121" w:author="Unknown"/>
                      <w:rFonts w:ascii="Arial" w:hAnsi="Arial" w:cs="Arial"/>
                      <w:sz w:val="24"/>
                      <w:szCs w:val="24"/>
                    </w:rPr>
                  </w:pPr>
                  <w:ins w:id="122" w:author="Unknown">
                    <w:r w:rsidRPr="005613A0">
                      <w:rPr>
                        <w:rFonts w:ascii="Arial" w:hAnsi="Arial" w:cs="Arial"/>
                        <w:sz w:val="24"/>
                        <w:szCs w:val="24"/>
                      </w:rPr>
                      <w:t>80. Can an anonymous class be declared as implementing an interface and extending a class?</w:t>
                    </w:r>
                  </w:ins>
                </w:p>
                <w:p w:rsidR="00427CE3" w:rsidRDefault="001621A4" w:rsidP="00427CE3">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Arial" w:hAnsi="Arial" w:cs="Arial"/>
                      <w:color w:val="444444"/>
                    </w:rPr>
                  </w:pPr>
                  <w:ins w:id="123" w:author="Unknown">
                    <w:r w:rsidRPr="005613A0">
                      <w:rPr>
                        <w:rFonts w:ascii="Arial" w:hAnsi="Arial" w:cs="Arial"/>
                        <w:color w:val="444444"/>
                      </w:rPr>
                      <w:t>An anonymous class may implement an interface or extend a superclass, but may not be declared to do both.</w:t>
                    </w:r>
                  </w:ins>
                </w:p>
                <w:p w:rsidR="001621A4" w:rsidRPr="00427CE3" w:rsidRDefault="001621A4" w:rsidP="00427CE3">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ins w:id="124" w:author="Unknown"/>
                      <w:rFonts w:ascii="Arial" w:hAnsi="Arial" w:cs="Arial"/>
                      <w:b/>
                      <w:color w:val="444444"/>
                    </w:rPr>
                  </w:pPr>
                  <w:ins w:id="125" w:author="Unknown">
                    <w:r w:rsidRPr="00427CE3">
                      <w:rPr>
                        <w:rFonts w:ascii="Arial" w:hAnsi="Arial" w:cs="Arial"/>
                        <w:b/>
                      </w:rPr>
                      <w:t>85. Is null a keyword?</w:t>
                    </w:r>
                  </w:ins>
                </w:p>
                <w:p w:rsidR="001621A4" w:rsidRPr="005613A0" w:rsidRDefault="001621A4" w:rsidP="00E630B5">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ins w:id="126" w:author="Unknown"/>
                      <w:rFonts w:ascii="Arial" w:hAnsi="Arial" w:cs="Arial"/>
                      <w:color w:val="444444"/>
                    </w:rPr>
                  </w:pPr>
                  <w:ins w:id="127" w:author="Unknown">
                    <w:r w:rsidRPr="005613A0">
                      <w:rPr>
                        <w:rFonts w:ascii="Arial" w:hAnsi="Arial" w:cs="Arial"/>
                        <w:color w:val="444444"/>
                      </w:rPr>
                      <w:t>The null value is not a keyword.</w:t>
                    </w:r>
                  </w:ins>
                  <w:r w:rsidR="002A4400">
                    <w:rPr>
                      <w:rFonts w:ascii="Arial" w:hAnsi="Arial" w:cs="Arial"/>
                      <w:color w:val="444444"/>
                    </w:rPr>
                    <w:t xml:space="preserve"> its literals</w:t>
                  </w:r>
                </w:p>
                <w:p w:rsidR="001621A4" w:rsidRPr="005613A0" w:rsidRDefault="001621A4" w:rsidP="00E630B5">
                  <w:pPr>
                    <w:pStyle w:val="tech-question"/>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128" w:author="Unknown"/>
                      <w:rFonts w:ascii="Arial" w:hAnsi="Arial" w:cs="Arial"/>
                      <w:i/>
                      <w:sz w:val="24"/>
                      <w:szCs w:val="24"/>
                      <w:highlight w:val="yellow"/>
                    </w:rPr>
                  </w:pPr>
                  <w:ins w:id="129" w:author="Unknown">
                    <w:r w:rsidRPr="005613A0">
                      <w:rPr>
                        <w:rFonts w:ascii="Arial" w:hAnsi="Arial" w:cs="Arial"/>
                        <w:i/>
                        <w:sz w:val="24"/>
                        <w:szCs w:val="24"/>
                        <w:highlight w:val="yellow"/>
                      </w:rPr>
                      <w:t>90. Does a class inherit the constructors of its superclass?</w:t>
                    </w:r>
                  </w:ins>
                </w:p>
                <w:p w:rsidR="001621A4" w:rsidRDefault="001621A4" w:rsidP="00E630B5">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Arial" w:hAnsi="Arial" w:cs="Arial"/>
                      <w:b/>
                      <w:i/>
                      <w:color w:val="444444"/>
                    </w:rPr>
                  </w:pPr>
                  <w:ins w:id="130" w:author="Unknown">
                    <w:r w:rsidRPr="005613A0">
                      <w:rPr>
                        <w:rFonts w:ascii="Arial" w:hAnsi="Arial" w:cs="Arial"/>
                        <w:b/>
                        <w:i/>
                        <w:color w:val="444444"/>
                        <w:highlight w:val="yellow"/>
                      </w:rPr>
                      <w:t>A class does not inherit constructors from any of its superclasses.</w:t>
                    </w:r>
                  </w:ins>
                </w:p>
                <w:p w:rsidR="00905CE3" w:rsidRPr="00905CE3" w:rsidRDefault="00905CE3" w:rsidP="00905CE3">
                  <w:pPr>
                    <w:shd w:val="clear" w:color="auto" w:fill="FFFFFF"/>
                    <w:rPr>
                      <w:rFonts w:ascii="Arial" w:hAnsi="Arial" w:cs="Arial"/>
                      <w:b/>
                      <w:color w:val="242729"/>
                      <w:sz w:val="23"/>
                      <w:szCs w:val="23"/>
                    </w:rPr>
                  </w:pPr>
                  <w:r w:rsidRPr="00905CE3">
                    <w:rPr>
                      <w:rFonts w:ascii="Arial" w:hAnsi="Arial" w:cs="Arial"/>
                      <w:color w:val="242729"/>
                      <w:sz w:val="23"/>
                      <w:szCs w:val="23"/>
                    </w:rPr>
                    <w:t>A</w:t>
                  </w:r>
                  <w:r w:rsidRPr="00905CE3">
                    <w:rPr>
                      <w:rFonts w:ascii="Arial" w:hAnsi="Arial" w:cs="Arial"/>
                      <w:b/>
                      <w:color w:val="242729"/>
                      <w:sz w:val="23"/>
                      <w:szCs w:val="23"/>
                    </w:rPr>
                    <w:t xml:space="preserve"> constructor from a subclass can</w:t>
                  </w:r>
                  <w:r w:rsidRPr="00905CE3">
                    <w:rPr>
                      <w:rFonts w:ascii="Arial" w:hAnsi="Arial" w:cs="Arial"/>
                      <w:b/>
                      <w:color w:val="242729"/>
                      <w:sz w:val="23"/>
                    </w:rPr>
                    <w:t> </w:t>
                  </w:r>
                  <w:r w:rsidRPr="00905CE3">
                    <w:rPr>
                      <w:rFonts w:ascii="Arial" w:hAnsi="Arial" w:cs="Arial"/>
                      <w:b/>
                      <w:i/>
                      <w:iCs/>
                      <w:color w:val="242729"/>
                      <w:sz w:val="23"/>
                    </w:rPr>
                    <w:t>call</w:t>
                  </w:r>
                  <w:r w:rsidRPr="00905CE3">
                    <w:rPr>
                      <w:rFonts w:ascii="Arial" w:hAnsi="Arial" w:cs="Arial"/>
                      <w:b/>
                      <w:color w:val="242729"/>
                      <w:sz w:val="23"/>
                    </w:rPr>
                    <w:t> </w:t>
                  </w:r>
                  <w:r w:rsidRPr="00905CE3">
                    <w:rPr>
                      <w:rFonts w:ascii="Arial" w:hAnsi="Arial" w:cs="Arial"/>
                      <w:b/>
                      <w:color w:val="242729"/>
                      <w:sz w:val="23"/>
                      <w:szCs w:val="23"/>
                    </w:rPr>
                    <w:t xml:space="preserve">constructors </w:t>
                  </w:r>
                  <w:r w:rsidR="0078162E">
                    <w:rPr>
                      <w:rFonts w:ascii="Arial" w:hAnsi="Arial" w:cs="Arial"/>
                      <w:b/>
                      <w:color w:val="242729"/>
                      <w:sz w:val="23"/>
                      <w:szCs w:val="23"/>
                    </w:rPr>
                    <w:t xml:space="preserve">of </w:t>
                  </w:r>
                  <w:r w:rsidRPr="00905CE3">
                    <w:rPr>
                      <w:rFonts w:ascii="Arial" w:hAnsi="Arial" w:cs="Arial"/>
                      <w:b/>
                      <w:color w:val="242729"/>
                      <w:sz w:val="23"/>
                      <w:szCs w:val="23"/>
                    </w:rPr>
                    <w:t>superclass, but they're not inherited as such.</w:t>
                  </w:r>
                  <w:r w:rsidR="00496D93">
                    <w:rPr>
                      <w:rFonts w:ascii="Arial" w:hAnsi="Arial" w:cs="Arial"/>
                      <w:b/>
                      <w:color w:val="242729"/>
                      <w:sz w:val="23"/>
                      <w:szCs w:val="23"/>
                    </w:rPr>
                    <w:t xml:space="preserve"> only memebers inherited and costrutor is not member of class</w:t>
                  </w:r>
                </w:p>
                <w:p w:rsidR="001621A4" w:rsidRPr="005613A0" w:rsidRDefault="001621A4" w:rsidP="00E630B5">
                  <w:pPr>
                    <w:pStyle w:val="tech-question"/>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131" w:author="Unknown"/>
                      <w:rFonts w:ascii="Arial" w:hAnsi="Arial" w:cs="Arial"/>
                      <w:sz w:val="24"/>
                      <w:szCs w:val="24"/>
                    </w:rPr>
                  </w:pPr>
                  <w:ins w:id="132" w:author="Unknown">
                    <w:r w:rsidRPr="005613A0">
                      <w:rPr>
                        <w:rFonts w:ascii="Arial" w:hAnsi="Arial" w:cs="Arial"/>
                        <w:sz w:val="24"/>
                        <w:szCs w:val="24"/>
                      </w:rPr>
                      <w:t>91. Name the eight primitive Java types.</w:t>
                    </w:r>
                  </w:ins>
                </w:p>
                <w:p w:rsidR="001621A4" w:rsidRPr="005613A0" w:rsidRDefault="001621A4" w:rsidP="00E630B5">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ins w:id="133" w:author="Unknown"/>
                      <w:rFonts w:ascii="Arial" w:hAnsi="Arial" w:cs="Arial"/>
                      <w:color w:val="444444"/>
                    </w:rPr>
                  </w:pPr>
                  <w:ins w:id="134" w:author="Unknown">
                    <w:r w:rsidRPr="005613A0">
                      <w:rPr>
                        <w:rFonts w:ascii="Arial" w:hAnsi="Arial" w:cs="Arial"/>
                        <w:color w:val="444444"/>
                      </w:rPr>
                      <w:t>The eight primitive types are byte, char, short, int, long, float, double, and boolean.</w:t>
                    </w:r>
                  </w:ins>
                </w:p>
                <w:p w:rsidR="001621A4" w:rsidRPr="005613A0" w:rsidRDefault="001621A4" w:rsidP="00E630B5">
                  <w:pPr>
                    <w:pStyle w:val="tech-question"/>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135" w:author="Unknown"/>
                      <w:rFonts w:ascii="Arial" w:hAnsi="Arial" w:cs="Arial"/>
                      <w:sz w:val="24"/>
                      <w:szCs w:val="24"/>
                    </w:rPr>
                  </w:pPr>
                  <w:ins w:id="136" w:author="Unknown">
                    <w:r w:rsidRPr="005613A0">
                      <w:rPr>
                        <w:rFonts w:ascii="Arial" w:hAnsi="Arial" w:cs="Arial"/>
                        <w:sz w:val="24"/>
                        <w:szCs w:val="24"/>
                      </w:rPr>
                      <w:t>93. What is the difference between a while statement and a do while statement?</w:t>
                    </w:r>
                  </w:ins>
                </w:p>
                <w:p w:rsidR="001621A4" w:rsidRPr="005613A0" w:rsidRDefault="001621A4" w:rsidP="00E630B5">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ins w:id="137" w:author="Unknown"/>
                      <w:rFonts w:ascii="Arial" w:hAnsi="Arial" w:cs="Arial"/>
                      <w:color w:val="444444"/>
                    </w:rPr>
                  </w:pPr>
                  <w:ins w:id="138" w:author="Unknown">
                    <w:r w:rsidRPr="005613A0">
                      <w:rPr>
                        <w:rFonts w:ascii="Arial" w:hAnsi="Arial" w:cs="Arial"/>
                        <w:color w:val="444444"/>
                      </w:rPr>
                      <w:t xml:space="preserve">A </w:t>
                    </w:r>
                    <w:r w:rsidRPr="005613A0">
                      <w:rPr>
                        <w:rFonts w:ascii="Arial" w:hAnsi="Arial" w:cs="Arial"/>
                        <w:color w:val="DD0000"/>
                      </w:rPr>
                      <w:t>while</w:t>
                    </w:r>
                    <w:r w:rsidRPr="005613A0">
                      <w:rPr>
                        <w:rFonts w:ascii="Arial" w:hAnsi="Arial" w:cs="Arial"/>
                        <w:color w:val="444444"/>
                      </w:rPr>
                      <w:t xml:space="preserve"> statement checks at the beginning of a loop to see whether the next loop iteration should occur. A </w:t>
                    </w:r>
                    <w:r w:rsidRPr="005613A0">
                      <w:rPr>
                        <w:rFonts w:ascii="Arial" w:hAnsi="Arial" w:cs="Arial"/>
                        <w:color w:val="DD0000"/>
                      </w:rPr>
                      <w:t>do while</w:t>
                    </w:r>
                    <w:r w:rsidRPr="005613A0">
                      <w:rPr>
                        <w:rFonts w:ascii="Arial" w:hAnsi="Arial" w:cs="Arial"/>
                        <w:color w:val="444444"/>
                      </w:rPr>
                      <w:t xml:space="preserve"> statement checks at the end of a loop to see whether the next iteration of a loop should occur. The </w:t>
                    </w:r>
                    <w:r w:rsidRPr="005613A0">
                      <w:rPr>
                        <w:rFonts w:ascii="Arial" w:hAnsi="Arial" w:cs="Arial"/>
                        <w:color w:val="DD0000"/>
                      </w:rPr>
                      <w:t>do while</w:t>
                    </w:r>
                    <w:r w:rsidRPr="005613A0">
                      <w:rPr>
                        <w:rFonts w:ascii="Arial" w:hAnsi="Arial" w:cs="Arial"/>
                        <w:color w:val="444444"/>
                      </w:rPr>
                      <w:t>statement will always execute the body of a loop at least once.</w:t>
                    </w:r>
                  </w:ins>
                </w:p>
                <w:p w:rsidR="005F1D92" w:rsidRPr="005F1D92" w:rsidRDefault="005F1D92" w:rsidP="005F1D92">
                  <w:pPr>
                    <w:rPr>
                      <w:vanish/>
                    </w:rPr>
                  </w:pPr>
                </w:p>
                <w:p w:rsidR="001621A4" w:rsidRPr="005613A0" w:rsidRDefault="001621A4" w:rsidP="00E630B5">
                  <w:pPr>
                    <w:pStyle w:val="tech-question"/>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139" w:author="Unknown"/>
                      <w:rFonts w:ascii="Arial" w:hAnsi="Arial" w:cs="Arial"/>
                      <w:sz w:val="24"/>
                      <w:szCs w:val="24"/>
                      <w:highlight w:val="yellow"/>
                    </w:rPr>
                  </w:pPr>
                  <w:ins w:id="140" w:author="Unknown">
                    <w:r w:rsidRPr="005613A0">
                      <w:rPr>
                        <w:rFonts w:ascii="Arial" w:hAnsi="Arial" w:cs="Arial"/>
                        <w:sz w:val="24"/>
                        <w:szCs w:val="24"/>
                        <w:highlight w:val="yellow"/>
                      </w:rPr>
                      <w:t>100. What is the diffrence between inner class and nested class?</w:t>
                    </w:r>
                  </w:ins>
                </w:p>
                <w:p w:rsidR="001621A4" w:rsidRPr="005613A0" w:rsidRDefault="001621A4" w:rsidP="00E630B5">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ins w:id="141" w:author="Unknown"/>
                      <w:rFonts w:ascii="Arial" w:hAnsi="Arial" w:cs="Arial"/>
                      <w:color w:val="444444"/>
                    </w:rPr>
                  </w:pPr>
                  <w:ins w:id="142" w:author="Unknown">
                    <w:r w:rsidRPr="005613A0">
                      <w:rPr>
                        <w:rFonts w:ascii="Arial" w:hAnsi="Arial" w:cs="Arial"/>
                        <w:color w:val="444444"/>
                        <w:highlight w:val="yellow"/>
                      </w:rPr>
                      <w:t>When a class is defined within a scope od another class, then it becomes inner class. If the access modifier of the inner class is static, then it becomes nested class.</w:t>
                    </w:r>
                  </w:ins>
                </w:p>
                <w:p w:rsidR="00F95122" w:rsidRDefault="00F95122" w:rsidP="00E630B5">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Arial" w:hAnsi="Arial" w:cs="Arial"/>
                      <w:color w:val="444444"/>
                    </w:rPr>
                  </w:pPr>
                  <w:r>
                    <w:rPr>
                      <w:rFonts w:ascii="Arial" w:hAnsi="Arial" w:cs="Arial"/>
                      <w:color w:val="444444"/>
                    </w:rPr>
                    <w:t>All below method are different means all are overloaded</w:t>
                  </w:r>
                </w:p>
                <w:p w:rsidR="00F95122" w:rsidRDefault="00F95122" w:rsidP="00F95122">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ab/>
                  </w:r>
                  <w:r>
                    <w:rPr>
                      <w:rFonts w:ascii="Consolas" w:eastAsiaTheme="minorHAnsi" w:hAnsi="Consolas" w:cs="Consolas"/>
                      <w:b/>
                      <w:bCs/>
                      <w:color w:val="7F0055"/>
                      <w:lang w:eastAsia="en-US"/>
                    </w:rPr>
                    <w:t>public</w:t>
                  </w:r>
                  <w:r>
                    <w:rPr>
                      <w:rFonts w:ascii="Consolas" w:eastAsiaTheme="minorHAnsi" w:hAnsi="Consolas" w:cs="Consolas"/>
                      <w:color w:val="000000"/>
                      <w:lang w:eastAsia="en-US"/>
                    </w:rPr>
                    <w:t xml:space="preserve">  </w:t>
                  </w:r>
                  <w:r>
                    <w:rPr>
                      <w:rFonts w:ascii="Consolas" w:eastAsiaTheme="minorHAnsi" w:hAnsi="Consolas" w:cs="Consolas"/>
                      <w:b/>
                      <w:bCs/>
                      <w:color w:val="7F0055"/>
                      <w:lang w:eastAsia="en-US"/>
                    </w:rPr>
                    <w:t>static</w:t>
                  </w:r>
                  <w:r>
                    <w:rPr>
                      <w:rFonts w:ascii="Consolas" w:eastAsiaTheme="minorHAnsi" w:hAnsi="Consolas" w:cs="Consolas"/>
                      <w:color w:val="000000"/>
                      <w:lang w:eastAsia="en-US"/>
                    </w:rPr>
                    <w:t xml:space="preserve"> </w:t>
                  </w:r>
                  <w:r>
                    <w:rPr>
                      <w:rFonts w:ascii="Consolas" w:eastAsiaTheme="minorHAnsi" w:hAnsi="Consolas" w:cs="Consolas"/>
                      <w:b/>
                      <w:bCs/>
                      <w:color w:val="7F0055"/>
                      <w:lang w:eastAsia="en-US"/>
                    </w:rPr>
                    <w:t>void</w:t>
                  </w:r>
                  <w:r>
                    <w:rPr>
                      <w:rFonts w:ascii="Consolas" w:eastAsiaTheme="minorHAnsi" w:hAnsi="Consolas" w:cs="Consolas"/>
                      <w:color w:val="000000"/>
                      <w:lang w:eastAsia="en-US"/>
                    </w:rPr>
                    <w:t xml:space="preserve"> tet(</w:t>
                  </w:r>
                  <w:r>
                    <w:rPr>
                      <w:rFonts w:ascii="Consolas" w:eastAsiaTheme="minorHAnsi" w:hAnsi="Consolas" w:cs="Consolas"/>
                      <w:b/>
                      <w:bCs/>
                      <w:color w:val="7F0055"/>
                      <w:lang w:eastAsia="en-US"/>
                    </w:rPr>
                    <w:t>int</w:t>
                  </w:r>
                  <w:r>
                    <w:rPr>
                      <w:rFonts w:ascii="Consolas" w:eastAsiaTheme="minorHAnsi" w:hAnsi="Consolas" w:cs="Consolas"/>
                      <w:color w:val="000000"/>
                      <w:lang w:eastAsia="en-US"/>
                    </w:rPr>
                    <w:t xml:space="preserve"> </w:t>
                  </w:r>
                  <w:r>
                    <w:rPr>
                      <w:rFonts w:ascii="Consolas" w:eastAsiaTheme="minorHAnsi" w:hAnsi="Consolas" w:cs="Consolas"/>
                      <w:color w:val="6A3E3E"/>
                      <w:lang w:eastAsia="en-US"/>
                    </w:rPr>
                    <w:t>a</w:t>
                  </w:r>
                  <w:r>
                    <w:rPr>
                      <w:rFonts w:ascii="Consolas" w:eastAsiaTheme="minorHAnsi" w:hAnsi="Consolas" w:cs="Consolas"/>
                      <w:color w:val="000000"/>
                      <w:lang w:eastAsia="en-US"/>
                    </w:rPr>
                    <w:t xml:space="preserve">, </w:t>
                  </w:r>
                  <w:r>
                    <w:rPr>
                      <w:rFonts w:ascii="Consolas" w:eastAsiaTheme="minorHAnsi" w:hAnsi="Consolas" w:cs="Consolas"/>
                      <w:b/>
                      <w:bCs/>
                      <w:color w:val="7F0055"/>
                      <w:lang w:eastAsia="en-US"/>
                    </w:rPr>
                    <w:t>int</w:t>
                  </w:r>
                  <w:r>
                    <w:rPr>
                      <w:rFonts w:ascii="Consolas" w:eastAsiaTheme="minorHAnsi" w:hAnsi="Consolas" w:cs="Consolas"/>
                      <w:color w:val="000000"/>
                      <w:lang w:eastAsia="en-US"/>
                    </w:rPr>
                    <w:t xml:space="preserve"> </w:t>
                  </w:r>
                  <w:r>
                    <w:rPr>
                      <w:rFonts w:ascii="Consolas" w:eastAsiaTheme="minorHAnsi" w:hAnsi="Consolas" w:cs="Consolas"/>
                      <w:color w:val="6A3E3E"/>
                      <w:lang w:eastAsia="en-US"/>
                    </w:rPr>
                    <w:t>b</w:t>
                  </w:r>
                  <w:r>
                    <w:rPr>
                      <w:rFonts w:ascii="Consolas" w:eastAsiaTheme="minorHAnsi" w:hAnsi="Consolas" w:cs="Consolas"/>
                      <w:color w:val="000000"/>
                      <w:lang w:eastAsia="en-US"/>
                    </w:rPr>
                    <w:t>)</w:t>
                  </w:r>
                </w:p>
                <w:p w:rsidR="00F95122" w:rsidRDefault="00F95122" w:rsidP="00F95122">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ab/>
                    <w:t>{</w:t>
                  </w:r>
                </w:p>
                <w:p w:rsidR="00F95122" w:rsidRDefault="00F95122" w:rsidP="00F95122">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ab/>
                  </w:r>
                  <w:r>
                    <w:rPr>
                      <w:rFonts w:ascii="Consolas" w:eastAsiaTheme="minorHAnsi" w:hAnsi="Consolas" w:cs="Consolas"/>
                      <w:color w:val="000000"/>
                      <w:lang w:eastAsia="en-US"/>
                    </w:rPr>
                    <w:tab/>
                    <w:t>System.</w:t>
                  </w:r>
                  <w:r>
                    <w:rPr>
                      <w:rFonts w:ascii="Consolas" w:eastAsiaTheme="minorHAnsi" w:hAnsi="Consolas" w:cs="Consolas"/>
                      <w:b/>
                      <w:bCs/>
                      <w:i/>
                      <w:iCs/>
                      <w:color w:val="0000C0"/>
                      <w:lang w:eastAsia="en-US"/>
                    </w:rPr>
                    <w:t>out</w:t>
                  </w:r>
                  <w:r>
                    <w:rPr>
                      <w:rFonts w:ascii="Consolas" w:eastAsiaTheme="minorHAnsi" w:hAnsi="Consolas" w:cs="Consolas"/>
                      <w:color w:val="000000"/>
                      <w:lang w:eastAsia="en-US"/>
                    </w:rPr>
                    <w:t>.println(</w:t>
                  </w:r>
                  <w:r>
                    <w:rPr>
                      <w:rFonts w:ascii="Consolas" w:eastAsiaTheme="minorHAnsi" w:hAnsi="Consolas" w:cs="Consolas"/>
                      <w:color w:val="6A3E3E"/>
                      <w:lang w:eastAsia="en-US"/>
                    </w:rPr>
                    <w:t>a</w:t>
                  </w:r>
                  <w:r>
                    <w:rPr>
                      <w:rFonts w:ascii="Consolas" w:eastAsiaTheme="minorHAnsi" w:hAnsi="Consolas" w:cs="Consolas"/>
                      <w:color w:val="000000"/>
                      <w:lang w:eastAsia="en-US"/>
                    </w:rPr>
                    <w:t>-</w:t>
                  </w:r>
                  <w:r>
                    <w:rPr>
                      <w:rFonts w:ascii="Consolas" w:eastAsiaTheme="minorHAnsi" w:hAnsi="Consolas" w:cs="Consolas"/>
                      <w:color w:val="6A3E3E"/>
                      <w:lang w:eastAsia="en-US"/>
                    </w:rPr>
                    <w:t>b</w:t>
                  </w:r>
                  <w:r>
                    <w:rPr>
                      <w:rFonts w:ascii="Consolas" w:eastAsiaTheme="minorHAnsi" w:hAnsi="Consolas" w:cs="Consolas"/>
                      <w:color w:val="000000"/>
                      <w:lang w:eastAsia="en-US"/>
                    </w:rPr>
                    <w:t>);</w:t>
                  </w:r>
                </w:p>
                <w:p w:rsidR="00F95122" w:rsidRDefault="00F95122" w:rsidP="00F95122">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ab/>
                    <w:t>}</w:t>
                  </w:r>
                </w:p>
                <w:p w:rsidR="00F95122" w:rsidRDefault="00F95122" w:rsidP="00F95122">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ab/>
                  </w:r>
                  <w:r>
                    <w:rPr>
                      <w:rFonts w:ascii="Consolas" w:eastAsiaTheme="minorHAnsi" w:hAnsi="Consolas" w:cs="Consolas"/>
                      <w:b/>
                      <w:bCs/>
                      <w:color w:val="7F0055"/>
                      <w:lang w:eastAsia="en-US"/>
                    </w:rPr>
                    <w:t>public</w:t>
                  </w:r>
                  <w:r>
                    <w:rPr>
                      <w:rFonts w:ascii="Consolas" w:eastAsiaTheme="minorHAnsi" w:hAnsi="Consolas" w:cs="Consolas"/>
                      <w:color w:val="000000"/>
                      <w:lang w:eastAsia="en-US"/>
                    </w:rPr>
                    <w:t xml:space="preserve"> </w:t>
                  </w:r>
                  <w:r>
                    <w:rPr>
                      <w:rFonts w:ascii="Consolas" w:eastAsiaTheme="minorHAnsi" w:hAnsi="Consolas" w:cs="Consolas"/>
                      <w:b/>
                      <w:bCs/>
                      <w:color w:val="7F0055"/>
                      <w:lang w:eastAsia="en-US"/>
                    </w:rPr>
                    <w:t>static</w:t>
                  </w:r>
                  <w:r>
                    <w:rPr>
                      <w:rFonts w:ascii="Consolas" w:eastAsiaTheme="minorHAnsi" w:hAnsi="Consolas" w:cs="Consolas"/>
                      <w:color w:val="000000"/>
                      <w:lang w:eastAsia="en-US"/>
                    </w:rPr>
                    <w:t xml:space="preserve"> </w:t>
                  </w:r>
                  <w:r>
                    <w:rPr>
                      <w:rFonts w:ascii="Consolas" w:eastAsiaTheme="minorHAnsi" w:hAnsi="Consolas" w:cs="Consolas"/>
                      <w:b/>
                      <w:bCs/>
                      <w:color w:val="7F0055"/>
                      <w:lang w:eastAsia="en-US"/>
                    </w:rPr>
                    <w:t>void</w:t>
                  </w:r>
                  <w:r>
                    <w:rPr>
                      <w:rFonts w:ascii="Consolas" w:eastAsiaTheme="minorHAnsi" w:hAnsi="Consolas" w:cs="Consolas"/>
                      <w:color w:val="000000"/>
                      <w:lang w:eastAsia="en-US"/>
                    </w:rPr>
                    <w:t xml:space="preserve"> tet(</w:t>
                  </w:r>
                  <w:r>
                    <w:rPr>
                      <w:rFonts w:ascii="Consolas" w:eastAsiaTheme="minorHAnsi" w:hAnsi="Consolas" w:cs="Consolas"/>
                      <w:b/>
                      <w:bCs/>
                      <w:color w:val="7F0055"/>
                      <w:lang w:eastAsia="en-US"/>
                    </w:rPr>
                    <w:t>float</w:t>
                  </w:r>
                  <w:r>
                    <w:rPr>
                      <w:rFonts w:ascii="Consolas" w:eastAsiaTheme="minorHAnsi" w:hAnsi="Consolas" w:cs="Consolas"/>
                      <w:color w:val="000000"/>
                      <w:lang w:eastAsia="en-US"/>
                    </w:rPr>
                    <w:t xml:space="preserve"> </w:t>
                  </w:r>
                  <w:r>
                    <w:rPr>
                      <w:rFonts w:ascii="Consolas" w:eastAsiaTheme="minorHAnsi" w:hAnsi="Consolas" w:cs="Consolas"/>
                      <w:color w:val="6A3E3E"/>
                      <w:lang w:eastAsia="en-US"/>
                    </w:rPr>
                    <w:t>a</w:t>
                  </w:r>
                  <w:r>
                    <w:rPr>
                      <w:rFonts w:ascii="Consolas" w:eastAsiaTheme="minorHAnsi" w:hAnsi="Consolas" w:cs="Consolas"/>
                      <w:color w:val="000000"/>
                      <w:lang w:eastAsia="en-US"/>
                    </w:rPr>
                    <w:t xml:space="preserve">, </w:t>
                  </w:r>
                  <w:r>
                    <w:rPr>
                      <w:rFonts w:ascii="Consolas" w:eastAsiaTheme="minorHAnsi" w:hAnsi="Consolas" w:cs="Consolas"/>
                      <w:b/>
                      <w:bCs/>
                      <w:color w:val="7F0055"/>
                      <w:lang w:eastAsia="en-US"/>
                    </w:rPr>
                    <w:t>float</w:t>
                  </w:r>
                  <w:r>
                    <w:rPr>
                      <w:rFonts w:ascii="Consolas" w:eastAsiaTheme="minorHAnsi" w:hAnsi="Consolas" w:cs="Consolas"/>
                      <w:color w:val="000000"/>
                      <w:lang w:eastAsia="en-US"/>
                    </w:rPr>
                    <w:t xml:space="preserve"> </w:t>
                  </w:r>
                  <w:r>
                    <w:rPr>
                      <w:rFonts w:ascii="Consolas" w:eastAsiaTheme="minorHAnsi" w:hAnsi="Consolas" w:cs="Consolas"/>
                      <w:color w:val="6A3E3E"/>
                      <w:lang w:eastAsia="en-US"/>
                    </w:rPr>
                    <w:t>b</w:t>
                  </w:r>
                  <w:r>
                    <w:rPr>
                      <w:rFonts w:ascii="Consolas" w:eastAsiaTheme="minorHAnsi" w:hAnsi="Consolas" w:cs="Consolas"/>
                      <w:color w:val="000000"/>
                      <w:lang w:eastAsia="en-US"/>
                    </w:rPr>
                    <w:t>)</w:t>
                  </w:r>
                </w:p>
                <w:p w:rsidR="00F95122" w:rsidRDefault="00F95122" w:rsidP="00F95122">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ab/>
                    <w:t>{</w:t>
                  </w:r>
                </w:p>
                <w:p w:rsidR="00F95122" w:rsidRDefault="00F95122" w:rsidP="00F95122">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ab/>
                  </w:r>
                  <w:r>
                    <w:rPr>
                      <w:rFonts w:ascii="Consolas" w:eastAsiaTheme="minorHAnsi" w:hAnsi="Consolas" w:cs="Consolas"/>
                      <w:color w:val="000000"/>
                      <w:lang w:eastAsia="en-US"/>
                    </w:rPr>
                    <w:tab/>
                  </w:r>
                </w:p>
                <w:p w:rsidR="00F95122" w:rsidRDefault="00F95122" w:rsidP="00F95122">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ab/>
                    <w:t>}</w:t>
                  </w:r>
                </w:p>
                <w:p w:rsidR="00F95122" w:rsidRDefault="00F95122" w:rsidP="00F95122">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ab/>
                  </w:r>
                  <w:r>
                    <w:rPr>
                      <w:rFonts w:ascii="Consolas" w:eastAsiaTheme="minorHAnsi" w:hAnsi="Consolas" w:cs="Consolas"/>
                      <w:b/>
                      <w:bCs/>
                      <w:color w:val="7F0055"/>
                      <w:lang w:eastAsia="en-US"/>
                    </w:rPr>
                    <w:t>public</w:t>
                  </w:r>
                  <w:r>
                    <w:rPr>
                      <w:rFonts w:ascii="Consolas" w:eastAsiaTheme="minorHAnsi" w:hAnsi="Consolas" w:cs="Consolas"/>
                      <w:color w:val="000000"/>
                      <w:lang w:eastAsia="en-US"/>
                    </w:rPr>
                    <w:t xml:space="preserve"> </w:t>
                  </w:r>
                  <w:r>
                    <w:rPr>
                      <w:rFonts w:ascii="Consolas" w:eastAsiaTheme="minorHAnsi" w:hAnsi="Consolas" w:cs="Consolas"/>
                      <w:b/>
                      <w:bCs/>
                      <w:color w:val="7F0055"/>
                      <w:lang w:eastAsia="en-US"/>
                    </w:rPr>
                    <w:t>static</w:t>
                  </w:r>
                  <w:r>
                    <w:rPr>
                      <w:rFonts w:ascii="Consolas" w:eastAsiaTheme="minorHAnsi" w:hAnsi="Consolas" w:cs="Consolas"/>
                      <w:color w:val="000000"/>
                      <w:lang w:eastAsia="en-US"/>
                    </w:rPr>
                    <w:t xml:space="preserve"> </w:t>
                  </w:r>
                  <w:r>
                    <w:rPr>
                      <w:rFonts w:ascii="Consolas" w:eastAsiaTheme="minorHAnsi" w:hAnsi="Consolas" w:cs="Consolas"/>
                      <w:b/>
                      <w:bCs/>
                      <w:color w:val="7F0055"/>
                      <w:lang w:eastAsia="en-US"/>
                    </w:rPr>
                    <w:t>void</w:t>
                  </w:r>
                  <w:r>
                    <w:rPr>
                      <w:rFonts w:ascii="Consolas" w:eastAsiaTheme="minorHAnsi" w:hAnsi="Consolas" w:cs="Consolas"/>
                      <w:color w:val="000000"/>
                      <w:lang w:eastAsia="en-US"/>
                    </w:rPr>
                    <w:t xml:space="preserve"> tet(Integer </w:t>
                  </w:r>
                  <w:r>
                    <w:rPr>
                      <w:rFonts w:ascii="Consolas" w:eastAsiaTheme="minorHAnsi" w:hAnsi="Consolas" w:cs="Consolas"/>
                      <w:color w:val="6A3E3E"/>
                      <w:lang w:eastAsia="en-US"/>
                    </w:rPr>
                    <w:t>a</w:t>
                  </w:r>
                  <w:r>
                    <w:rPr>
                      <w:rFonts w:ascii="Consolas" w:eastAsiaTheme="minorHAnsi" w:hAnsi="Consolas" w:cs="Consolas"/>
                      <w:color w:val="000000"/>
                      <w:lang w:eastAsia="en-US"/>
                    </w:rPr>
                    <w:t xml:space="preserve">, Integer </w:t>
                  </w:r>
                  <w:r>
                    <w:rPr>
                      <w:rFonts w:ascii="Consolas" w:eastAsiaTheme="minorHAnsi" w:hAnsi="Consolas" w:cs="Consolas"/>
                      <w:color w:val="6A3E3E"/>
                      <w:lang w:eastAsia="en-US"/>
                    </w:rPr>
                    <w:t>b</w:t>
                  </w:r>
                  <w:r>
                    <w:rPr>
                      <w:rFonts w:ascii="Consolas" w:eastAsiaTheme="minorHAnsi" w:hAnsi="Consolas" w:cs="Consolas"/>
                      <w:color w:val="000000"/>
                      <w:lang w:eastAsia="en-US"/>
                    </w:rPr>
                    <w:t>)</w:t>
                  </w:r>
                </w:p>
                <w:p w:rsidR="00F95122" w:rsidRDefault="00F95122" w:rsidP="00F95122">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ab/>
                    <w:t>{</w:t>
                  </w:r>
                </w:p>
                <w:p w:rsidR="00F95122" w:rsidRDefault="00F95122" w:rsidP="00F95122">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ab/>
                  </w:r>
                  <w:r>
                    <w:rPr>
                      <w:rFonts w:ascii="Consolas" w:eastAsiaTheme="minorHAnsi" w:hAnsi="Consolas" w:cs="Consolas"/>
                      <w:color w:val="000000"/>
                      <w:lang w:eastAsia="en-US"/>
                    </w:rPr>
                    <w:tab/>
                    <w:t>System.</w:t>
                  </w:r>
                  <w:r>
                    <w:rPr>
                      <w:rFonts w:ascii="Consolas" w:eastAsiaTheme="minorHAnsi" w:hAnsi="Consolas" w:cs="Consolas"/>
                      <w:b/>
                      <w:bCs/>
                      <w:i/>
                      <w:iCs/>
                      <w:color w:val="0000C0"/>
                      <w:lang w:eastAsia="en-US"/>
                    </w:rPr>
                    <w:t>out</w:t>
                  </w:r>
                  <w:r>
                    <w:rPr>
                      <w:rFonts w:ascii="Consolas" w:eastAsiaTheme="minorHAnsi" w:hAnsi="Consolas" w:cs="Consolas"/>
                      <w:color w:val="000000"/>
                      <w:lang w:eastAsia="en-US"/>
                    </w:rPr>
                    <w:t>.println(</w:t>
                  </w:r>
                  <w:r>
                    <w:rPr>
                      <w:rFonts w:ascii="Consolas" w:eastAsiaTheme="minorHAnsi" w:hAnsi="Consolas" w:cs="Consolas"/>
                      <w:color w:val="6A3E3E"/>
                      <w:lang w:eastAsia="en-US"/>
                    </w:rPr>
                    <w:t>a</w:t>
                  </w:r>
                  <w:r>
                    <w:rPr>
                      <w:rFonts w:ascii="Consolas" w:eastAsiaTheme="minorHAnsi" w:hAnsi="Consolas" w:cs="Consolas"/>
                      <w:color w:val="000000"/>
                      <w:lang w:eastAsia="en-US"/>
                    </w:rPr>
                    <w:t>+</w:t>
                  </w:r>
                  <w:r>
                    <w:rPr>
                      <w:rFonts w:ascii="Consolas" w:eastAsiaTheme="minorHAnsi" w:hAnsi="Consolas" w:cs="Consolas"/>
                      <w:color w:val="6A3E3E"/>
                      <w:lang w:eastAsia="en-US"/>
                    </w:rPr>
                    <w:t>b</w:t>
                  </w:r>
                  <w:r>
                    <w:rPr>
                      <w:rFonts w:ascii="Consolas" w:eastAsiaTheme="minorHAnsi" w:hAnsi="Consolas" w:cs="Consolas"/>
                      <w:color w:val="000000"/>
                      <w:lang w:eastAsia="en-US"/>
                    </w:rPr>
                    <w:t>);</w:t>
                  </w:r>
                </w:p>
                <w:p w:rsidR="00F95122" w:rsidRDefault="00F95122" w:rsidP="00F95122">
                  <w:pPr>
                    <w:autoSpaceDE w:val="0"/>
                    <w:autoSpaceDN w:val="0"/>
                    <w:adjustRightInd w:val="0"/>
                    <w:rPr>
                      <w:rFonts w:ascii="Consolas" w:eastAsiaTheme="minorHAnsi" w:hAnsi="Consolas" w:cs="Consolas"/>
                      <w:lang w:eastAsia="en-US"/>
                    </w:rPr>
                  </w:pPr>
                  <w:r>
                    <w:rPr>
                      <w:rFonts w:ascii="Consolas" w:eastAsiaTheme="minorHAnsi" w:hAnsi="Consolas" w:cs="Consolas"/>
                      <w:color w:val="000000"/>
                      <w:lang w:eastAsia="en-US"/>
                    </w:rPr>
                    <w:tab/>
                    <w:t>}</w:t>
                  </w:r>
                </w:p>
                <w:p w:rsidR="009B244A" w:rsidRDefault="00F95122" w:rsidP="00E630B5">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Consolas" w:eastAsiaTheme="minorHAnsi" w:hAnsi="Consolas" w:cs="Consolas"/>
                      <w:color w:val="000000"/>
                      <w:lang w:eastAsia="en-US"/>
                    </w:rPr>
                  </w:pPr>
                  <w:r>
                    <w:rPr>
                      <w:rFonts w:ascii="Consolas" w:eastAsiaTheme="minorHAnsi" w:hAnsi="Consolas" w:cs="Consolas"/>
                      <w:color w:val="000000"/>
                      <w:lang w:eastAsia="en-US"/>
                    </w:rPr>
                    <w:lastRenderedPageBreak/>
                    <w:tab/>
                  </w:r>
                </w:p>
                <w:p w:rsidR="007D4234" w:rsidRDefault="007D4234" w:rsidP="00E630B5">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Arial" w:hAnsi="Arial" w:cs="Arial"/>
                      <w:color w:val="444444"/>
                    </w:rPr>
                  </w:pPr>
                  <w:r>
                    <w:rPr>
                      <w:rFonts w:ascii="Arial" w:hAnsi="Arial" w:cs="Arial"/>
                      <w:color w:val="444444"/>
                    </w:rPr>
                    <w:t>Like Below Case Not possible</w:t>
                  </w:r>
                </w:p>
                <w:p w:rsidR="007D4234" w:rsidRDefault="007D4234" w:rsidP="007D4234">
                  <w:pPr>
                    <w:autoSpaceDE w:val="0"/>
                    <w:autoSpaceDN w:val="0"/>
                    <w:adjustRightInd w:val="0"/>
                    <w:rPr>
                      <w:rFonts w:ascii="Consolas" w:eastAsiaTheme="minorHAnsi" w:hAnsi="Consolas" w:cs="Consolas"/>
                    </w:rPr>
                  </w:pPr>
                  <w:r>
                    <w:rPr>
                      <w:rFonts w:ascii="Consolas" w:eastAsiaTheme="minorHAnsi" w:hAnsi="Consolas" w:cs="Consolas"/>
                      <w:b/>
                      <w:bCs/>
                      <w:color w:val="7F0055"/>
                    </w:rPr>
                    <w:t>public</w:t>
                  </w:r>
                  <w:r>
                    <w:rPr>
                      <w:rFonts w:ascii="Consolas" w:eastAsiaTheme="minorHAnsi" w:hAnsi="Consolas" w:cs="Consolas"/>
                      <w:color w:val="000000"/>
                    </w:rPr>
                    <w:t xml:space="preserve"> </w:t>
                  </w:r>
                  <w:r>
                    <w:rPr>
                      <w:rFonts w:ascii="Consolas" w:eastAsiaTheme="minorHAnsi" w:hAnsi="Consolas" w:cs="Consolas"/>
                      <w:b/>
                      <w:bCs/>
                      <w:color w:val="7F0055"/>
                    </w:rPr>
                    <w:t>void</w:t>
                  </w:r>
                  <w:r>
                    <w:rPr>
                      <w:rFonts w:ascii="Consolas" w:eastAsiaTheme="minorHAnsi" w:hAnsi="Consolas" w:cs="Consolas"/>
                      <w:color w:val="000000"/>
                    </w:rPr>
                    <w:t xml:space="preserve"> </w:t>
                  </w:r>
                  <w:r>
                    <w:rPr>
                      <w:rFonts w:ascii="Consolas" w:eastAsiaTheme="minorHAnsi" w:hAnsi="Consolas" w:cs="Consolas"/>
                      <w:color w:val="000000"/>
                      <w:u w:val="single"/>
                    </w:rPr>
                    <w:t>ovTest(</w:t>
                  </w:r>
                  <w:r>
                    <w:rPr>
                      <w:rFonts w:ascii="Consolas" w:eastAsiaTheme="minorHAnsi" w:hAnsi="Consolas" w:cs="Consolas"/>
                      <w:b/>
                      <w:bCs/>
                      <w:color w:val="7F0055"/>
                      <w:u w:val="single"/>
                    </w:rPr>
                    <w:t>int</w:t>
                  </w:r>
                  <w:r>
                    <w:rPr>
                      <w:rFonts w:ascii="Consolas" w:eastAsiaTheme="minorHAnsi" w:hAnsi="Consolas" w:cs="Consolas"/>
                      <w:color w:val="000000"/>
                      <w:u w:val="single"/>
                    </w:rPr>
                    <w:t xml:space="preserve"> </w:t>
                  </w:r>
                  <w:r>
                    <w:rPr>
                      <w:rFonts w:ascii="Consolas" w:eastAsiaTheme="minorHAnsi" w:hAnsi="Consolas" w:cs="Consolas"/>
                      <w:color w:val="6A3E3E"/>
                      <w:u w:val="single"/>
                    </w:rPr>
                    <w:t>a</w:t>
                  </w:r>
                  <w:r>
                    <w:rPr>
                      <w:rFonts w:ascii="Consolas" w:eastAsiaTheme="minorHAnsi" w:hAnsi="Consolas" w:cs="Consolas"/>
                      <w:color w:val="000000"/>
                      <w:u w:val="single"/>
                    </w:rPr>
                    <w:t>,</w:t>
                  </w:r>
                  <w:r>
                    <w:rPr>
                      <w:rFonts w:ascii="Consolas" w:eastAsiaTheme="minorHAnsi" w:hAnsi="Consolas" w:cs="Consolas"/>
                      <w:b/>
                      <w:bCs/>
                      <w:color w:val="7F0055"/>
                      <w:u w:val="single"/>
                    </w:rPr>
                    <w:t>int</w:t>
                  </w:r>
                  <w:r>
                    <w:rPr>
                      <w:rFonts w:ascii="Consolas" w:eastAsiaTheme="minorHAnsi" w:hAnsi="Consolas" w:cs="Consolas"/>
                      <w:color w:val="000000"/>
                      <w:u w:val="single"/>
                    </w:rPr>
                    <w:t xml:space="preserve"> </w:t>
                  </w:r>
                  <w:r>
                    <w:rPr>
                      <w:rFonts w:ascii="Consolas" w:eastAsiaTheme="minorHAnsi" w:hAnsi="Consolas" w:cs="Consolas"/>
                      <w:color w:val="6A3E3E"/>
                      <w:u w:val="single"/>
                    </w:rPr>
                    <w:t>b</w:t>
                  </w:r>
                  <w:r>
                    <w:rPr>
                      <w:rFonts w:ascii="Consolas" w:eastAsiaTheme="minorHAnsi" w:hAnsi="Consolas" w:cs="Consolas"/>
                      <w:color w:val="000000"/>
                      <w:u w:val="single"/>
                    </w:rPr>
                    <w:t>)</w:t>
                  </w:r>
                </w:p>
                <w:p w:rsidR="007D4234" w:rsidRDefault="007D4234" w:rsidP="007D4234">
                  <w:pPr>
                    <w:autoSpaceDE w:val="0"/>
                    <w:autoSpaceDN w:val="0"/>
                    <w:adjustRightInd w:val="0"/>
                    <w:rPr>
                      <w:rFonts w:ascii="Consolas" w:eastAsiaTheme="minorHAnsi" w:hAnsi="Consolas" w:cs="Consolas"/>
                    </w:rPr>
                  </w:pPr>
                  <w:r>
                    <w:rPr>
                      <w:rFonts w:ascii="Consolas" w:eastAsiaTheme="minorHAnsi" w:hAnsi="Consolas" w:cs="Consolas"/>
                      <w:color w:val="000000"/>
                    </w:rPr>
                    <w:tab/>
                    <w:t>{}</w:t>
                  </w:r>
                </w:p>
                <w:p w:rsidR="007D4234" w:rsidRDefault="007D4234" w:rsidP="007D4234">
                  <w:pPr>
                    <w:autoSpaceDE w:val="0"/>
                    <w:autoSpaceDN w:val="0"/>
                    <w:adjustRightInd w:val="0"/>
                    <w:rPr>
                      <w:rFonts w:ascii="Consolas" w:eastAsiaTheme="minorHAnsi" w:hAnsi="Consolas" w:cs="Consolas"/>
                    </w:rPr>
                  </w:pPr>
                  <w:r>
                    <w:rPr>
                      <w:rFonts w:ascii="Consolas" w:eastAsiaTheme="minorHAnsi" w:hAnsi="Consolas" w:cs="Consolas"/>
                      <w:color w:val="000000"/>
                    </w:rPr>
                    <w:tab/>
                  </w:r>
                </w:p>
                <w:p w:rsidR="007D4234" w:rsidRDefault="007D4234" w:rsidP="007D4234">
                  <w:pPr>
                    <w:autoSpaceDE w:val="0"/>
                    <w:autoSpaceDN w:val="0"/>
                    <w:adjustRightInd w:val="0"/>
                    <w:rPr>
                      <w:rFonts w:ascii="Consolas" w:eastAsiaTheme="minorHAnsi" w:hAnsi="Consolas" w:cs="Consolas"/>
                    </w:rPr>
                  </w:pPr>
                  <w:r>
                    <w:rPr>
                      <w:rFonts w:ascii="Consolas" w:eastAsiaTheme="minorHAnsi" w:hAnsi="Consolas" w:cs="Consolas"/>
                      <w:color w:val="000000"/>
                    </w:rPr>
                    <w:tab/>
                  </w:r>
                  <w:r>
                    <w:rPr>
                      <w:rFonts w:ascii="Consolas" w:eastAsiaTheme="minorHAnsi" w:hAnsi="Consolas" w:cs="Consolas"/>
                      <w:b/>
                      <w:bCs/>
                      <w:color w:val="7F0055"/>
                    </w:rPr>
                    <w:t>public</w:t>
                  </w:r>
                  <w:r>
                    <w:rPr>
                      <w:rFonts w:ascii="Consolas" w:eastAsiaTheme="minorHAnsi" w:hAnsi="Consolas" w:cs="Consolas"/>
                      <w:color w:val="000000"/>
                    </w:rPr>
                    <w:t xml:space="preserve"> </w:t>
                  </w:r>
                  <w:r>
                    <w:rPr>
                      <w:rFonts w:ascii="Consolas" w:eastAsiaTheme="minorHAnsi" w:hAnsi="Consolas" w:cs="Consolas"/>
                      <w:b/>
                      <w:bCs/>
                      <w:color w:val="7F0055"/>
                    </w:rPr>
                    <w:t>int</w:t>
                  </w:r>
                  <w:r>
                    <w:rPr>
                      <w:rFonts w:ascii="Consolas" w:eastAsiaTheme="minorHAnsi" w:hAnsi="Consolas" w:cs="Consolas"/>
                      <w:color w:val="000000"/>
                    </w:rPr>
                    <w:t xml:space="preserve"> </w:t>
                  </w:r>
                  <w:r>
                    <w:rPr>
                      <w:rFonts w:ascii="Consolas" w:eastAsiaTheme="minorHAnsi" w:hAnsi="Consolas" w:cs="Consolas"/>
                      <w:color w:val="000000"/>
                      <w:u w:val="single"/>
                    </w:rPr>
                    <w:t>ovTest(</w:t>
                  </w:r>
                  <w:r>
                    <w:rPr>
                      <w:rFonts w:ascii="Consolas" w:eastAsiaTheme="minorHAnsi" w:hAnsi="Consolas" w:cs="Consolas"/>
                      <w:b/>
                      <w:bCs/>
                      <w:color w:val="7F0055"/>
                      <w:u w:val="single"/>
                    </w:rPr>
                    <w:t>int</w:t>
                  </w:r>
                  <w:r>
                    <w:rPr>
                      <w:rFonts w:ascii="Consolas" w:eastAsiaTheme="minorHAnsi" w:hAnsi="Consolas" w:cs="Consolas"/>
                      <w:color w:val="000000"/>
                      <w:u w:val="single"/>
                    </w:rPr>
                    <w:t xml:space="preserve"> </w:t>
                  </w:r>
                  <w:r>
                    <w:rPr>
                      <w:rFonts w:ascii="Consolas" w:eastAsiaTheme="minorHAnsi" w:hAnsi="Consolas" w:cs="Consolas"/>
                      <w:color w:val="6A3E3E"/>
                      <w:u w:val="single"/>
                    </w:rPr>
                    <w:t>a</w:t>
                  </w:r>
                  <w:r>
                    <w:rPr>
                      <w:rFonts w:ascii="Consolas" w:eastAsiaTheme="minorHAnsi" w:hAnsi="Consolas" w:cs="Consolas"/>
                      <w:color w:val="000000"/>
                      <w:u w:val="single"/>
                    </w:rPr>
                    <w:t>,</w:t>
                  </w:r>
                  <w:r>
                    <w:rPr>
                      <w:rFonts w:ascii="Consolas" w:eastAsiaTheme="minorHAnsi" w:hAnsi="Consolas" w:cs="Consolas"/>
                      <w:b/>
                      <w:bCs/>
                      <w:color w:val="7F0055"/>
                      <w:u w:val="single"/>
                    </w:rPr>
                    <w:t>int</w:t>
                  </w:r>
                  <w:r>
                    <w:rPr>
                      <w:rFonts w:ascii="Consolas" w:eastAsiaTheme="minorHAnsi" w:hAnsi="Consolas" w:cs="Consolas"/>
                      <w:color w:val="000000"/>
                      <w:u w:val="single"/>
                    </w:rPr>
                    <w:t xml:space="preserve"> </w:t>
                  </w:r>
                  <w:r>
                    <w:rPr>
                      <w:rFonts w:ascii="Consolas" w:eastAsiaTheme="minorHAnsi" w:hAnsi="Consolas" w:cs="Consolas"/>
                      <w:color w:val="6A3E3E"/>
                      <w:u w:val="single"/>
                    </w:rPr>
                    <w:t>b</w:t>
                  </w:r>
                  <w:r>
                    <w:rPr>
                      <w:rFonts w:ascii="Consolas" w:eastAsiaTheme="minorHAnsi" w:hAnsi="Consolas" w:cs="Consolas"/>
                      <w:color w:val="000000"/>
                      <w:u w:val="single"/>
                    </w:rPr>
                    <w:t>)</w:t>
                  </w:r>
                </w:p>
                <w:p w:rsidR="007D4234" w:rsidRDefault="007D4234" w:rsidP="00411E2B">
                  <w:pPr>
                    <w:tabs>
                      <w:tab w:val="left" w:pos="720"/>
                      <w:tab w:val="left" w:pos="1440"/>
                      <w:tab w:val="left" w:pos="2160"/>
                      <w:tab w:val="left" w:pos="2880"/>
                      <w:tab w:val="left" w:pos="4305"/>
                    </w:tabs>
                    <w:autoSpaceDE w:val="0"/>
                    <w:autoSpaceDN w:val="0"/>
                    <w:adjustRightInd w:val="0"/>
                    <w:rPr>
                      <w:rFonts w:ascii="Consolas" w:eastAsiaTheme="minorHAnsi" w:hAnsi="Consolas" w:cs="Consolas"/>
                      <w:color w:val="000000"/>
                    </w:rPr>
                  </w:pPr>
                  <w:r>
                    <w:rPr>
                      <w:rFonts w:ascii="Consolas" w:eastAsiaTheme="minorHAnsi" w:hAnsi="Consolas" w:cs="Consolas"/>
                      <w:color w:val="000000"/>
                    </w:rPr>
                    <w:tab/>
                    <w:t>{</w:t>
                  </w:r>
                  <w:r>
                    <w:rPr>
                      <w:rFonts w:ascii="Consolas" w:eastAsiaTheme="minorHAnsi" w:hAnsi="Consolas" w:cs="Consolas"/>
                      <w:color w:val="000000"/>
                    </w:rPr>
                    <w:tab/>
                  </w:r>
                  <w:r>
                    <w:rPr>
                      <w:rFonts w:ascii="Consolas" w:eastAsiaTheme="minorHAnsi" w:hAnsi="Consolas" w:cs="Consolas"/>
                      <w:color w:val="000000"/>
                      <w:u w:val="single"/>
                    </w:rPr>
                    <w:t>return</w:t>
                  </w:r>
                  <w:r>
                    <w:rPr>
                      <w:rFonts w:ascii="Consolas" w:eastAsiaTheme="minorHAnsi" w:hAnsi="Consolas" w:cs="Consolas"/>
                      <w:color w:val="000000"/>
                    </w:rPr>
                    <w:t xml:space="preserve"> </w:t>
                  </w:r>
                  <w:r>
                    <w:rPr>
                      <w:rFonts w:ascii="Consolas" w:eastAsiaTheme="minorHAnsi" w:hAnsi="Consolas" w:cs="Consolas"/>
                      <w:color w:val="6A3E3E"/>
                      <w:u w:val="single"/>
                    </w:rPr>
                    <w:t>a</w:t>
                  </w:r>
                  <w:r>
                    <w:rPr>
                      <w:rFonts w:ascii="Consolas" w:eastAsiaTheme="minorHAnsi" w:hAnsi="Consolas" w:cs="Consolas"/>
                      <w:color w:val="000000"/>
                    </w:rPr>
                    <w:t>;</w:t>
                  </w:r>
                  <w:r>
                    <w:rPr>
                      <w:rFonts w:ascii="Consolas" w:eastAsiaTheme="minorHAnsi" w:hAnsi="Consolas" w:cs="Consolas"/>
                      <w:color w:val="000000"/>
                    </w:rPr>
                    <w:tab/>
                    <w:t>}</w:t>
                  </w:r>
                  <w:r w:rsidR="00411E2B">
                    <w:rPr>
                      <w:rFonts w:ascii="Consolas" w:eastAsiaTheme="minorHAnsi" w:hAnsi="Consolas" w:cs="Consolas"/>
                      <w:color w:val="000000"/>
                    </w:rPr>
                    <w:tab/>
                  </w:r>
                </w:p>
                <w:p w:rsidR="00411E2B" w:rsidRDefault="00411E2B" w:rsidP="00411E2B">
                  <w:pPr>
                    <w:tabs>
                      <w:tab w:val="left" w:pos="720"/>
                      <w:tab w:val="left" w:pos="1440"/>
                      <w:tab w:val="left" w:pos="2160"/>
                      <w:tab w:val="left" w:pos="2880"/>
                      <w:tab w:val="left" w:pos="4305"/>
                    </w:tabs>
                    <w:autoSpaceDE w:val="0"/>
                    <w:autoSpaceDN w:val="0"/>
                    <w:adjustRightInd w:val="0"/>
                    <w:rPr>
                      <w:rFonts w:ascii="Consolas" w:eastAsiaTheme="minorHAnsi" w:hAnsi="Consolas" w:cs="Consolas"/>
                      <w:color w:val="000000"/>
                    </w:rPr>
                  </w:pPr>
                </w:p>
                <w:p w:rsidR="00411E2B" w:rsidRDefault="00411E2B" w:rsidP="00411E2B">
                  <w:pPr>
                    <w:tabs>
                      <w:tab w:val="left" w:pos="720"/>
                      <w:tab w:val="left" w:pos="1440"/>
                      <w:tab w:val="left" w:pos="2160"/>
                      <w:tab w:val="left" w:pos="2880"/>
                      <w:tab w:val="left" w:pos="4305"/>
                    </w:tabs>
                    <w:autoSpaceDE w:val="0"/>
                    <w:autoSpaceDN w:val="0"/>
                    <w:adjustRightInd w:val="0"/>
                    <w:rPr>
                      <w:rFonts w:ascii="Consolas" w:eastAsiaTheme="minorHAnsi" w:hAnsi="Consolas" w:cs="Consolas"/>
                      <w:color w:val="000000"/>
                    </w:rPr>
                  </w:pPr>
                  <w:r>
                    <w:rPr>
                      <w:rFonts w:ascii="Consolas" w:eastAsiaTheme="minorHAnsi" w:hAnsi="Consolas" w:cs="Consolas"/>
                      <w:color w:val="000000"/>
                    </w:rPr>
                    <w:t>And give is Possible</w:t>
                  </w:r>
                </w:p>
                <w:p w:rsidR="00411E2B" w:rsidRDefault="00411E2B" w:rsidP="007D4234">
                  <w:pPr>
                    <w:autoSpaceDE w:val="0"/>
                    <w:autoSpaceDN w:val="0"/>
                    <w:adjustRightInd w:val="0"/>
                    <w:rPr>
                      <w:rFonts w:ascii="Consolas" w:eastAsiaTheme="minorHAnsi" w:hAnsi="Consolas" w:cs="Consolas"/>
                      <w:color w:val="000000"/>
                    </w:rPr>
                  </w:pPr>
                </w:p>
                <w:p w:rsidR="00411E2B" w:rsidRDefault="00411E2B" w:rsidP="00411E2B">
                  <w:pPr>
                    <w:autoSpaceDE w:val="0"/>
                    <w:autoSpaceDN w:val="0"/>
                    <w:adjustRightInd w:val="0"/>
                    <w:rPr>
                      <w:rFonts w:ascii="Consolas" w:eastAsiaTheme="minorHAnsi" w:hAnsi="Consolas" w:cs="Consolas"/>
                    </w:rPr>
                  </w:pPr>
                  <w:r>
                    <w:rPr>
                      <w:rFonts w:ascii="Consolas" w:eastAsiaTheme="minorHAnsi" w:hAnsi="Consolas" w:cs="Consolas"/>
                      <w:b/>
                      <w:bCs/>
                      <w:color w:val="7F0055"/>
                    </w:rPr>
                    <w:t>public</w:t>
                  </w:r>
                  <w:r>
                    <w:rPr>
                      <w:rFonts w:ascii="Consolas" w:eastAsiaTheme="minorHAnsi" w:hAnsi="Consolas" w:cs="Consolas"/>
                      <w:color w:val="000000"/>
                    </w:rPr>
                    <w:t xml:space="preserve"> </w:t>
                  </w:r>
                  <w:r>
                    <w:rPr>
                      <w:rFonts w:ascii="Consolas" w:eastAsiaTheme="minorHAnsi" w:hAnsi="Consolas" w:cs="Consolas"/>
                      <w:b/>
                      <w:bCs/>
                      <w:color w:val="7F0055"/>
                    </w:rPr>
                    <w:t>void</w:t>
                  </w:r>
                  <w:r>
                    <w:rPr>
                      <w:rFonts w:ascii="Consolas" w:eastAsiaTheme="minorHAnsi" w:hAnsi="Consolas" w:cs="Consolas"/>
                      <w:color w:val="000000"/>
                    </w:rPr>
                    <w:t xml:space="preserve"> </w:t>
                  </w:r>
                  <w:r>
                    <w:rPr>
                      <w:rFonts w:ascii="Consolas" w:eastAsiaTheme="minorHAnsi" w:hAnsi="Consolas" w:cs="Consolas"/>
                      <w:color w:val="000000"/>
                      <w:u w:val="single"/>
                    </w:rPr>
                    <w:t>ovTest(</w:t>
                  </w:r>
                  <w:r>
                    <w:rPr>
                      <w:rFonts w:ascii="Consolas" w:eastAsiaTheme="minorHAnsi" w:hAnsi="Consolas" w:cs="Consolas"/>
                      <w:b/>
                      <w:bCs/>
                      <w:color w:val="7F0055"/>
                      <w:u w:val="single"/>
                    </w:rPr>
                    <w:t>int</w:t>
                  </w:r>
                  <w:r>
                    <w:rPr>
                      <w:rFonts w:ascii="Consolas" w:eastAsiaTheme="minorHAnsi" w:hAnsi="Consolas" w:cs="Consolas"/>
                      <w:color w:val="000000"/>
                      <w:u w:val="single"/>
                    </w:rPr>
                    <w:t xml:space="preserve"> </w:t>
                  </w:r>
                  <w:r>
                    <w:rPr>
                      <w:rFonts w:ascii="Consolas" w:eastAsiaTheme="minorHAnsi" w:hAnsi="Consolas" w:cs="Consolas"/>
                      <w:color w:val="6A3E3E"/>
                      <w:u w:val="single"/>
                    </w:rPr>
                    <w:t>a</w:t>
                  </w:r>
                  <w:r>
                    <w:rPr>
                      <w:rFonts w:ascii="Consolas" w:eastAsiaTheme="minorHAnsi" w:hAnsi="Consolas" w:cs="Consolas"/>
                      <w:color w:val="000000"/>
                      <w:u w:val="single"/>
                    </w:rPr>
                    <w:t>,</w:t>
                  </w:r>
                  <w:r>
                    <w:rPr>
                      <w:rFonts w:ascii="Consolas" w:eastAsiaTheme="minorHAnsi" w:hAnsi="Consolas" w:cs="Consolas"/>
                      <w:b/>
                      <w:bCs/>
                      <w:color w:val="7F0055"/>
                      <w:u w:val="single"/>
                    </w:rPr>
                    <w:t>int</w:t>
                  </w:r>
                  <w:r>
                    <w:rPr>
                      <w:rFonts w:ascii="Consolas" w:eastAsiaTheme="minorHAnsi" w:hAnsi="Consolas" w:cs="Consolas"/>
                      <w:color w:val="000000"/>
                      <w:u w:val="single"/>
                    </w:rPr>
                    <w:t xml:space="preserve"> </w:t>
                  </w:r>
                  <w:r>
                    <w:rPr>
                      <w:rFonts w:ascii="Consolas" w:eastAsiaTheme="minorHAnsi" w:hAnsi="Consolas" w:cs="Consolas"/>
                      <w:color w:val="6A3E3E"/>
                      <w:u w:val="single"/>
                    </w:rPr>
                    <w:t>b</w:t>
                  </w:r>
                  <w:r>
                    <w:rPr>
                      <w:rFonts w:ascii="Consolas" w:eastAsiaTheme="minorHAnsi" w:hAnsi="Consolas" w:cs="Consolas"/>
                      <w:color w:val="000000"/>
                      <w:u w:val="single"/>
                    </w:rPr>
                    <w:t>)</w:t>
                  </w:r>
                </w:p>
                <w:p w:rsidR="00411E2B" w:rsidRDefault="00411E2B" w:rsidP="00411E2B">
                  <w:pPr>
                    <w:autoSpaceDE w:val="0"/>
                    <w:autoSpaceDN w:val="0"/>
                    <w:adjustRightInd w:val="0"/>
                    <w:rPr>
                      <w:rFonts w:ascii="Consolas" w:eastAsiaTheme="minorHAnsi" w:hAnsi="Consolas" w:cs="Consolas"/>
                    </w:rPr>
                  </w:pPr>
                  <w:r>
                    <w:rPr>
                      <w:rFonts w:ascii="Consolas" w:eastAsiaTheme="minorHAnsi" w:hAnsi="Consolas" w:cs="Consolas"/>
                      <w:color w:val="000000"/>
                    </w:rPr>
                    <w:tab/>
                    <w:t>{}</w:t>
                  </w:r>
                </w:p>
                <w:p w:rsidR="00411E2B" w:rsidRDefault="00411E2B" w:rsidP="00411E2B">
                  <w:pPr>
                    <w:autoSpaceDE w:val="0"/>
                    <w:autoSpaceDN w:val="0"/>
                    <w:adjustRightInd w:val="0"/>
                    <w:rPr>
                      <w:rFonts w:ascii="Consolas" w:eastAsiaTheme="minorHAnsi" w:hAnsi="Consolas" w:cs="Consolas"/>
                    </w:rPr>
                  </w:pPr>
                  <w:r>
                    <w:rPr>
                      <w:rFonts w:ascii="Consolas" w:eastAsiaTheme="minorHAnsi" w:hAnsi="Consolas" w:cs="Consolas"/>
                      <w:color w:val="000000"/>
                    </w:rPr>
                    <w:tab/>
                  </w:r>
                </w:p>
                <w:p w:rsidR="00411E2B" w:rsidRDefault="00411E2B" w:rsidP="00411E2B">
                  <w:pPr>
                    <w:autoSpaceDE w:val="0"/>
                    <w:autoSpaceDN w:val="0"/>
                    <w:adjustRightInd w:val="0"/>
                    <w:rPr>
                      <w:rFonts w:ascii="Consolas" w:eastAsiaTheme="minorHAnsi" w:hAnsi="Consolas" w:cs="Consolas"/>
                    </w:rPr>
                  </w:pPr>
                  <w:r>
                    <w:rPr>
                      <w:rFonts w:ascii="Consolas" w:eastAsiaTheme="minorHAnsi" w:hAnsi="Consolas" w:cs="Consolas"/>
                      <w:color w:val="000000"/>
                    </w:rPr>
                    <w:tab/>
                  </w:r>
                  <w:r>
                    <w:rPr>
                      <w:rFonts w:ascii="Consolas" w:eastAsiaTheme="minorHAnsi" w:hAnsi="Consolas" w:cs="Consolas"/>
                      <w:b/>
                      <w:bCs/>
                      <w:color w:val="7F0055"/>
                    </w:rPr>
                    <w:t>public</w:t>
                  </w:r>
                  <w:r>
                    <w:rPr>
                      <w:rFonts w:ascii="Consolas" w:eastAsiaTheme="minorHAnsi" w:hAnsi="Consolas" w:cs="Consolas"/>
                      <w:color w:val="000000"/>
                    </w:rPr>
                    <w:t xml:space="preserve"> </w:t>
                  </w:r>
                  <w:r>
                    <w:rPr>
                      <w:rFonts w:ascii="Consolas" w:eastAsiaTheme="minorHAnsi" w:hAnsi="Consolas" w:cs="Consolas"/>
                      <w:b/>
                      <w:bCs/>
                      <w:color w:val="7F0055"/>
                    </w:rPr>
                    <w:t>int</w:t>
                  </w:r>
                  <w:r>
                    <w:rPr>
                      <w:rFonts w:ascii="Consolas" w:eastAsiaTheme="minorHAnsi" w:hAnsi="Consolas" w:cs="Consolas"/>
                      <w:color w:val="000000"/>
                    </w:rPr>
                    <w:t xml:space="preserve"> </w:t>
                  </w:r>
                  <w:r>
                    <w:rPr>
                      <w:rFonts w:ascii="Consolas" w:eastAsiaTheme="minorHAnsi" w:hAnsi="Consolas" w:cs="Consolas"/>
                      <w:color w:val="000000"/>
                      <w:u w:val="single"/>
                    </w:rPr>
                    <w:t>ovTest(</w:t>
                  </w:r>
                  <w:r>
                    <w:rPr>
                      <w:rFonts w:ascii="Consolas" w:eastAsiaTheme="minorHAnsi" w:hAnsi="Consolas" w:cs="Consolas"/>
                      <w:b/>
                      <w:bCs/>
                      <w:color w:val="7F0055"/>
                      <w:u w:val="single"/>
                    </w:rPr>
                    <w:t>int</w:t>
                  </w:r>
                  <w:r>
                    <w:rPr>
                      <w:rFonts w:ascii="Consolas" w:eastAsiaTheme="minorHAnsi" w:hAnsi="Consolas" w:cs="Consolas"/>
                      <w:color w:val="000000"/>
                      <w:u w:val="single"/>
                    </w:rPr>
                    <w:t xml:space="preserve"> </w:t>
                  </w:r>
                  <w:r>
                    <w:rPr>
                      <w:rFonts w:ascii="Consolas" w:eastAsiaTheme="minorHAnsi" w:hAnsi="Consolas" w:cs="Consolas"/>
                      <w:color w:val="6A3E3E"/>
                      <w:u w:val="single"/>
                    </w:rPr>
                    <w:t>a</w:t>
                  </w:r>
                  <w:r>
                    <w:rPr>
                      <w:rFonts w:ascii="Consolas" w:eastAsiaTheme="minorHAnsi" w:hAnsi="Consolas" w:cs="Consolas"/>
                      <w:color w:val="000000"/>
                      <w:u w:val="single"/>
                    </w:rPr>
                    <w:t>)</w:t>
                  </w:r>
                </w:p>
                <w:p w:rsidR="00411E2B" w:rsidRPr="005613A0" w:rsidRDefault="00411E2B" w:rsidP="00411E2B">
                  <w:pPr>
                    <w:autoSpaceDE w:val="0"/>
                    <w:autoSpaceDN w:val="0"/>
                    <w:adjustRightInd w:val="0"/>
                    <w:rPr>
                      <w:ins w:id="143" w:author="Unknown"/>
                      <w:rFonts w:ascii="Arial" w:hAnsi="Arial" w:cs="Arial"/>
                      <w:color w:val="444444"/>
                    </w:rPr>
                  </w:pPr>
                  <w:r>
                    <w:rPr>
                      <w:rFonts w:ascii="Consolas" w:eastAsiaTheme="minorHAnsi" w:hAnsi="Consolas" w:cs="Consolas"/>
                      <w:color w:val="000000"/>
                    </w:rPr>
                    <w:tab/>
                    <w:t>{</w:t>
                  </w:r>
                  <w:r>
                    <w:rPr>
                      <w:rFonts w:ascii="Consolas" w:eastAsiaTheme="minorHAnsi" w:hAnsi="Consolas" w:cs="Consolas"/>
                      <w:color w:val="000000"/>
                    </w:rPr>
                    <w:tab/>
                  </w:r>
                  <w:r>
                    <w:rPr>
                      <w:rFonts w:ascii="Consolas" w:eastAsiaTheme="minorHAnsi" w:hAnsi="Consolas" w:cs="Consolas"/>
                      <w:color w:val="000000"/>
                      <w:u w:val="single"/>
                    </w:rPr>
                    <w:t>return</w:t>
                  </w:r>
                  <w:r>
                    <w:rPr>
                      <w:rFonts w:ascii="Consolas" w:eastAsiaTheme="minorHAnsi" w:hAnsi="Consolas" w:cs="Consolas"/>
                      <w:color w:val="000000"/>
                    </w:rPr>
                    <w:t xml:space="preserve"> </w:t>
                  </w:r>
                  <w:r>
                    <w:rPr>
                      <w:rFonts w:ascii="Consolas" w:eastAsiaTheme="minorHAnsi" w:hAnsi="Consolas" w:cs="Consolas"/>
                      <w:color w:val="6A3E3E"/>
                      <w:u w:val="single"/>
                    </w:rPr>
                    <w:t>a</w:t>
                  </w:r>
                  <w:r>
                    <w:rPr>
                      <w:rFonts w:ascii="Consolas" w:eastAsiaTheme="minorHAnsi" w:hAnsi="Consolas" w:cs="Consolas"/>
                      <w:color w:val="000000"/>
                    </w:rPr>
                    <w:t>;</w:t>
                  </w:r>
                  <w:r>
                    <w:rPr>
                      <w:rFonts w:ascii="Consolas" w:eastAsiaTheme="minorHAnsi" w:hAnsi="Consolas" w:cs="Consolas"/>
                      <w:color w:val="000000"/>
                    </w:rPr>
                    <w:tab/>
                    <w:t>}</w:t>
                  </w:r>
                </w:p>
                <w:p w:rsidR="00411E2B" w:rsidRPr="005613A0" w:rsidRDefault="00411E2B" w:rsidP="007D4234">
                  <w:pPr>
                    <w:autoSpaceDE w:val="0"/>
                    <w:autoSpaceDN w:val="0"/>
                    <w:adjustRightInd w:val="0"/>
                    <w:rPr>
                      <w:ins w:id="144" w:author="Unknown"/>
                      <w:rFonts w:ascii="Arial" w:hAnsi="Arial" w:cs="Arial"/>
                      <w:color w:val="444444"/>
                    </w:rPr>
                  </w:pPr>
                </w:p>
                <w:p w:rsidR="001621A4" w:rsidRPr="005613A0" w:rsidRDefault="001621A4" w:rsidP="00E630B5">
                  <w:pPr>
                    <w:pStyle w:val="tech-question"/>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145" w:author="Unknown"/>
                      <w:rFonts w:ascii="Arial" w:hAnsi="Arial" w:cs="Arial"/>
                      <w:sz w:val="24"/>
                      <w:szCs w:val="24"/>
                    </w:rPr>
                  </w:pPr>
                  <w:ins w:id="146" w:author="Unknown">
                    <w:r w:rsidRPr="005613A0">
                      <w:rPr>
                        <w:rFonts w:ascii="Arial" w:hAnsi="Arial" w:cs="Arial"/>
                        <w:sz w:val="24"/>
                        <w:szCs w:val="24"/>
                      </w:rPr>
                      <w:t>115. What is constructor chaining and how is it achieved in Java ?</w:t>
                    </w:r>
                  </w:ins>
                </w:p>
                <w:p w:rsidR="00DC328A" w:rsidRDefault="00DC328A" w:rsidP="00DC328A">
                  <w:pPr>
                    <w:pStyle w:val="NormalWeb"/>
                    <w:shd w:val="clear" w:color="auto" w:fill="E9E9E9"/>
                    <w:rPr>
                      <w:color w:val="333333"/>
                      <w:sz w:val="27"/>
                      <w:szCs w:val="27"/>
                    </w:rPr>
                  </w:pPr>
                  <w:r>
                    <w:rPr>
                      <w:color w:val="333333"/>
                      <w:sz w:val="27"/>
                      <w:szCs w:val="27"/>
                    </w:rPr>
                    <w:t>Calling another constructor in the same class from another constructor is called constructor chaining. By using this() we can call another constructor in the same class. Incase we want to call another constructor, this() should be the first line in the constructor. Below example shows code for constructor chaining.</w:t>
                  </w:r>
                </w:p>
                <w:p w:rsidR="00DC328A" w:rsidRDefault="00DC328A" w:rsidP="00DC328A">
                  <w:pPr>
                    <w:pStyle w:val="Heading4"/>
                    <w:shd w:val="clear" w:color="auto" w:fill="E9E9E9"/>
                    <w:spacing w:before="60" w:after="90"/>
                    <w:rPr>
                      <w:rFonts w:ascii="Castellar" w:hAnsi="Castellar"/>
                      <w:color w:val="616161"/>
                      <w:sz w:val="26"/>
                      <w:szCs w:val="26"/>
                    </w:rPr>
                  </w:pPr>
                  <w:r>
                    <w:rPr>
                      <w:rFonts w:ascii="Castellar" w:hAnsi="Castellar"/>
                      <w:color w:val="616161"/>
                      <w:sz w:val="26"/>
                      <w:szCs w:val="26"/>
                    </w:rPr>
                    <w:t>Java Constructor Chaining Sample Code</w:t>
                  </w:r>
                </w:p>
                <w:tbl>
                  <w:tblPr>
                    <w:tblW w:w="10920" w:type="dxa"/>
                    <w:tblCellSpacing w:w="15" w:type="dxa"/>
                    <w:tblBorders>
                      <w:top w:val="single" w:sz="12" w:space="0" w:color="D9D9D9"/>
                      <w:left w:val="single" w:sz="12" w:space="0" w:color="D9D9D9"/>
                      <w:bottom w:val="single" w:sz="12" w:space="0" w:color="D9D9D9"/>
                      <w:right w:val="single" w:sz="12" w:space="0" w:color="D9D9D9"/>
                    </w:tblBorders>
                    <w:shd w:val="clear" w:color="auto" w:fill="F6F6F6"/>
                    <w:tblCellMar>
                      <w:top w:w="15" w:type="dxa"/>
                      <w:left w:w="15" w:type="dxa"/>
                      <w:bottom w:w="15" w:type="dxa"/>
                      <w:right w:w="15" w:type="dxa"/>
                    </w:tblCellMar>
                    <w:tblLook w:val="04A0" w:firstRow="1" w:lastRow="0" w:firstColumn="1" w:lastColumn="0" w:noHBand="0" w:noVBand="1"/>
                  </w:tblPr>
                  <w:tblGrid>
                    <w:gridCol w:w="10920"/>
                  </w:tblGrid>
                  <w:tr w:rsidR="00DC328A" w:rsidTr="00DC328A">
                    <w:trPr>
                      <w:tblCellSpacing w:w="15" w:type="dxa"/>
                    </w:trPr>
                    <w:tc>
                      <w:tcPr>
                        <w:tcW w:w="0" w:type="auto"/>
                        <w:shd w:val="clear" w:color="auto" w:fill="F6F6F6"/>
                        <w:vAlign w:val="center"/>
                        <w:hideMark/>
                      </w:tcPr>
                      <w:p w:rsidR="00DC328A" w:rsidRDefault="00DC328A">
                        <w:pPr>
                          <w:rPr>
                            <w:b/>
                            <w:bCs/>
                            <w:color w:val="424242"/>
                            <w:sz w:val="21"/>
                            <w:szCs w:val="21"/>
                          </w:rPr>
                        </w:pPr>
                        <w:r>
                          <w:rPr>
                            <w:b/>
                            <w:bCs/>
                            <w:color w:val="424242"/>
                            <w:sz w:val="21"/>
                            <w:szCs w:val="21"/>
                          </w:rPr>
                          <w:t>Code:</w:t>
                        </w:r>
                      </w:p>
                    </w:tc>
                  </w:tr>
                  <w:tr w:rsidR="00DC328A" w:rsidTr="00DC328A">
                    <w:trPr>
                      <w:tblCellSpacing w:w="15" w:type="dxa"/>
                    </w:trPr>
                    <w:tc>
                      <w:tcPr>
                        <w:tcW w:w="0" w:type="auto"/>
                        <w:shd w:val="clear" w:color="auto" w:fill="F6F6F6"/>
                        <w:vAlign w:val="center"/>
                        <w:hideMark/>
                      </w:tcPr>
                      <w:p w:rsidR="00DC328A" w:rsidRDefault="00FC1657" w:rsidP="00DC328A">
                        <w:pPr>
                          <w:rPr>
                            <w:color w:val="333333"/>
                            <w:sz w:val="21"/>
                            <w:szCs w:val="21"/>
                          </w:rPr>
                        </w:pPr>
                        <w:hyperlink r:id="rId52" w:history="1">
                          <w:r w:rsidR="00DC328A">
                            <w:rPr>
                              <w:rStyle w:val="Hyperlink"/>
                              <w:sz w:val="21"/>
                              <w:szCs w:val="21"/>
                            </w:rPr>
                            <w:t>?</w:t>
                          </w:r>
                        </w:hyperlink>
                      </w:p>
                      <w:tbl>
                        <w:tblPr>
                          <w:tblW w:w="10515" w:type="dxa"/>
                          <w:tblCellSpacing w:w="0" w:type="dxa"/>
                          <w:tblCellMar>
                            <w:left w:w="0" w:type="dxa"/>
                            <w:right w:w="0" w:type="dxa"/>
                          </w:tblCellMar>
                          <w:tblLook w:val="04A0" w:firstRow="1" w:lastRow="0" w:firstColumn="1" w:lastColumn="0" w:noHBand="0" w:noVBand="1"/>
                        </w:tblPr>
                        <w:tblGrid>
                          <w:gridCol w:w="600"/>
                          <w:gridCol w:w="9915"/>
                        </w:tblGrid>
                        <w:tr w:rsidR="00DC328A" w:rsidTr="00DC328A">
                          <w:trPr>
                            <w:tblCellSpacing w:w="0" w:type="dxa"/>
                          </w:trPr>
                          <w:tc>
                            <w:tcPr>
                              <w:tcW w:w="0" w:type="auto"/>
                              <w:vAlign w:val="center"/>
                              <w:hideMark/>
                            </w:tcPr>
                            <w:p w:rsidR="00DC328A" w:rsidRDefault="00DC328A" w:rsidP="00DC328A">
                              <w:r>
                                <w:t>1</w:t>
                              </w:r>
                            </w:p>
                            <w:p w:rsidR="00DC328A" w:rsidRDefault="00DC328A" w:rsidP="00DC328A">
                              <w:r>
                                <w:t>2</w:t>
                              </w:r>
                            </w:p>
                            <w:p w:rsidR="00DC328A" w:rsidRDefault="00DC328A" w:rsidP="00DC328A">
                              <w:r>
                                <w:t>3</w:t>
                              </w:r>
                            </w:p>
                            <w:p w:rsidR="00DC328A" w:rsidRDefault="00DC328A" w:rsidP="00DC328A">
                              <w:r>
                                <w:t>4</w:t>
                              </w:r>
                            </w:p>
                            <w:p w:rsidR="00DC328A" w:rsidRDefault="00DC328A" w:rsidP="00DC328A">
                              <w:r>
                                <w:t>5</w:t>
                              </w:r>
                            </w:p>
                            <w:p w:rsidR="00DC328A" w:rsidRDefault="00DC328A" w:rsidP="00DC328A">
                              <w:r>
                                <w:t>6</w:t>
                              </w:r>
                            </w:p>
                            <w:p w:rsidR="00DC328A" w:rsidRDefault="00DC328A" w:rsidP="00DC328A">
                              <w:r>
                                <w:t>7</w:t>
                              </w:r>
                            </w:p>
                            <w:p w:rsidR="00DC328A" w:rsidRDefault="00DC328A" w:rsidP="00DC328A">
                              <w:r>
                                <w:t>8</w:t>
                              </w:r>
                            </w:p>
                            <w:p w:rsidR="00DC328A" w:rsidRDefault="00DC328A" w:rsidP="00DC328A">
                              <w:r>
                                <w:t>9</w:t>
                              </w:r>
                            </w:p>
                            <w:p w:rsidR="00DC328A" w:rsidRDefault="00DC328A" w:rsidP="00DC328A">
                              <w:r>
                                <w:t>10</w:t>
                              </w:r>
                            </w:p>
                            <w:p w:rsidR="00DC328A" w:rsidRDefault="00DC328A" w:rsidP="00DC328A">
                              <w:r>
                                <w:t>11</w:t>
                              </w:r>
                            </w:p>
                            <w:p w:rsidR="00DC328A" w:rsidRDefault="00DC328A" w:rsidP="00DC328A">
                              <w:r>
                                <w:t>12</w:t>
                              </w:r>
                            </w:p>
                            <w:p w:rsidR="00DC328A" w:rsidRDefault="00DC328A" w:rsidP="00DC328A">
                              <w:r>
                                <w:t>13</w:t>
                              </w:r>
                            </w:p>
                            <w:p w:rsidR="00DC328A" w:rsidRDefault="00DC328A" w:rsidP="00DC328A">
                              <w:r>
                                <w:t>14</w:t>
                              </w:r>
                            </w:p>
                            <w:p w:rsidR="00DC328A" w:rsidRDefault="00DC328A" w:rsidP="00DC328A">
                              <w:r>
                                <w:t>15</w:t>
                              </w:r>
                            </w:p>
                            <w:p w:rsidR="00DC328A" w:rsidRDefault="00DC328A" w:rsidP="00DC328A">
                              <w:r>
                                <w:t>16</w:t>
                              </w:r>
                            </w:p>
                            <w:p w:rsidR="00DC328A" w:rsidRDefault="00DC328A" w:rsidP="00DC328A">
                              <w:r>
                                <w:t>17</w:t>
                              </w:r>
                            </w:p>
                            <w:p w:rsidR="00DC328A" w:rsidRDefault="00DC328A" w:rsidP="00DC328A">
                              <w:r>
                                <w:t>18</w:t>
                              </w:r>
                            </w:p>
                            <w:p w:rsidR="00DC328A" w:rsidRDefault="00DC328A" w:rsidP="00DC328A">
                              <w:r>
                                <w:lastRenderedPageBreak/>
                                <w:t>19</w:t>
                              </w:r>
                            </w:p>
                            <w:p w:rsidR="00DC328A" w:rsidRDefault="00DC328A" w:rsidP="00DC328A">
                              <w:r>
                                <w:t>20</w:t>
                              </w:r>
                            </w:p>
                          </w:tc>
                          <w:tc>
                            <w:tcPr>
                              <w:tcW w:w="9915" w:type="dxa"/>
                              <w:vAlign w:val="center"/>
                              <w:hideMark/>
                            </w:tcPr>
                            <w:p w:rsidR="00DC328A" w:rsidRDefault="00DC328A" w:rsidP="00DC328A">
                              <w:r>
                                <w:rPr>
                                  <w:rStyle w:val="HTMLCode"/>
                                </w:rPr>
                                <w:lastRenderedPageBreak/>
                                <w:t>package</w:t>
                              </w:r>
                              <w:r>
                                <w:t xml:space="preserve"> </w:t>
                              </w:r>
                              <w:r>
                                <w:rPr>
                                  <w:rStyle w:val="HTMLCode"/>
                                </w:rPr>
                                <w:t>com.myjava.constructors;</w:t>
                              </w:r>
                            </w:p>
                            <w:p w:rsidR="00DC328A" w:rsidRDefault="00DC328A" w:rsidP="00DC328A">
                              <w:r>
                                <w:t> </w:t>
                              </w:r>
                            </w:p>
                            <w:p w:rsidR="00DC328A" w:rsidRDefault="00DC328A" w:rsidP="00DC328A">
                              <w:r>
                                <w:rPr>
                                  <w:rStyle w:val="HTMLCode"/>
                                </w:rPr>
                                <w:t>public</w:t>
                              </w:r>
                              <w:r>
                                <w:t xml:space="preserve"> </w:t>
                              </w:r>
                              <w:r>
                                <w:rPr>
                                  <w:rStyle w:val="HTMLCode"/>
                                </w:rPr>
                                <w:t>class</w:t>
                              </w:r>
                              <w:r>
                                <w:t xml:space="preserve"> </w:t>
                              </w:r>
                              <w:r>
                                <w:rPr>
                                  <w:rStyle w:val="HTMLCode"/>
                                </w:rPr>
                                <w:t>MyChaining {</w:t>
                              </w:r>
                            </w:p>
                            <w:p w:rsidR="00DC328A" w:rsidRDefault="00DC328A" w:rsidP="00DC328A">
                              <w:r>
                                <w:rPr>
                                  <w:rStyle w:val="HTMLCode"/>
                                </w:rPr>
                                <w:t>    </w:t>
                              </w:r>
                              <w:r>
                                <w:t> </w:t>
                              </w:r>
                            </w:p>
                            <w:p w:rsidR="00DC328A" w:rsidRDefault="00DC328A" w:rsidP="00DC328A">
                              <w:r>
                                <w:rPr>
                                  <w:rStyle w:val="HTMLCode"/>
                                </w:rPr>
                                <w:t>    public</w:t>
                              </w:r>
                              <w:r>
                                <w:t xml:space="preserve"> </w:t>
                              </w:r>
                              <w:r>
                                <w:rPr>
                                  <w:rStyle w:val="HTMLCode"/>
                                </w:rPr>
                                <w:t>MyChaining(){</w:t>
                              </w:r>
                            </w:p>
                            <w:p w:rsidR="00DC328A" w:rsidRDefault="00DC328A" w:rsidP="00DC328A">
                              <w:r>
                                <w:rPr>
                                  <w:rStyle w:val="HTMLCode"/>
                                </w:rPr>
                                <w:t>        System.out.println("In default constructor...");</w:t>
                              </w:r>
                            </w:p>
                            <w:p w:rsidR="00DC328A" w:rsidRDefault="00DC328A" w:rsidP="00DC328A">
                              <w:r>
                                <w:rPr>
                                  <w:rStyle w:val="HTMLCode"/>
                                </w:rPr>
                                <w:t>    }</w:t>
                              </w:r>
                            </w:p>
                            <w:p w:rsidR="00DC328A" w:rsidRDefault="00DC328A" w:rsidP="00DC328A">
                              <w:r>
                                <w:rPr>
                                  <w:rStyle w:val="HTMLCode"/>
                                </w:rPr>
                                <w:t>    public</w:t>
                              </w:r>
                              <w:r>
                                <w:t xml:space="preserve"> </w:t>
                              </w:r>
                              <w:r>
                                <w:rPr>
                                  <w:rStyle w:val="HTMLCode"/>
                                </w:rPr>
                                <w:t>MyChaining(int</w:t>
                              </w:r>
                              <w:r>
                                <w:t xml:space="preserve"> </w:t>
                              </w:r>
                              <w:r>
                                <w:rPr>
                                  <w:rStyle w:val="HTMLCode"/>
                                </w:rPr>
                                <w:t>i){</w:t>
                              </w:r>
                            </w:p>
                            <w:p w:rsidR="00DC328A" w:rsidRDefault="00DC328A" w:rsidP="00DC328A">
                              <w:r>
                                <w:rPr>
                                  <w:rStyle w:val="HTMLCode"/>
                                </w:rPr>
                                <w:t>        this();</w:t>
                              </w:r>
                            </w:p>
                            <w:p w:rsidR="00DC328A" w:rsidRDefault="00DC328A" w:rsidP="00DC328A">
                              <w:r>
                                <w:rPr>
                                  <w:rStyle w:val="HTMLCode"/>
                                </w:rPr>
                                <w:t>        System.out.println("In single parameter constructor...");</w:t>
                              </w:r>
                            </w:p>
                            <w:p w:rsidR="00DC328A" w:rsidRDefault="00DC328A" w:rsidP="00DC328A">
                              <w:r>
                                <w:rPr>
                                  <w:rStyle w:val="HTMLCode"/>
                                </w:rPr>
                                <w:t>    }</w:t>
                              </w:r>
                            </w:p>
                            <w:p w:rsidR="00DC328A" w:rsidRDefault="00DC328A" w:rsidP="00DC328A">
                              <w:r>
                                <w:rPr>
                                  <w:rStyle w:val="HTMLCode"/>
                                </w:rPr>
                                <w:t>    public</w:t>
                              </w:r>
                              <w:r>
                                <w:t xml:space="preserve"> </w:t>
                              </w:r>
                              <w:r>
                                <w:rPr>
                                  <w:rStyle w:val="HTMLCode"/>
                                </w:rPr>
                                <w:t>MyChaining(int</w:t>
                              </w:r>
                              <w:r>
                                <w:t xml:space="preserve"> </w:t>
                              </w:r>
                              <w:r>
                                <w:rPr>
                                  <w:rStyle w:val="HTMLCode"/>
                                </w:rPr>
                                <w:t>i,int</w:t>
                              </w:r>
                              <w:r>
                                <w:t xml:space="preserve"> </w:t>
                              </w:r>
                              <w:r>
                                <w:rPr>
                                  <w:rStyle w:val="HTMLCode"/>
                                </w:rPr>
                                <w:t>j){</w:t>
                              </w:r>
                            </w:p>
                            <w:p w:rsidR="00DC328A" w:rsidRDefault="00DC328A" w:rsidP="00DC328A">
                              <w:r>
                                <w:rPr>
                                  <w:rStyle w:val="HTMLCode"/>
                                </w:rPr>
                                <w:t>        this(j);</w:t>
                              </w:r>
                            </w:p>
                            <w:p w:rsidR="00DC328A" w:rsidRDefault="00DC328A" w:rsidP="00DC328A">
                              <w:r>
                                <w:rPr>
                                  <w:rStyle w:val="HTMLCode"/>
                                </w:rPr>
                                <w:t>        System.out.println("In double parameter constructor...");</w:t>
                              </w:r>
                            </w:p>
                            <w:p w:rsidR="00DC328A" w:rsidRDefault="00DC328A" w:rsidP="00DC328A">
                              <w:r>
                                <w:rPr>
                                  <w:rStyle w:val="HTMLCode"/>
                                </w:rPr>
                                <w:t>    }</w:t>
                              </w:r>
                            </w:p>
                            <w:p w:rsidR="00DC328A" w:rsidRDefault="00DC328A" w:rsidP="00DC328A">
                              <w:r>
                                <w:rPr>
                                  <w:rStyle w:val="HTMLCode"/>
                                </w:rPr>
                                <w:t>    </w:t>
                              </w:r>
                              <w:r>
                                <w:t> </w:t>
                              </w:r>
                            </w:p>
                            <w:p w:rsidR="00DC328A" w:rsidRDefault="00DC328A" w:rsidP="00DC328A">
                              <w:r>
                                <w:rPr>
                                  <w:rStyle w:val="HTMLCode"/>
                                </w:rPr>
                                <w:t>    public</w:t>
                              </w:r>
                              <w:r>
                                <w:t xml:space="preserve"> </w:t>
                              </w:r>
                              <w:r>
                                <w:rPr>
                                  <w:rStyle w:val="HTMLCode"/>
                                </w:rPr>
                                <w:t>static</w:t>
                              </w:r>
                              <w:r>
                                <w:t xml:space="preserve"> </w:t>
                              </w:r>
                              <w:r>
                                <w:rPr>
                                  <w:rStyle w:val="HTMLCode"/>
                                </w:rPr>
                                <w:t>void</w:t>
                              </w:r>
                              <w:r>
                                <w:t xml:space="preserve"> </w:t>
                              </w:r>
                              <w:r>
                                <w:rPr>
                                  <w:rStyle w:val="HTMLCode"/>
                                </w:rPr>
                                <w:t>main(String a[]){</w:t>
                              </w:r>
                            </w:p>
                            <w:p w:rsidR="00DC328A" w:rsidRDefault="00DC328A" w:rsidP="00DC328A">
                              <w:r>
                                <w:rPr>
                                  <w:rStyle w:val="HTMLCode"/>
                                </w:rPr>
                                <w:t>        MyChaining ch = new</w:t>
                              </w:r>
                              <w:r>
                                <w:t xml:space="preserve"> </w:t>
                              </w:r>
                              <w:r>
                                <w:rPr>
                                  <w:rStyle w:val="HTMLCode"/>
                                </w:rPr>
                                <w:t>MyChaining(10,20);</w:t>
                              </w:r>
                            </w:p>
                            <w:p w:rsidR="00DC328A" w:rsidRDefault="00DC328A" w:rsidP="00DC328A">
                              <w:r>
                                <w:rPr>
                                  <w:rStyle w:val="HTMLCode"/>
                                </w:rPr>
                                <w:t>    }</w:t>
                              </w:r>
                            </w:p>
                            <w:p w:rsidR="00DC328A" w:rsidRDefault="00DC328A" w:rsidP="00DC328A">
                              <w:r>
                                <w:rPr>
                                  <w:rStyle w:val="HTMLCode"/>
                                </w:rPr>
                                <w:t>}</w:t>
                              </w:r>
                            </w:p>
                          </w:tc>
                        </w:tr>
                      </w:tbl>
                      <w:p w:rsidR="00DC328A" w:rsidRDefault="00DC328A">
                        <w:pPr>
                          <w:rPr>
                            <w:color w:val="333333"/>
                            <w:sz w:val="21"/>
                            <w:szCs w:val="21"/>
                          </w:rPr>
                        </w:pPr>
                      </w:p>
                    </w:tc>
                  </w:tr>
                </w:tbl>
                <w:p w:rsidR="00DC328A" w:rsidRDefault="00DC328A" w:rsidP="00DC328A">
                  <w:pPr>
                    <w:pStyle w:val="Heading4"/>
                    <w:shd w:val="clear" w:color="auto" w:fill="E9E9E9"/>
                    <w:spacing w:before="60" w:after="90"/>
                    <w:rPr>
                      <w:rFonts w:ascii="Castellar" w:hAnsi="Castellar"/>
                      <w:color w:val="616161"/>
                      <w:sz w:val="26"/>
                      <w:szCs w:val="26"/>
                    </w:rPr>
                  </w:pPr>
                  <w:r>
                    <w:rPr>
                      <w:rFonts w:ascii="Castellar" w:hAnsi="Castellar"/>
                      <w:color w:val="616161"/>
                      <w:sz w:val="26"/>
                      <w:szCs w:val="26"/>
                    </w:rPr>
                    <w:lastRenderedPageBreak/>
                    <w:t>Example Output</w:t>
                  </w:r>
                </w:p>
                <w:p w:rsidR="00DC328A" w:rsidRDefault="00DC328A" w:rsidP="00DC328A">
                  <w:pPr>
                    <w:pStyle w:val="HTMLPreformatted"/>
                    <w:shd w:val="clear" w:color="auto" w:fill="E9E9E9"/>
                    <w:rPr>
                      <w:rFonts w:ascii="Trebuchet MS" w:hAnsi="Trebuchet MS"/>
                      <w:color w:val="333333"/>
                      <w:sz w:val="27"/>
                      <w:szCs w:val="27"/>
                    </w:rPr>
                  </w:pPr>
                  <w:r>
                    <w:rPr>
                      <w:rFonts w:ascii="Trebuchet MS" w:hAnsi="Trebuchet MS"/>
                      <w:color w:val="333333"/>
                      <w:sz w:val="27"/>
                      <w:szCs w:val="27"/>
                    </w:rPr>
                    <w:t>In default constructor...</w:t>
                  </w:r>
                </w:p>
                <w:p w:rsidR="00DC328A" w:rsidRDefault="00DC328A" w:rsidP="00DC328A">
                  <w:pPr>
                    <w:pStyle w:val="HTMLPreformatted"/>
                    <w:shd w:val="clear" w:color="auto" w:fill="E9E9E9"/>
                    <w:rPr>
                      <w:rFonts w:ascii="Trebuchet MS" w:hAnsi="Trebuchet MS"/>
                      <w:color w:val="333333"/>
                      <w:sz w:val="27"/>
                      <w:szCs w:val="27"/>
                    </w:rPr>
                  </w:pPr>
                  <w:r>
                    <w:rPr>
                      <w:rFonts w:ascii="Trebuchet MS" w:hAnsi="Trebuchet MS"/>
                      <w:color w:val="333333"/>
                      <w:sz w:val="27"/>
                      <w:szCs w:val="27"/>
                    </w:rPr>
                    <w:t>In single parameter constructor...</w:t>
                  </w:r>
                </w:p>
                <w:p w:rsidR="00DC328A" w:rsidRDefault="00DC328A" w:rsidP="00DC328A">
                  <w:pPr>
                    <w:pStyle w:val="HTMLPreformatted"/>
                    <w:shd w:val="clear" w:color="auto" w:fill="E9E9E9"/>
                    <w:rPr>
                      <w:rFonts w:ascii="Trebuchet MS" w:hAnsi="Trebuchet MS"/>
                      <w:color w:val="333333"/>
                      <w:sz w:val="27"/>
                      <w:szCs w:val="27"/>
                    </w:rPr>
                  </w:pPr>
                  <w:r>
                    <w:rPr>
                      <w:rFonts w:ascii="Trebuchet MS" w:hAnsi="Trebuchet MS"/>
                      <w:color w:val="333333"/>
                      <w:sz w:val="27"/>
                      <w:szCs w:val="27"/>
                    </w:rPr>
                    <w:t>In double parameter constructor...</w:t>
                  </w:r>
                </w:p>
                <w:p w:rsidR="001621A4" w:rsidRPr="005613A0" w:rsidRDefault="001621A4" w:rsidP="00E630B5">
                  <w:pPr>
                    <w:pStyle w:val="tech-question"/>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147" w:author="Unknown"/>
                      <w:rFonts w:ascii="Arial" w:hAnsi="Arial" w:cs="Arial"/>
                      <w:sz w:val="24"/>
                      <w:szCs w:val="24"/>
                    </w:rPr>
                  </w:pPr>
                  <w:ins w:id="148" w:author="Unknown">
                    <w:r w:rsidRPr="005613A0">
                      <w:rPr>
                        <w:rFonts w:ascii="Arial" w:hAnsi="Arial" w:cs="Arial"/>
                        <w:sz w:val="24"/>
                        <w:szCs w:val="24"/>
                      </w:rPr>
                      <w:t>120. Can a for statement loop indefinitely?</w:t>
                    </w:r>
                  </w:ins>
                </w:p>
                <w:p w:rsidR="001621A4" w:rsidRDefault="001621A4" w:rsidP="00E630B5">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Arial" w:hAnsi="Arial" w:cs="Arial"/>
                      <w:color w:val="DD0000"/>
                    </w:rPr>
                  </w:pPr>
                  <w:ins w:id="149" w:author="Unknown">
                    <w:r w:rsidRPr="005613A0">
                      <w:rPr>
                        <w:rFonts w:ascii="Arial" w:hAnsi="Arial" w:cs="Arial"/>
                        <w:color w:val="444444"/>
                      </w:rPr>
                      <w:t xml:space="preserve">Yes, a for statement can loop indefinitely. For example, consider the following: </w:t>
                    </w:r>
                    <w:r w:rsidRPr="005613A0">
                      <w:rPr>
                        <w:rFonts w:ascii="Arial" w:hAnsi="Arial" w:cs="Arial"/>
                        <w:color w:val="DD0000"/>
                      </w:rPr>
                      <w:t>for(;;);</w:t>
                    </w:r>
                  </w:ins>
                </w:p>
                <w:p w:rsidR="00E92328" w:rsidRDefault="00E92328" w:rsidP="00E92328">
                  <w:pPr>
                    <w:autoSpaceDE w:val="0"/>
                    <w:autoSpaceDN w:val="0"/>
                    <w:adjustRightInd w:val="0"/>
                    <w:rPr>
                      <w:rFonts w:ascii="Consolas" w:eastAsiaTheme="minorHAnsi" w:hAnsi="Consolas" w:cs="Consolas"/>
                    </w:rPr>
                  </w:pPr>
                  <w:r>
                    <w:rPr>
                      <w:rFonts w:ascii="Consolas" w:eastAsiaTheme="minorHAnsi" w:hAnsi="Consolas" w:cs="Consolas"/>
                      <w:b/>
                      <w:bCs/>
                      <w:color w:val="7F0055"/>
                    </w:rPr>
                    <w:t>public</w:t>
                  </w:r>
                  <w:r>
                    <w:rPr>
                      <w:rFonts w:ascii="Consolas" w:eastAsiaTheme="minorHAnsi" w:hAnsi="Consolas" w:cs="Consolas"/>
                      <w:color w:val="000000"/>
                    </w:rPr>
                    <w:t xml:space="preserve"> </w:t>
                  </w:r>
                  <w:r>
                    <w:rPr>
                      <w:rFonts w:ascii="Consolas" w:eastAsiaTheme="minorHAnsi" w:hAnsi="Consolas" w:cs="Consolas"/>
                      <w:b/>
                      <w:bCs/>
                      <w:color w:val="7F0055"/>
                    </w:rPr>
                    <w:t>static</w:t>
                  </w:r>
                  <w:r>
                    <w:rPr>
                      <w:rFonts w:ascii="Consolas" w:eastAsiaTheme="minorHAnsi" w:hAnsi="Consolas" w:cs="Consolas"/>
                      <w:color w:val="000000"/>
                    </w:rPr>
                    <w:t xml:space="preserve"> </w:t>
                  </w:r>
                  <w:r>
                    <w:rPr>
                      <w:rFonts w:ascii="Consolas" w:eastAsiaTheme="minorHAnsi" w:hAnsi="Consolas" w:cs="Consolas"/>
                      <w:b/>
                      <w:bCs/>
                      <w:color w:val="7F0055"/>
                    </w:rPr>
                    <w:t>void</w:t>
                  </w:r>
                  <w:r>
                    <w:rPr>
                      <w:rFonts w:ascii="Consolas" w:eastAsiaTheme="minorHAnsi" w:hAnsi="Consolas" w:cs="Consolas"/>
                      <w:color w:val="000000"/>
                    </w:rPr>
                    <w:t xml:space="preserve"> main(String[] </w:t>
                  </w:r>
                  <w:r>
                    <w:rPr>
                      <w:rFonts w:ascii="Consolas" w:eastAsiaTheme="minorHAnsi" w:hAnsi="Consolas" w:cs="Consolas"/>
                      <w:color w:val="6A3E3E"/>
                    </w:rPr>
                    <w:t>args</w:t>
                  </w:r>
                  <w:r>
                    <w:rPr>
                      <w:rFonts w:ascii="Consolas" w:eastAsiaTheme="minorHAnsi" w:hAnsi="Consolas" w:cs="Consolas"/>
                      <w:color w:val="000000"/>
                    </w:rPr>
                    <w:t>) {</w:t>
                  </w:r>
                </w:p>
                <w:p w:rsidR="00E92328" w:rsidRDefault="00E92328" w:rsidP="00E92328">
                  <w:pPr>
                    <w:autoSpaceDE w:val="0"/>
                    <w:autoSpaceDN w:val="0"/>
                    <w:adjustRightInd w:val="0"/>
                    <w:rPr>
                      <w:rFonts w:ascii="Consolas" w:eastAsiaTheme="minorHAnsi" w:hAnsi="Consolas" w:cs="Consolas"/>
                    </w:rPr>
                  </w:pPr>
                  <w:r>
                    <w:rPr>
                      <w:rFonts w:ascii="Consolas" w:eastAsiaTheme="minorHAnsi" w:hAnsi="Consolas" w:cs="Consolas"/>
                      <w:color w:val="000000"/>
                    </w:rPr>
                    <w:tab/>
                  </w:r>
                  <w:r>
                    <w:rPr>
                      <w:rFonts w:ascii="Consolas" w:eastAsiaTheme="minorHAnsi" w:hAnsi="Consolas" w:cs="Consolas"/>
                      <w:color w:val="000000"/>
                    </w:rPr>
                    <w:tab/>
                  </w:r>
                </w:p>
                <w:p w:rsidR="00E92328" w:rsidRDefault="00E92328" w:rsidP="00E92328">
                  <w:pPr>
                    <w:autoSpaceDE w:val="0"/>
                    <w:autoSpaceDN w:val="0"/>
                    <w:adjustRightInd w:val="0"/>
                    <w:rPr>
                      <w:rFonts w:ascii="Consolas" w:eastAsiaTheme="minorHAnsi" w:hAnsi="Consolas" w:cs="Consolas"/>
                    </w:rPr>
                  </w:pPr>
                  <w:r>
                    <w:rPr>
                      <w:rFonts w:ascii="Consolas" w:eastAsiaTheme="minorHAnsi" w:hAnsi="Consolas" w:cs="Consolas"/>
                      <w:color w:val="000000"/>
                    </w:rPr>
                    <w:tab/>
                    <w:t xml:space="preserve">     </w:t>
                  </w:r>
                  <w:r>
                    <w:rPr>
                      <w:rFonts w:ascii="Consolas" w:eastAsiaTheme="minorHAnsi" w:hAnsi="Consolas" w:cs="Consolas"/>
                      <w:b/>
                      <w:bCs/>
                      <w:color w:val="7F0055"/>
                    </w:rPr>
                    <w:t>for</w:t>
                  </w:r>
                  <w:r>
                    <w:rPr>
                      <w:rFonts w:ascii="Consolas" w:eastAsiaTheme="minorHAnsi" w:hAnsi="Consolas" w:cs="Consolas"/>
                      <w:color w:val="000000"/>
                    </w:rPr>
                    <w:t>(;;)</w:t>
                  </w:r>
                </w:p>
                <w:p w:rsidR="00E92328" w:rsidRDefault="00E92328" w:rsidP="00E92328">
                  <w:pPr>
                    <w:autoSpaceDE w:val="0"/>
                    <w:autoSpaceDN w:val="0"/>
                    <w:adjustRightInd w:val="0"/>
                    <w:rPr>
                      <w:rFonts w:ascii="Consolas" w:eastAsiaTheme="minorHAnsi" w:hAnsi="Consolas" w:cs="Consolas"/>
                    </w:rPr>
                  </w:pPr>
                  <w:r>
                    <w:rPr>
                      <w:rFonts w:ascii="Consolas" w:eastAsiaTheme="minorHAnsi" w:hAnsi="Consolas" w:cs="Consolas"/>
                      <w:color w:val="000000"/>
                    </w:rPr>
                    <w:tab/>
                    <w:t xml:space="preserve">         System.</w:t>
                  </w:r>
                  <w:r>
                    <w:rPr>
                      <w:rFonts w:ascii="Consolas" w:eastAsiaTheme="minorHAnsi" w:hAnsi="Consolas" w:cs="Consolas"/>
                      <w:b/>
                      <w:bCs/>
                      <w:i/>
                      <w:iCs/>
                      <w:color w:val="0000C0"/>
                    </w:rPr>
                    <w:t>out</w:t>
                  </w:r>
                  <w:r>
                    <w:rPr>
                      <w:rFonts w:ascii="Consolas" w:eastAsiaTheme="minorHAnsi" w:hAnsi="Consolas" w:cs="Consolas"/>
                      <w:color w:val="000000"/>
                    </w:rPr>
                    <w:t>.println(</w:t>
                  </w:r>
                  <w:r>
                    <w:rPr>
                      <w:rFonts w:ascii="Consolas" w:eastAsiaTheme="minorHAnsi" w:hAnsi="Consolas" w:cs="Consolas"/>
                      <w:color w:val="2A00FF"/>
                    </w:rPr>
                    <w:t>"Hello"</w:t>
                  </w:r>
                  <w:r>
                    <w:rPr>
                      <w:rFonts w:ascii="Consolas" w:eastAsiaTheme="minorHAnsi" w:hAnsi="Consolas" w:cs="Consolas"/>
                      <w:color w:val="000000"/>
                    </w:rPr>
                    <w:t>);</w:t>
                  </w:r>
                </w:p>
                <w:p w:rsidR="00507740" w:rsidRDefault="00E92328" w:rsidP="00507740">
                  <w:pPr>
                    <w:autoSpaceDE w:val="0"/>
                    <w:autoSpaceDN w:val="0"/>
                    <w:adjustRightInd w:val="0"/>
                    <w:rPr>
                      <w:rFonts w:ascii="Consolas" w:eastAsiaTheme="minorHAnsi" w:hAnsi="Consolas" w:cs="Consolas"/>
                    </w:rPr>
                  </w:pPr>
                  <w:r>
                    <w:rPr>
                      <w:rFonts w:ascii="Consolas" w:eastAsiaTheme="minorHAnsi" w:hAnsi="Consolas" w:cs="Consolas"/>
                      <w:color w:val="000000"/>
                    </w:rPr>
                    <w:tab/>
                  </w:r>
                  <w:r>
                    <w:rPr>
                      <w:rFonts w:ascii="Consolas" w:eastAsiaTheme="minorHAnsi" w:hAnsi="Consolas" w:cs="Consolas"/>
                      <w:color w:val="000000"/>
                    </w:rPr>
                    <w:tab/>
                  </w:r>
                </w:p>
                <w:p w:rsidR="001621A4" w:rsidRPr="005613A0" w:rsidRDefault="001621A4" w:rsidP="00E630B5">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ins w:id="150" w:author="Unknown"/>
                      <w:rFonts w:ascii="Arial" w:hAnsi="Arial" w:cs="Arial"/>
                      <w:color w:val="444444"/>
                    </w:rPr>
                  </w:pPr>
                  <w:ins w:id="151" w:author="Unknown">
                    <w:r w:rsidRPr="005613A0">
                      <w:rPr>
                        <w:rFonts w:ascii="Arial" w:hAnsi="Arial" w:cs="Arial"/>
                        <w:color w:val="444444"/>
                        <w:highlight w:val="yellow"/>
                      </w:rPr>
                      <w:t>The default value of an String type is null.</w:t>
                    </w:r>
                  </w:ins>
                </w:p>
                <w:p w:rsidR="001621A4" w:rsidRPr="005613A0" w:rsidRDefault="001621A4" w:rsidP="00E630B5">
                  <w:pPr>
                    <w:pStyle w:val="tech-question"/>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4"/>
                      <w:szCs w:val="24"/>
                      <w:highlight w:val="yellow"/>
                    </w:rPr>
                  </w:pPr>
                  <w:r w:rsidRPr="005613A0">
                    <w:rPr>
                      <w:rStyle w:val="Hyperlink"/>
                      <w:rFonts w:ascii="Arial" w:hAnsi="Arial" w:cs="Arial"/>
                      <w:b w:val="0"/>
                      <w:bCs w:val="0"/>
                      <w:color w:val="000000"/>
                      <w:sz w:val="24"/>
                      <w:szCs w:val="24"/>
                    </w:rPr>
                    <w:t>Marker</w:t>
                  </w:r>
                  <w:r w:rsidRPr="005613A0">
                    <w:rPr>
                      <w:rStyle w:val="apple-converted-space"/>
                      <w:rFonts w:ascii="Arial" w:hAnsi="Arial" w:cs="Arial"/>
                      <w:b w:val="0"/>
                      <w:bCs w:val="0"/>
                      <w:color w:val="000000"/>
                      <w:sz w:val="24"/>
                      <w:szCs w:val="24"/>
                    </w:rPr>
                    <w:t> </w:t>
                  </w:r>
                  <w:r w:rsidRPr="005613A0">
                    <w:rPr>
                      <w:rStyle w:val="Hyperlink"/>
                      <w:rFonts w:ascii="Arial" w:hAnsi="Arial" w:cs="Arial"/>
                      <w:b w:val="0"/>
                      <w:bCs w:val="0"/>
                      <w:color w:val="000000"/>
                      <w:sz w:val="24"/>
                      <w:szCs w:val="24"/>
                    </w:rPr>
                    <w:t>interface in Java</w:t>
                  </w:r>
                  <w:r w:rsidRPr="005613A0">
                    <w:rPr>
                      <w:rStyle w:val="apple-converted-space"/>
                      <w:rFonts w:ascii="Arial" w:hAnsi="Arial" w:cs="Arial"/>
                      <w:color w:val="000000"/>
                      <w:sz w:val="24"/>
                      <w:szCs w:val="24"/>
                    </w:rPr>
                    <w:t> </w:t>
                  </w:r>
                  <w:r w:rsidRPr="005613A0">
                    <w:rPr>
                      <w:rStyle w:val="Hyperlink"/>
                      <w:rFonts w:ascii="Arial" w:hAnsi="Arial" w:cs="Arial"/>
                      <w:color w:val="000000"/>
                      <w:sz w:val="24"/>
                      <w:szCs w:val="24"/>
                    </w:rPr>
                    <w:t>is</w:t>
                  </w:r>
                  <w:r w:rsidRPr="005613A0">
                    <w:rPr>
                      <w:rStyle w:val="apple-converted-space"/>
                      <w:rFonts w:ascii="Arial" w:hAnsi="Arial" w:cs="Arial"/>
                      <w:color w:val="000000"/>
                      <w:sz w:val="24"/>
                      <w:szCs w:val="24"/>
                    </w:rPr>
                    <w:t> </w:t>
                  </w:r>
                  <w:r w:rsidRPr="005613A0">
                    <w:rPr>
                      <w:rStyle w:val="apple-converted-space"/>
                      <w:rFonts w:ascii="Arial" w:hAnsi="Arial" w:cs="Arial"/>
                      <w:color w:val="009900"/>
                      <w:sz w:val="24"/>
                      <w:szCs w:val="24"/>
                      <w:u w:val="single"/>
                      <w:bdr w:val="single" w:sz="6" w:space="0" w:color="auto" w:frame="1"/>
                    </w:rPr>
                    <w:t>interfaces</w:t>
                  </w:r>
                  <w:r w:rsidRPr="005613A0">
                    <w:rPr>
                      <w:rStyle w:val="apple-converted-space"/>
                      <w:rFonts w:ascii="Arial" w:hAnsi="Arial" w:cs="Arial"/>
                      <w:color w:val="000000"/>
                      <w:sz w:val="24"/>
                      <w:szCs w:val="24"/>
                    </w:rPr>
                    <w:t> </w:t>
                  </w:r>
                  <w:r w:rsidRPr="005613A0">
                    <w:rPr>
                      <w:rStyle w:val="Hyperlink"/>
                      <w:rFonts w:ascii="Arial" w:hAnsi="Arial" w:cs="Arial"/>
                      <w:color w:val="000000"/>
                      <w:sz w:val="24"/>
                      <w:szCs w:val="24"/>
                    </w:rPr>
                    <w:t>with no field or methods or in simple word</w:t>
                  </w:r>
                  <w:r w:rsidRPr="005613A0">
                    <w:rPr>
                      <w:rStyle w:val="apple-converted-space"/>
                      <w:rFonts w:ascii="Arial" w:hAnsi="Arial" w:cs="Arial"/>
                      <w:color w:val="000000"/>
                      <w:sz w:val="24"/>
                      <w:szCs w:val="24"/>
                    </w:rPr>
                    <w:t> </w:t>
                  </w:r>
                  <w:r w:rsidRPr="005613A0">
                    <w:rPr>
                      <w:rStyle w:val="Hyperlink"/>
                      <w:rFonts w:ascii="Arial" w:hAnsi="Arial" w:cs="Arial"/>
                      <w:b w:val="0"/>
                      <w:bCs w:val="0"/>
                      <w:color w:val="000000"/>
                      <w:sz w:val="24"/>
                      <w:szCs w:val="24"/>
                    </w:rPr>
                    <w:t>empty</w:t>
                  </w:r>
                  <w:r w:rsidRPr="005613A0">
                    <w:rPr>
                      <w:rStyle w:val="apple-converted-space"/>
                      <w:rFonts w:ascii="Arial" w:hAnsi="Arial" w:cs="Arial"/>
                      <w:b w:val="0"/>
                      <w:bCs w:val="0"/>
                      <w:color w:val="000000"/>
                      <w:sz w:val="24"/>
                      <w:szCs w:val="24"/>
                    </w:rPr>
                    <w:t> </w:t>
                  </w:r>
                  <w:r w:rsidRPr="005613A0">
                    <w:rPr>
                      <w:rStyle w:val="ilad"/>
                      <w:rFonts w:ascii="Arial" w:hAnsi="Arial" w:cs="Arial"/>
                      <w:b w:val="0"/>
                      <w:bCs w:val="0"/>
                      <w:color w:val="000000"/>
                      <w:sz w:val="24"/>
                      <w:szCs w:val="24"/>
                    </w:rPr>
                    <w:t>interface in java</w:t>
                  </w:r>
                  <w:r w:rsidRPr="005613A0">
                    <w:rPr>
                      <w:rStyle w:val="apple-converted-space"/>
                      <w:rFonts w:ascii="Arial" w:hAnsi="Arial" w:cs="Arial"/>
                      <w:b w:val="0"/>
                      <w:bCs w:val="0"/>
                      <w:color w:val="000000"/>
                      <w:sz w:val="24"/>
                      <w:szCs w:val="24"/>
                    </w:rPr>
                    <w:t> </w:t>
                  </w:r>
                  <w:r w:rsidRPr="005613A0">
                    <w:rPr>
                      <w:rStyle w:val="Hyperlink"/>
                      <w:rFonts w:ascii="Arial" w:hAnsi="Arial" w:cs="Arial"/>
                      <w:b w:val="0"/>
                      <w:bCs w:val="0"/>
                      <w:color w:val="000000"/>
                      <w:sz w:val="24"/>
                      <w:szCs w:val="24"/>
                    </w:rPr>
                    <w:t>is called</w:t>
                  </w:r>
                  <w:r w:rsidRPr="005613A0">
                    <w:rPr>
                      <w:rStyle w:val="apple-converted-space"/>
                      <w:rFonts w:ascii="Arial" w:hAnsi="Arial" w:cs="Arial"/>
                      <w:b w:val="0"/>
                      <w:bCs w:val="0"/>
                      <w:color w:val="000000"/>
                      <w:sz w:val="24"/>
                      <w:szCs w:val="24"/>
                    </w:rPr>
                    <w:t> </w:t>
                  </w:r>
                  <w:r w:rsidRPr="005613A0">
                    <w:rPr>
                      <w:rStyle w:val="ilad"/>
                      <w:rFonts w:ascii="Arial" w:hAnsi="Arial" w:cs="Arial"/>
                      <w:b w:val="0"/>
                      <w:bCs w:val="0"/>
                      <w:color w:val="000000"/>
                      <w:sz w:val="24"/>
                      <w:szCs w:val="24"/>
                    </w:rPr>
                    <w:t>marker</w:t>
                  </w:r>
                  <w:r w:rsidRPr="005613A0">
                    <w:rPr>
                      <w:rStyle w:val="apple-converted-space"/>
                      <w:rFonts w:ascii="Arial" w:hAnsi="Arial" w:cs="Arial"/>
                      <w:b w:val="0"/>
                      <w:bCs w:val="0"/>
                      <w:color w:val="000000"/>
                      <w:sz w:val="24"/>
                      <w:szCs w:val="24"/>
                    </w:rPr>
                    <w:t> </w:t>
                  </w:r>
                  <w:r w:rsidRPr="005613A0">
                    <w:rPr>
                      <w:rStyle w:val="Hyperlink"/>
                      <w:rFonts w:ascii="Arial" w:hAnsi="Arial" w:cs="Arial"/>
                      <w:b w:val="0"/>
                      <w:bCs w:val="0"/>
                      <w:color w:val="000000"/>
                      <w:sz w:val="24"/>
                      <w:szCs w:val="24"/>
                    </w:rPr>
                    <w:t>interface</w:t>
                  </w:r>
                  <w:r w:rsidRPr="005613A0">
                    <w:rPr>
                      <w:rStyle w:val="Hyperlink"/>
                      <w:rFonts w:ascii="Arial" w:hAnsi="Arial" w:cs="Arial"/>
                      <w:color w:val="000000"/>
                      <w:sz w:val="24"/>
                      <w:szCs w:val="24"/>
                    </w:rPr>
                    <w:t>.</w:t>
                  </w:r>
                  <w:r w:rsidRPr="005613A0">
                    <w:rPr>
                      <w:rFonts w:ascii="Arial" w:hAnsi="Arial" w:cs="Arial"/>
                      <w:color w:val="000000"/>
                      <w:sz w:val="24"/>
                      <w:szCs w:val="24"/>
                    </w:rPr>
                    <w:br/>
                  </w:r>
                </w:p>
                <w:p w:rsidR="001621A4" w:rsidRPr="005613A0" w:rsidRDefault="001621A4" w:rsidP="00E630B5">
                  <w:pPr>
                    <w:pStyle w:val="tech-question"/>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4"/>
                      <w:szCs w:val="24"/>
                      <w:shd w:val="clear" w:color="auto" w:fill="FFFFFF"/>
                    </w:rPr>
                  </w:pPr>
                  <w:r w:rsidRPr="003E14E2">
                    <w:rPr>
                      <w:rFonts w:ascii="Arial" w:hAnsi="Arial" w:cs="Arial"/>
                      <w:sz w:val="24"/>
                      <w:szCs w:val="24"/>
                      <w:u w:val="single"/>
                    </w:rPr>
                    <w:t>Serialization</w:t>
                  </w:r>
                </w:p>
                <w:tbl>
                  <w:tblPr>
                    <w:tblW w:w="5000" w:type="pct"/>
                    <w:tblCellSpacing w:w="0" w:type="dxa"/>
                    <w:tblCellMar>
                      <w:left w:w="0" w:type="dxa"/>
                      <w:right w:w="0" w:type="dxa"/>
                    </w:tblCellMar>
                    <w:tblLook w:val="04A0" w:firstRow="1" w:lastRow="0" w:firstColumn="1" w:lastColumn="0" w:noHBand="0" w:noVBand="1"/>
                  </w:tblPr>
                  <w:tblGrid>
                    <w:gridCol w:w="5704"/>
                    <w:gridCol w:w="5704"/>
                  </w:tblGrid>
                  <w:tr w:rsidR="001621A4" w:rsidRPr="005613A0" w:rsidTr="00E630B5">
                    <w:trPr>
                      <w:tblCellSpacing w:w="0" w:type="dxa"/>
                    </w:trPr>
                    <w:tc>
                      <w:tcPr>
                        <w:tcW w:w="0" w:type="auto"/>
                        <w:gridSpan w:val="2"/>
                        <w:hideMark/>
                      </w:tcPr>
                      <w:p w:rsidR="00A441CF" w:rsidRDefault="00251D16" w:rsidP="00251D16">
                        <w:pPr>
                          <w:shd w:val="clear" w:color="auto" w:fill="FFFFFF"/>
                          <w:rPr>
                            <w:rFonts w:ascii="Arial" w:hAnsi="Arial" w:cs="Arial"/>
                            <w:color w:val="222222"/>
                          </w:rPr>
                        </w:pPr>
                        <w:r w:rsidRPr="00251D16">
                          <w:rPr>
                            <w:rFonts w:ascii="Arial" w:hAnsi="Arial" w:cs="Arial"/>
                            <w:b/>
                            <w:bCs/>
                            <w:color w:val="222222"/>
                          </w:rPr>
                          <w:t>Serialization</w:t>
                        </w:r>
                        <w:r w:rsidRPr="00251D16">
                          <w:rPr>
                            <w:rFonts w:ascii="Arial" w:hAnsi="Arial" w:cs="Arial"/>
                            <w:color w:val="222222"/>
                          </w:rPr>
                          <w:t xml:space="preserve"> is the process of converting an object into a stream of bytes in order to store the </w:t>
                        </w:r>
                      </w:p>
                      <w:p w:rsidR="00A441CF" w:rsidRDefault="00251D16" w:rsidP="00251D16">
                        <w:pPr>
                          <w:shd w:val="clear" w:color="auto" w:fill="FFFFFF"/>
                          <w:rPr>
                            <w:rFonts w:ascii="Arial" w:hAnsi="Arial" w:cs="Arial"/>
                            <w:color w:val="222222"/>
                          </w:rPr>
                        </w:pPr>
                        <w:r w:rsidRPr="00251D16">
                          <w:rPr>
                            <w:rFonts w:ascii="Arial" w:hAnsi="Arial" w:cs="Arial"/>
                            <w:color w:val="222222"/>
                          </w:rPr>
                          <w:t xml:space="preserve">object or transmit it to memory, a database, or a file. Its main purpose is to save the state of </w:t>
                        </w:r>
                      </w:p>
                      <w:p w:rsidR="00251D16" w:rsidRPr="00251D16" w:rsidRDefault="00251D16" w:rsidP="00251D16">
                        <w:pPr>
                          <w:shd w:val="clear" w:color="auto" w:fill="FFFFFF"/>
                          <w:rPr>
                            <w:rFonts w:ascii="Arial" w:hAnsi="Arial" w:cs="Arial"/>
                            <w:color w:val="222222"/>
                          </w:rPr>
                        </w:pPr>
                        <w:r w:rsidRPr="00251D16">
                          <w:rPr>
                            <w:rFonts w:ascii="Arial" w:hAnsi="Arial" w:cs="Arial"/>
                            <w:color w:val="222222"/>
                          </w:rPr>
                          <w:t>an object in order to be able to recreate it when needed. The reverse process is called deserialization.</w:t>
                        </w:r>
                      </w:p>
                      <w:p w:rsidR="001621A4" w:rsidRPr="005613A0" w:rsidRDefault="00251D16" w:rsidP="00E630B5">
                        <w:pPr>
                          <w:rPr>
                            <w:rFonts w:ascii="Arial" w:hAnsi="Arial" w:cs="Arial"/>
                          </w:rPr>
                        </w:pPr>
                        <w:r>
                          <w:rPr>
                            <w:noProof/>
                          </w:rPr>
                          <w:drawing>
                            <wp:inline distT="0" distB="0" distL="0" distR="0">
                              <wp:extent cx="2447925" cy="1685925"/>
                              <wp:effectExtent l="19050" t="0" r="9525" b="0"/>
                              <wp:docPr id="5" name="Picture 8"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pic:cNvPicPr>
                                        <a:picLocks noChangeAspect="1" noChangeArrowheads="1"/>
                                      </pic:cNvPicPr>
                                    </pic:nvPicPr>
                                    <pic:blipFill>
                                      <a:blip r:embed="rId53"/>
                                      <a:srcRect/>
                                      <a:stretch>
                                        <a:fillRect/>
                                      </a:stretch>
                                    </pic:blipFill>
                                    <pic:spPr bwMode="auto">
                                      <a:xfrm>
                                        <a:off x="0" y="0"/>
                                        <a:ext cx="2447925" cy="1685925"/>
                                      </a:xfrm>
                                      <a:prstGeom prst="rect">
                                        <a:avLst/>
                                      </a:prstGeom>
                                      <a:noFill/>
                                      <a:ln w="9525">
                                        <a:noFill/>
                                        <a:miter lim="800000"/>
                                        <a:headEnd/>
                                        <a:tailEnd/>
                                      </a:ln>
                                    </pic:spPr>
                                  </pic:pic>
                                </a:graphicData>
                              </a:graphic>
                            </wp:inline>
                          </w:drawing>
                        </w:r>
                      </w:p>
                      <w:p w:rsidR="001621A4" w:rsidRPr="005613A0" w:rsidRDefault="001621A4" w:rsidP="00E630B5">
                        <w:pPr>
                          <w:pStyle w:val="Heading3"/>
                          <w:shd w:val="clear" w:color="auto" w:fill="FFFFFF"/>
                          <w:textAlignment w:val="baseline"/>
                          <w:rPr>
                            <w:rFonts w:ascii="Arial" w:hAnsi="Arial" w:cs="Arial"/>
                            <w:color w:val="444444"/>
                          </w:rPr>
                        </w:pPr>
                        <w:r w:rsidRPr="005613A0">
                          <w:rPr>
                            <w:rFonts w:ascii="Arial" w:hAnsi="Arial" w:cs="Arial"/>
                            <w:color w:val="444444"/>
                          </w:rPr>
                          <w:t>What is the need of Serialization?</w:t>
                        </w:r>
                      </w:p>
                      <w:p w:rsidR="001621A4" w:rsidRPr="005613A0" w:rsidRDefault="001621A4" w:rsidP="00AE07BE">
                        <w:pPr>
                          <w:numPr>
                            <w:ilvl w:val="0"/>
                            <w:numId w:val="3"/>
                          </w:numPr>
                          <w:shd w:val="clear" w:color="auto" w:fill="FFFFFF"/>
                          <w:spacing w:before="100" w:beforeAutospacing="1" w:after="100" w:afterAutospacing="1" w:line="360" w:lineRule="atLeast"/>
                          <w:textAlignment w:val="baseline"/>
                          <w:rPr>
                            <w:rFonts w:ascii="Arial" w:hAnsi="Arial" w:cs="Arial"/>
                            <w:color w:val="444444"/>
                          </w:rPr>
                        </w:pPr>
                        <w:r w:rsidRPr="005613A0">
                          <w:rPr>
                            <w:rFonts w:ascii="Arial" w:hAnsi="Arial" w:cs="Arial"/>
                            <w:color w:val="444444"/>
                          </w:rPr>
                          <w:t>To send the state of an object over the network.</w:t>
                        </w:r>
                      </w:p>
                      <w:p w:rsidR="001621A4" w:rsidRPr="005613A0" w:rsidRDefault="001621A4" w:rsidP="00AE07BE">
                        <w:pPr>
                          <w:numPr>
                            <w:ilvl w:val="0"/>
                            <w:numId w:val="3"/>
                          </w:numPr>
                          <w:shd w:val="clear" w:color="auto" w:fill="FFFFFF"/>
                          <w:spacing w:before="100" w:beforeAutospacing="1" w:after="100" w:afterAutospacing="1" w:line="360" w:lineRule="atLeast"/>
                          <w:textAlignment w:val="baseline"/>
                          <w:rPr>
                            <w:rFonts w:ascii="Arial" w:hAnsi="Arial" w:cs="Arial"/>
                            <w:color w:val="444444"/>
                          </w:rPr>
                        </w:pPr>
                        <w:r w:rsidRPr="005613A0">
                          <w:rPr>
                            <w:rFonts w:ascii="Arial" w:hAnsi="Arial" w:cs="Arial"/>
                            <w:color w:val="444444"/>
                          </w:rPr>
                          <w:t>To save the state of an object in a file.</w:t>
                        </w:r>
                      </w:p>
                      <w:p w:rsidR="001621A4" w:rsidRPr="005613A0" w:rsidRDefault="001621A4" w:rsidP="00AE07BE">
                        <w:pPr>
                          <w:numPr>
                            <w:ilvl w:val="0"/>
                            <w:numId w:val="3"/>
                          </w:numPr>
                          <w:shd w:val="clear" w:color="auto" w:fill="FFFFFF"/>
                          <w:spacing w:before="100" w:beforeAutospacing="1" w:after="100" w:afterAutospacing="1" w:line="360" w:lineRule="atLeast"/>
                          <w:textAlignment w:val="baseline"/>
                          <w:rPr>
                            <w:rFonts w:ascii="Arial" w:hAnsi="Arial" w:cs="Arial"/>
                            <w:color w:val="444444"/>
                          </w:rPr>
                        </w:pPr>
                        <w:r w:rsidRPr="005613A0">
                          <w:rPr>
                            <w:rFonts w:ascii="Arial" w:hAnsi="Arial" w:cs="Arial"/>
                            <w:color w:val="444444"/>
                          </w:rPr>
                          <w:t>The state of an object needs to be manipulated as a stream of bytes.</w:t>
                        </w:r>
                      </w:p>
                      <w:p w:rsidR="004A0FD2" w:rsidRDefault="001621A4" w:rsidP="00E630B5">
                        <w:pPr>
                          <w:shd w:val="clear" w:color="auto" w:fill="FFFFFF"/>
                          <w:spacing w:before="100" w:beforeAutospacing="1" w:after="100" w:afterAutospacing="1" w:line="360" w:lineRule="atLeast"/>
                          <w:textAlignment w:val="baseline"/>
                          <w:rPr>
                            <w:rFonts w:ascii="Arial" w:hAnsi="Arial" w:cs="Arial"/>
                            <w:color w:val="444444"/>
                          </w:rPr>
                        </w:pPr>
                        <w:r w:rsidRPr="005613A0">
                          <w:rPr>
                            <w:rFonts w:ascii="Arial" w:hAnsi="Arial" w:cs="Arial"/>
                            <w:color w:val="444444"/>
                          </w:rPr>
                          <w:lastRenderedPageBreak/>
                          <w:t> Since the static variables are class variables and not instance variable so static</w:t>
                        </w:r>
                      </w:p>
                      <w:p w:rsidR="001621A4" w:rsidRPr="00D17A01" w:rsidRDefault="001621A4" w:rsidP="00E630B5">
                        <w:pPr>
                          <w:shd w:val="clear" w:color="auto" w:fill="FFFFFF"/>
                          <w:spacing w:before="100" w:beforeAutospacing="1" w:after="100" w:afterAutospacing="1" w:line="360" w:lineRule="atLeast"/>
                          <w:textAlignment w:val="baseline"/>
                          <w:rPr>
                            <w:rFonts w:ascii="Arial" w:hAnsi="Arial" w:cs="Arial"/>
                            <w:b/>
                            <w:color w:val="444444"/>
                          </w:rPr>
                        </w:pPr>
                        <w:r w:rsidRPr="005613A0">
                          <w:rPr>
                            <w:rFonts w:ascii="Arial" w:hAnsi="Arial" w:cs="Arial"/>
                            <w:color w:val="444444"/>
                          </w:rPr>
                          <w:t xml:space="preserve"> variables are not saved as part of the serialization.</w:t>
                        </w:r>
                      </w:p>
                      <w:p w:rsidR="00D17A01" w:rsidRPr="00D17A01" w:rsidRDefault="00D17A01" w:rsidP="00E630B5">
                        <w:pPr>
                          <w:shd w:val="clear" w:color="auto" w:fill="FFFFFF"/>
                          <w:spacing w:before="100" w:beforeAutospacing="1" w:after="100" w:afterAutospacing="1" w:line="360" w:lineRule="atLeast"/>
                          <w:textAlignment w:val="baseline"/>
                          <w:rPr>
                            <w:rFonts w:ascii="Arial" w:hAnsi="Arial" w:cs="Arial"/>
                            <w:b/>
                            <w:color w:val="444444"/>
                          </w:rPr>
                        </w:pPr>
                        <w:r w:rsidRPr="00D17A01">
                          <w:rPr>
                            <w:rFonts w:ascii="Arial" w:hAnsi="Arial" w:cs="Arial"/>
                            <w:b/>
                            <w:color w:val="000000"/>
                            <w:sz w:val="21"/>
                            <w:szCs w:val="21"/>
                            <w:shd w:val="clear" w:color="auto" w:fill="F1E8D6"/>
                          </w:rPr>
                          <w:t>Always remember that static variable directly related to class and not the objects</w:t>
                        </w:r>
                        <w:r w:rsidRPr="00D17A01">
                          <w:rPr>
                            <w:rStyle w:val="apple-converted-space"/>
                            <w:rFonts w:ascii="Arial" w:hAnsi="Arial" w:cs="Arial"/>
                            <w:b/>
                            <w:color w:val="000000"/>
                            <w:sz w:val="21"/>
                            <w:szCs w:val="21"/>
                            <w:shd w:val="clear" w:color="auto" w:fill="F1E8D6"/>
                          </w:rPr>
                          <w:t> ,</w:t>
                        </w:r>
                        <w:r w:rsidRPr="00D17A01">
                          <w:rPr>
                            <w:rFonts w:ascii="Arial" w:hAnsi="Arial" w:cs="Arial"/>
                            <w:b/>
                            <w:color w:val="000000"/>
                            <w:sz w:val="21"/>
                            <w:szCs w:val="21"/>
                            <w:shd w:val="clear" w:color="auto" w:fill="F1E8D6"/>
                          </w:rPr>
                          <w:t xml:space="preserve"> hence as variable</w:t>
                        </w:r>
                        <w:r w:rsidRPr="00D17A01">
                          <w:rPr>
                            <w:rStyle w:val="apple-converted-space"/>
                            <w:rFonts w:ascii="Arial" w:hAnsi="Arial" w:cs="Arial"/>
                            <w:b/>
                            <w:color w:val="000000"/>
                            <w:sz w:val="21"/>
                            <w:szCs w:val="21"/>
                            <w:shd w:val="clear" w:color="auto" w:fill="F1E8D6"/>
                          </w:rPr>
                          <w:t> </w:t>
                        </w:r>
                        <w:r w:rsidRPr="00D17A01">
                          <w:rPr>
                            <w:rFonts w:ascii="Arial" w:hAnsi="Arial" w:cs="Arial"/>
                            <w:b/>
                            <w:bCs/>
                            <w:color w:val="000000"/>
                            <w:sz w:val="21"/>
                            <w:szCs w:val="21"/>
                            <w:bdr w:val="none" w:sz="0" w:space="0" w:color="auto" w:frame="1"/>
                            <w:shd w:val="clear" w:color="auto" w:fill="F1E8D6"/>
                          </w:rPr>
                          <w:t>a</w:t>
                        </w:r>
                        <w:r w:rsidRPr="00D17A01">
                          <w:rPr>
                            <w:rStyle w:val="apple-converted-space"/>
                            <w:rFonts w:ascii="Arial" w:hAnsi="Arial" w:cs="Arial"/>
                            <w:b/>
                            <w:color w:val="000000"/>
                            <w:sz w:val="21"/>
                            <w:szCs w:val="21"/>
                            <w:shd w:val="clear" w:color="auto" w:fill="F1E8D6"/>
                          </w:rPr>
                          <w:t> </w:t>
                        </w:r>
                        <w:r w:rsidRPr="00D17A01">
                          <w:rPr>
                            <w:rFonts w:ascii="Arial" w:hAnsi="Arial" w:cs="Arial"/>
                            <w:b/>
                            <w:color w:val="000000"/>
                            <w:sz w:val="21"/>
                            <w:szCs w:val="21"/>
                            <w:shd w:val="clear" w:color="auto" w:fill="F1E8D6"/>
                          </w:rPr>
                          <w:t>does not belong to object, it does not get serializable</w:t>
                        </w:r>
                        <w:r w:rsidRPr="00D17A01">
                          <w:rPr>
                            <w:rStyle w:val="apple-converted-space"/>
                            <w:rFonts w:ascii="Arial" w:hAnsi="Arial" w:cs="Arial"/>
                            <w:b/>
                            <w:color w:val="000000"/>
                            <w:sz w:val="21"/>
                            <w:szCs w:val="21"/>
                            <w:shd w:val="clear" w:color="auto" w:fill="F1E8D6"/>
                          </w:rPr>
                          <w:t> </w:t>
                        </w:r>
                      </w:p>
                      <w:p w:rsidR="001621A4" w:rsidRDefault="001621A4" w:rsidP="00E630B5">
                        <w:pPr>
                          <w:shd w:val="clear" w:color="auto" w:fill="FFFFFF"/>
                          <w:spacing w:before="100" w:beforeAutospacing="1" w:after="100" w:afterAutospacing="1" w:line="360" w:lineRule="atLeast"/>
                          <w:textAlignment w:val="baseline"/>
                          <w:rPr>
                            <w:rFonts w:ascii="Arial" w:hAnsi="Arial" w:cs="Arial"/>
                            <w:color w:val="444444"/>
                          </w:rPr>
                        </w:pPr>
                        <w:r w:rsidRPr="005613A0">
                          <w:rPr>
                            <w:rFonts w:ascii="Arial" w:hAnsi="Arial" w:cs="Arial"/>
                            <w:color w:val="444444"/>
                          </w:rPr>
                          <w:t>The value of a static field is not touched by serialization or deserialization. Hence whatever value the class has for the static field that will reflect on the deserialized instance.</w:t>
                        </w:r>
                      </w:p>
                      <w:p w:rsidR="000E1666" w:rsidRDefault="000E1666" w:rsidP="000E1666">
                        <w:pPr>
                          <w:pStyle w:val="uiqtextpara"/>
                          <w:spacing w:before="0" w:beforeAutospacing="0" w:after="240" w:afterAutospacing="0"/>
                          <w:rPr>
                            <w:rFonts w:ascii="Georgia" w:hAnsi="Georgia"/>
                            <w:color w:val="333333"/>
                            <w:sz w:val="27"/>
                            <w:szCs w:val="27"/>
                          </w:rPr>
                        </w:pPr>
                        <w:r>
                          <w:rPr>
                            <w:rFonts w:ascii="Georgia" w:hAnsi="Georgia"/>
                            <w:color w:val="333333"/>
                            <w:sz w:val="27"/>
                            <w:szCs w:val="27"/>
                          </w:rPr>
                          <w:t>Let us analyze the situation as you went to a super market and ordered some thing. After the purchase, the cashier summarized the amount and you have not so much of amount at that time. But you can take it from an ATM counter (I am saying a situation where credit/debit card payments not possible. Only ready cash want to be paid.). So you just leave the shop for taking the money and the shopkeeper want to keep your bill as a pending one and should deal with the billing of other customers. So keeping a bill or any thing as a pending one is a serious issue and will slow the process. You can keep the items in memory and can also easily forget them when a power failure occurred. So every thing should be persists in a file form is the best option.</w:t>
                        </w:r>
                      </w:p>
                      <w:p w:rsidR="000E1666" w:rsidRDefault="000E1666" w:rsidP="00E630B5">
                        <w:pPr>
                          <w:shd w:val="clear" w:color="auto" w:fill="FFFFFF"/>
                          <w:spacing w:before="100" w:beforeAutospacing="1" w:after="100" w:afterAutospacing="1" w:line="360" w:lineRule="atLeast"/>
                          <w:textAlignment w:val="baseline"/>
                          <w:rPr>
                            <w:rFonts w:ascii="Arial" w:hAnsi="Arial" w:cs="Arial"/>
                            <w:color w:val="444444"/>
                          </w:rPr>
                        </w:pPr>
                      </w:p>
                      <w:p w:rsidR="000E1666" w:rsidRPr="005613A0" w:rsidRDefault="000E1666" w:rsidP="00E630B5">
                        <w:pPr>
                          <w:shd w:val="clear" w:color="auto" w:fill="FFFFFF"/>
                          <w:spacing w:before="100" w:beforeAutospacing="1" w:after="100" w:afterAutospacing="1" w:line="360" w:lineRule="atLeast"/>
                          <w:textAlignment w:val="baseline"/>
                          <w:rPr>
                            <w:rFonts w:ascii="Arial" w:hAnsi="Arial" w:cs="Arial"/>
                            <w:color w:val="444444"/>
                          </w:rPr>
                        </w:pPr>
                      </w:p>
                    </w:tc>
                  </w:tr>
                  <w:tr w:rsidR="001621A4" w:rsidRPr="005613A0" w:rsidTr="00E630B5">
                    <w:trPr>
                      <w:tblCellSpacing w:w="0" w:type="dxa"/>
                    </w:trPr>
                    <w:tc>
                      <w:tcPr>
                        <w:tcW w:w="0" w:type="auto"/>
                        <w:vAlign w:val="center"/>
                        <w:hideMark/>
                      </w:tcPr>
                      <w:p w:rsidR="001621A4" w:rsidRPr="005613A0" w:rsidRDefault="001621A4" w:rsidP="00E630B5">
                        <w:pPr>
                          <w:rPr>
                            <w:rFonts w:ascii="Arial" w:hAnsi="Arial" w:cs="Arial"/>
                          </w:rPr>
                        </w:pPr>
                      </w:p>
                    </w:tc>
                    <w:tc>
                      <w:tcPr>
                        <w:tcW w:w="0" w:type="auto"/>
                        <w:vAlign w:val="center"/>
                        <w:hideMark/>
                      </w:tcPr>
                      <w:p w:rsidR="001621A4" w:rsidRPr="005613A0" w:rsidRDefault="001621A4" w:rsidP="00E630B5">
                        <w:pPr>
                          <w:rPr>
                            <w:rFonts w:ascii="Arial" w:hAnsi="Arial" w:cs="Arial"/>
                          </w:rPr>
                        </w:pPr>
                      </w:p>
                    </w:tc>
                  </w:tr>
                </w:tbl>
                <w:p w:rsidR="001621A4" w:rsidRPr="005613A0" w:rsidRDefault="001621A4" w:rsidP="00E630B5">
                  <w:pPr>
                    <w:pStyle w:val="tech-question"/>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152" w:author="Unknown"/>
                      <w:rFonts w:ascii="Arial" w:hAnsi="Arial" w:cs="Arial"/>
                      <w:sz w:val="24"/>
                      <w:szCs w:val="24"/>
                      <w:highlight w:val="yellow"/>
                    </w:rPr>
                  </w:pPr>
                  <w:ins w:id="153" w:author="Unknown">
                    <w:r w:rsidRPr="005613A0">
                      <w:rPr>
                        <w:rFonts w:ascii="Arial" w:hAnsi="Arial" w:cs="Arial"/>
                        <w:sz w:val="24"/>
                        <w:szCs w:val="24"/>
                        <w:highlight w:val="yellow"/>
                      </w:rPr>
                      <w:t>126. What is a transient variable?</w:t>
                    </w:r>
                  </w:ins>
                </w:p>
                <w:p w:rsidR="001621A4" w:rsidRPr="005613A0" w:rsidRDefault="001621A4" w:rsidP="00E630B5">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ins w:id="154" w:author="Unknown"/>
                      <w:rFonts w:ascii="Arial" w:hAnsi="Arial" w:cs="Arial"/>
                      <w:color w:val="444444"/>
                    </w:rPr>
                  </w:pPr>
                  <w:ins w:id="155" w:author="Unknown">
                    <w:r w:rsidRPr="005613A0">
                      <w:rPr>
                        <w:rFonts w:ascii="Arial" w:hAnsi="Arial" w:cs="Arial"/>
                        <w:color w:val="444444"/>
                        <w:highlight w:val="yellow"/>
                      </w:rPr>
                      <w:t>Transient variable is a variable that may not be serialized.</w:t>
                    </w:r>
                  </w:ins>
                </w:p>
                <w:p w:rsidR="001621A4" w:rsidRPr="005613A0" w:rsidRDefault="001621A4" w:rsidP="00E630B5">
                  <w:pPr>
                    <w:pStyle w:val="tech-question"/>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156" w:author="Unknown"/>
                      <w:rFonts w:ascii="Arial" w:hAnsi="Arial" w:cs="Arial"/>
                      <w:sz w:val="24"/>
                      <w:szCs w:val="24"/>
                    </w:rPr>
                  </w:pPr>
                  <w:ins w:id="157" w:author="Unknown">
                    <w:r w:rsidRPr="005613A0">
                      <w:rPr>
                        <w:rFonts w:ascii="Arial" w:hAnsi="Arial" w:cs="Arial"/>
                        <w:sz w:val="24"/>
                        <w:szCs w:val="24"/>
                      </w:rPr>
                      <w:t>128. What is the difference between the &gt;&gt; and &gt;&gt;&gt; operators?</w:t>
                    </w:r>
                  </w:ins>
                </w:p>
                <w:p w:rsidR="004A0FD2" w:rsidRDefault="001621A4" w:rsidP="00E630B5">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Arial" w:hAnsi="Arial" w:cs="Arial"/>
                      <w:color w:val="444444"/>
                    </w:rPr>
                  </w:pPr>
                  <w:ins w:id="158" w:author="Unknown">
                    <w:r w:rsidRPr="005613A0">
                      <w:rPr>
                        <w:rFonts w:ascii="Arial" w:hAnsi="Arial" w:cs="Arial"/>
                        <w:color w:val="444444"/>
                      </w:rPr>
                      <w:t xml:space="preserve">The &gt;&gt; operator carries the sign bit when shifting right. The &gt;&gt;&gt; zero-fills bits that have </w:t>
                    </w:r>
                  </w:ins>
                </w:p>
                <w:p w:rsidR="001621A4" w:rsidRPr="005613A0" w:rsidRDefault="001621A4" w:rsidP="00E630B5">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ins w:id="159" w:author="Unknown"/>
                      <w:rFonts w:ascii="Arial" w:hAnsi="Arial" w:cs="Arial"/>
                      <w:color w:val="444444"/>
                    </w:rPr>
                  </w:pPr>
                  <w:ins w:id="160" w:author="Unknown">
                    <w:r w:rsidRPr="005613A0">
                      <w:rPr>
                        <w:rFonts w:ascii="Arial" w:hAnsi="Arial" w:cs="Arial"/>
                        <w:color w:val="444444"/>
                      </w:rPr>
                      <w:t>been shifted out.</w:t>
                    </w:r>
                  </w:ins>
                </w:p>
                <w:p w:rsidR="001621A4" w:rsidRPr="005613A0" w:rsidRDefault="001621A4" w:rsidP="00E630B5">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Arial" w:hAnsi="Arial" w:cs="Arial"/>
                      <w:color w:val="444444"/>
                    </w:rPr>
                  </w:pPr>
                </w:p>
                <w:p w:rsidR="001621A4" w:rsidRPr="005613A0" w:rsidRDefault="001621A4" w:rsidP="00E630B5">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Arial" w:hAnsi="Arial" w:cs="Arial"/>
                      <w:b/>
                      <w:color w:val="444444"/>
                    </w:rPr>
                  </w:pPr>
                  <w:r w:rsidRPr="005613A0">
                    <w:rPr>
                      <w:rFonts w:ascii="Arial" w:hAnsi="Arial" w:cs="Arial"/>
                      <w:b/>
                      <w:color w:val="444444"/>
                    </w:rPr>
                    <w:t>can we define class inside interface java?</w:t>
                  </w:r>
                </w:p>
                <w:p w:rsidR="001621A4" w:rsidRPr="005613A0" w:rsidRDefault="001621A4" w:rsidP="00E630B5">
                  <w:pPr>
                    <w:pStyle w:val="Heading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Arial" w:hAnsi="Arial" w:cs="Arial"/>
                      <w:color w:val="000000"/>
                      <w:sz w:val="24"/>
                      <w:szCs w:val="24"/>
                    </w:rPr>
                  </w:pPr>
                </w:p>
                <w:p w:rsidR="00982F3B" w:rsidRDefault="001621A4" w:rsidP="00E630B5">
                  <w:pPr>
                    <w:pStyle w:val="Heading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Arial" w:hAnsi="Arial" w:cs="Arial"/>
                      <w:color w:val="333333"/>
                      <w:sz w:val="24"/>
                      <w:szCs w:val="24"/>
                      <w:shd w:val="clear" w:color="auto" w:fill="F5F5F5"/>
                    </w:rPr>
                  </w:pPr>
                  <w:r w:rsidRPr="005613A0">
                    <w:rPr>
                      <w:rFonts w:ascii="Arial" w:hAnsi="Arial" w:cs="Arial"/>
                      <w:color w:val="333333"/>
                      <w:sz w:val="24"/>
                      <w:szCs w:val="24"/>
                      <w:shd w:val="clear" w:color="auto" w:fill="F5F5F5"/>
                    </w:rPr>
                    <w:t xml:space="preserve">A class which is defined inside an interface, doesn't have to be declared as public and </w:t>
                  </w:r>
                </w:p>
                <w:p w:rsidR="001621A4" w:rsidRPr="005613A0" w:rsidRDefault="001621A4" w:rsidP="00E630B5">
                  <w:pPr>
                    <w:pStyle w:val="Heading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Arial" w:hAnsi="Arial" w:cs="Arial"/>
                      <w:sz w:val="24"/>
                      <w:szCs w:val="24"/>
                    </w:rPr>
                  </w:pPr>
                  <w:r w:rsidRPr="005613A0">
                    <w:rPr>
                      <w:rFonts w:ascii="Arial" w:hAnsi="Arial" w:cs="Arial"/>
                      <w:color w:val="333333"/>
                      <w:sz w:val="24"/>
                      <w:szCs w:val="24"/>
                      <w:shd w:val="clear" w:color="auto" w:fill="F5F5F5"/>
                    </w:rPr>
                    <w:t>static but it then it is implicitly public and static.</w:t>
                  </w:r>
                </w:p>
                <w:p w:rsidR="001621A4" w:rsidRPr="005613A0" w:rsidRDefault="001621A4" w:rsidP="00E630B5">
                  <w:pPr>
                    <w:pStyle w:val="Heading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Arial" w:hAnsi="Arial" w:cs="Arial"/>
                      <w:color w:val="333333"/>
                      <w:sz w:val="24"/>
                      <w:szCs w:val="24"/>
                      <w:shd w:val="clear" w:color="auto" w:fill="F5F5F5"/>
                    </w:rPr>
                  </w:pP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rPr>
                  </w:pPr>
                  <w:r w:rsidRPr="005613A0">
                    <w:rPr>
                      <w:rFonts w:ascii="Arial" w:hAnsi="Arial" w:cs="Arial"/>
                      <w:b/>
                      <w:bCs/>
                      <w:color w:val="7F0055"/>
                    </w:rPr>
                    <w:t>interface</w:t>
                  </w:r>
                  <w:r w:rsidRPr="005613A0">
                    <w:rPr>
                      <w:rFonts w:ascii="Arial" w:hAnsi="Arial" w:cs="Arial"/>
                      <w:color w:val="000000"/>
                    </w:rPr>
                    <w:t xml:space="preserve"> myInterface</w:t>
                  </w: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rPr>
                  </w:pP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rPr>
                  </w:pPr>
                  <w:r w:rsidRPr="005613A0">
                    <w:rPr>
                      <w:rFonts w:ascii="Arial" w:hAnsi="Arial" w:cs="Arial"/>
                      <w:color w:val="000000"/>
                    </w:rPr>
                    <w:t xml:space="preserve">{  </w:t>
                  </w: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rPr>
                  </w:pPr>
                  <w:r w:rsidRPr="005613A0">
                    <w:rPr>
                      <w:rFonts w:ascii="Arial" w:hAnsi="Arial" w:cs="Arial"/>
                      <w:b/>
                      <w:bCs/>
                      <w:color w:val="7F0055"/>
                    </w:rPr>
                    <w:t>int</w:t>
                  </w:r>
                  <w:r w:rsidRPr="005613A0">
                    <w:rPr>
                      <w:rFonts w:ascii="Arial" w:hAnsi="Arial" w:cs="Arial"/>
                      <w:i/>
                      <w:iCs/>
                      <w:color w:val="0000C0"/>
                    </w:rPr>
                    <w:t>i</w:t>
                  </w:r>
                  <w:r w:rsidRPr="005613A0">
                    <w:rPr>
                      <w:rFonts w:ascii="Arial" w:hAnsi="Arial" w:cs="Arial"/>
                      <w:color w:val="000000"/>
                    </w:rPr>
                    <w:t xml:space="preserve"> = 0;</w:t>
                  </w: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rPr>
                  </w:pP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rPr>
                  </w:pPr>
                  <w:r w:rsidRPr="005613A0">
                    <w:rPr>
                      <w:rFonts w:ascii="Arial" w:hAnsi="Arial" w:cs="Arial"/>
                      <w:b/>
                      <w:bCs/>
                      <w:color w:val="7F0055"/>
                    </w:rPr>
                    <w:t>void</w:t>
                  </w:r>
                  <w:r w:rsidRPr="005613A0">
                    <w:rPr>
                      <w:rFonts w:ascii="Arial" w:hAnsi="Arial" w:cs="Arial"/>
                      <w:color w:val="000000"/>
                    </w:rPr>
                    <w:t xml:space="preserve"> m2();</w:t>
                  </w: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rPr>
                  </w:pP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rPr>
                  </w:pPr>
                  <w:r w:rsidRPr="005613A0">
                    <w:rPr>
                      <w:rFonts w:ascii="Arial" w:hAnsi="Arial" w:cs="Arial"/>
                      <w:b/>
                      <w:bCs/>
                      <w:color w:val="7F0055"/>
                    </w:rPr>
                    <w:t>public</w:t>
                  </w:r>
                  <w:r w:rsidR="001669CE">
                    <w:rPr>
                      <w:rFonts w:ascii="Arial" w:hAnsi="Arial" w:cs="Arial"/>
                      <w:b/>
                      <w:bCs/>
                      <w:color w:val="7F0055"/>
                    </w:rPr>
                    <w:t xml:space="preserve"> </w:t>
                  </w:r>
                  <w:r w:rsidRPr="005613A0">
                    <w:rPr>
                      <w:rFonts w:ascii="Arial" w:hAnsi="Arial" w:cs="Arial"/>
                      <w:b/>
                      <w:bCs/>
                      <w:color w:val="7F0055"/>
                    </w:rPr>
                    <w:t>class</w:t>
                  </w:r>
                  <w:r w:rsidRPr="005613A0">
                    <w:rPr>
                      <w:rFonts w:ascii="Arial" w:hAnsi="Arial" w:cs="Arial"/>
                      <w:color w:val="000000"/>
                    </w:rPr>
                    <w:t xml:space="preserve"> aClass </w:t>
                  </w: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rPr>
                  </w:pPr>
                  <w:r w:rsidRPr="005613A0">
                    <w:rPr>
                      <w:rFonts w:ascii="Arial" w:hAnsi="Arial" w:cs="Arial"/>
                      <w:color w:val="000000"/>
                    </w:rPr>
                    <w:tab/>
                    <w:t xml:space="preserve">      {  </w:t>
                  </w: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rPr>
                  </w:pPr>
                  <w:r w:rsidRPr="005613A0">
                    <w:rPr>
                      <w:rFonts w:ascii="Arial" w:hAnsi="Arial" w:cs="Arial"/>
                      <w:color w:val="000000"/>
                    </w:rPr>
                    <w:tab/>
                  </w:r>
                  <w:r w:rsidRPr="005613A0">
                    <w:rPr>
                      <w:rFonts w:ascii="Arial" w:hAnsi="Arial" w:cs="Arial"/>
                      <w:color w:val="000000"/>
                    </w:rPr>
                    <w:tab/>
                  </w:r>
                  <w:r w:rsidRPr="005613A0">
                    <w:rPr>
                      <w:rFonts w:ascii="Arial" w:hAnsi="Arial" w:cs="Arial"/>
                      <w:color w:val="000000"/>
                    </w:rPr>
                    <w:tab/>
                  </w:r>
                  <w:r w:rsidRPr="005613A0">
                    <w:rPr>
                      <w:rFonts w:ascii="Arial" w:hAnsi="Arial" w:cs="Arial"/>
                      <w:b/>
                      <w:bCs/>
                      <w:color w:val="7F0055"/>
                    </w:rPr>
                    <w:t>public</w:t>
                  </w:r>
                  <w:r w:rsidRPr="005613A0">
                    <w:rPr>
                      <w:rFonts w:ascii="Arial" w:hAnsi="Arial" w:cs="Arial"/>
                      <w:color w:val="000000"/>
                    </w:rPr>
                    <w:t xml:space="preserve"> aClass() </w:t>
                  </w: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rPr>
                  </w:pPr>
                  <w:r w:rsidRPr="005613A0">
                    <w:rPr>
                      <w:rFonts w:ascii="Arial" w:hAnsi="Arial" w:cs="Arial"/>
                      <w:color w:val="000000"/>
                    </w:rPr>
                    <w:tab/>
                  </w:r>
                  <w:r w:rsidRPr="005613A0">
                    <w:rPr>
                      <w:rFonts w:ascii="Arial" w:hAnsi="Arial" w:cs="Arial"/>
                      <w:color w:val="000000"/>
                    </w:rPr>
                    <w:tab/>
                  </w:r>
                  <w:r w:rsidRPr="005613A0">
                    <w:rPr>
                      <w:rFonts w:ascii="Arial" w:hAnsi="Arial" w:cs="Arial"/>
                      <w:color w:val="000000"/>
                    </w:rPr>
                    <w:tab/>
                    <w:t xml:space="preserve">   {  </w:t>
                  </w: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rPr>
                  </w:pPr>
                  <w:r w:rsidRPr="005613A0">
                    <w:rPr>
                      <w:rFonts w:ascii="Arial" w:hAnsi="Arial" w:cs="Arial"/>
                      <w:color w:val="000000"/>
                    </w:rPr>
                    <w:tab/>
                  </w:r>
                  <w:r w:rsidRPr="005613A0">
                    <w:rPr>
                      <w:rFonts w:ascii="Arial" w:hAnsi="Arial" w:cs="Arial"/>
                      <w:color w:val="000000"/>
                    </w:rPr>
                    <w:tab/>
                  </w:r>
                  <w:r w:rsidRPr="005613A0">
                    <w:rPr>
                      <w:rFonts w:ascii="Arial" w:hAnsi="Arial" w:cs="Arial"/>
                      <w:color w:val="000000"/>
                    </w:rPr>
                    <w:tab/>
                    <w:t>System.</w:t>
                  </w:r>
                  <w:r w:rsidRPr="005613A0">
                    <w:rPr>
                      <w:rFonts w:ascii="Arial" w:hAnsi="Arial" w:cs="Arial"/>
                      <w:i/>
                      <w:iCs/>
                      <w:color w:val="0000C0"/>
                    </w:rPr>
                    <w:t>out</w:t>
                  </w:r>
                  <w:r w:rsidRPr="005613A0">
                    <w:rPr>
                      <w:rFonts w:ascii="Arial" w:hAnsi="Arial" w:cs="Arial"/>
                      <w:color w:val="000000"/>
                    </w:rPr>
                    <w:t>.println(</w:t>
                  </w:r>
                  <w:r w:rsidRPr="005613A0">
                    <w:rPr>
                      <w:rFonts w:ascii="Arial" w:hAnsi="Arial" w:cs="Arial"/>
                      <w:color w:val="2A00FF"/>
                    </w:rPr>
                    <w:t>"constructor of aClass  = "</w:t>
                  </w:r>
                  <w:r w:rsidRPr="005613A0">
                    <w:rPr>
                      <w:rFonts w:ascii="Arial" w:hAnsi="Arial" w:cs="Arial"/>
                      <w:color w:val="000000"/>
                    </w:rPr>
                    <w:t xml:space="preserve"> + </w:t>
                  </w:r>
                  <w:r w:rsidRPr="005613A0">
                    <w:rPr>
                      <w:rFonts w:ascii="Arial" w:hAnsi="Arial" w:cs="Arial"/>
                      <w:i/>
                      <w:iCs/>
                      <w:color w:val="0000C0"/>
                    </w:rPr>
                    <w:t>i</w:t>
                  </w:r>
                  <w:r w:rsidRPr="005613A0">
                    <w:rPr>
                      <w:rFonts w:ascii="Arial" w:hAnsi="Arial" w:cs="Arial"/>
                      <w:color w:val="000000"/>
                    </w:rPr>
                    <w:t xml:space="preserve">);  </w:t>
                  </w: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rPr>
                  </w:pPr>
                  <w:r w:rsidRPr="005613A0">
                    <w:rPr>
                      <w:rFonts w:ascii="Arial" w:hAnsi="Arial" w:cs="Arial"/>
                      <w:color w:val="000000"/>
                    </w:rPr>
                    <w:tab/>
                  </w:r>
                  <w:r w:rsidRPr="005613A0">
                    <w:rPr>
                      <w:rFonts w:ascii="Arial" w:hAnsi="Arial" w:cs="Arial"/>
                      <w:color w:val="000000"/>
                    </w:rPr>
                    <w:tab/>
                  </w:r>
                  <w:r w:rsidRPr="005613A0">
                    <w:rPr>
                      <w:rFonts w:ascii="Arial" w:hAnsi="Arial" w:cs="Arial"/>
                      <w:color w:val="000000"/>
                    </w:rPr>
                    <w:tab/>
                    <w:t xml:space="preserve">   }  </w:t>
                  </w: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rPr>
                  </w:pPr>
                  <w:r w:rsidRPr="005613A0">
                    <w:rPr>
                      <w:rFonts w:ascii="Arial" w:hAnsi="Arial" w:cs="Arial"/>
                      <w:color w:val="000000"/>
                    </w:rPr>
                    <w:tab/>
                  </w:r>
                  <w:r w:rsidRPr="005613A0">
                    <w:rPr>
                      <w:rFonts w:ascii="Arial" w:hAnsi="Arial" w:cs="Arial"/>
                      <w:color w:val="000000"/>
                    </w:rPr>
                    <w:tab/>
                  </w:r>
                  <w:r w:rsidRPr="005613A0">
                    <w:rPr>
                      <w:rFonts w:ascii="Arial" w:hAnsi="Arial" w:cs="Arial"/>
                      <w:color w:val="000000"/>
                    </w:rPr>
                    <w:tab/>
                  </w: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rPr>
                  </w:pPr>
                  <w:r w:rsidRPr="005613A0">
                    <w:rPr>
                      <w:rFonts w:ascii="Arial" w:hAnsi="Arial" w:cs="Arial"/>
                      <w:color w:val="000000"/>
                    </w:rPr>
                    <w:tab/>
                  </w:r>
                  <w:r w:rsidRPr="005613A0">
                    <w:rPr>
                      <w:rFonts w:ascii="Arial" w:hAnsi="Arial" w:cs="Arial"/>
                      <w:color w:val="000000"/>
                    </w:rPr>
                    <w:tab/>
                  </w:r>
                  <w:r w:rsidRPr="005613A0">
                    <w:rPr>
                      <w:rFonts w:ascii="Arial" w:hAnsi="Arial" w:cs="Arial"/>
                      <w:color w:val="000000"/>
                    </w:rPr>
                    <w:tab/>
                  </w:r>
                  <w:r w:rsidRPr="005613A0">
                    <w:rPr>
                      <w:rFonts w:ascii="Arial" w:hAnsi="Arial" w:cs="Arial"/>
                      <w:color w:val="3F7F5F"/>
                    </w:rPr>
                    <w:t>//void m2(){};</w:t>
                  </w: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rPr>
                  </w:pPr>
                  <w:r w:rsidRPr="005613A0">
                    <w:rPr>
                      <w:rFonts w:ascii="Arial" w:hAnsi="Arial" w:cs="Arial"/>
                      <w:color w:val="000000"/>
                    </w:rPr>
                    <w:tab/>
                  </w:r>
                  <w:r w:rsidRPr="005613A0">
                    <w:rPr>
                      <w:rFonts w:ascii="Arial" w:hAnsi="Arial" w:cs="Arial"/>
                      <w:color w:val="000000"/>
                    </w:rPr>
                    <w:tab/>
                  </w:r>
                  <w:r w:rsidRPr="005613A0">
                    <w:rPr>
                      <w:rFonts w:ascii="Arial" w:hAnsi="Arial" w:cs="Arial"/>
                      <w:color w:val="000000"/>
                    </w:rPr>
                    <w:tab/>
                  </w:r>
                  <w:r w:rsidRPr="005613A0">
                    <w:rPr>
                      <w:rFonts w:ascii="Arial" w:hAnsi="Arial" w:cs="Arial"/>
                      <w:color w:val="000000"/>
                    </w:rPr>
                    <w:tab/>
                  </w:r>
                  <w:r w:rsidRPr="005613A0">
                    <w:rPr>
                      <w:rFonts w:ascii="Arial" w:hAnsi="Arial" w:cs="Arial"/>
                      <w:color w:val="000000"/>
                    </w:rPr>
                    <w:tab/>
                  </w:r>
                  <w:r w:rsidRPr="005613A0">
                    <w:rPr>
                      <w:rFonts w:ascii="Arial" w:hAnsi="Arial" w:cs="Arial"/>
                      <w:color w:val="000000"/>
                    </w:rPr>
                    <w:tab/>
                  </w: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rPr>
                  </w:pPr>
                  <w:r w:rsidRPr="005613A0">
                    <w:rPr>
                      <w:rFonts w:ascii="Arial" w:hAnsi="Arial" w:cs="Arial"/>
                      <w:color w:val="000000"/>
                    </w:rPr>
                    <w:tab/>
                  </w:r>
                  <w:r w:rsidRPr="005613A0">
                    <w:rPr>
                      <w:rFonts w:ascii="Arial" w:hAnsi="Arial" w:cs="Arial"/>
                      <w:color w:val="000000"/>
                    </w:rPr>
                    <w:tab/>
                  </w:r>
                  <w:r w:rsidRPr="005613A0">
                    <w:rPr>
                      <w:rFonts w:ascii="Arial" w:hAnsi="Arial" w:cs="Arial"/>
                      <w:color w:val="000000"/>
                    </w:rPr>
                    <w:tab/>
                  </w:r>
                  <w:r w:rsidRPr="005613A0">
                    <w:rPr>
                      <w:rFonts w:ascii="Arial" w:hAnsi="Arial" w:cs="Arial"/>
                      <w:b/>
                      <w:bCs/>
                      <w:color w:val="7F0055"/>
                    </w:rPr>
                    <w:t>void</w:t>
                  </w:r>
                  <w:r w:rsidRPr="005613A0">
                    <w:rPr>
                      <w:rFonts w:ascii="Arial" w:hAnsi="Arial" w:cs="Arial"/>
                      <w:color w:val="000000"/>
                    </w:rPr>
                    <w:t xml:space="preserve"> m4()</w:t>
                  </w: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rPr>
                  </w:pPr>
                  <w:r w:rsidRPr="005613A0">
                    <w:rPr>
                      <w:rFonts w:ascii="Arial" w:hAnsi="Arial" w:cs="Arial"/>
                      <w:color w:val="000000"/>
                    </w:rPr>
                    <w:tab/>
                  </w:r>
                  <w:r w:rsidRPr="005613A0">
                    <w:rPr>
                      <w:rFonts w:ascii="Arial" w:hAnsi="Arial" w:cs="Arial"/>
                      <w:color w:val="000000"/>
                    </w:rPr>
                    <w:tab/>
                  </w:r>
                  <w:r w:rsidRPr="005613A0">
                    <w:rPr>
                      <w:rFonts w:ascii="Arial" w:hAnsi="Arial" w:cs="Arial"/>
                      <w:color w:val="000000"/>
                    </w:rPr>
                    <w:tab/>
                    <w:t xml:space="preserve">   {</w:t>
                  </w: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rPr>
                  </w:pPr>
                  <w:r w:rsidRPr="005613A0">
                    <w:rPr>
                      <w:rFonts w:ascii="Arial" w:hAnsi="Arial" w:cs="Arial"/>
                      <w:color w:val="000000"/>
                    </w:rPr>
                    <w:tab/>
                  </w:r>
                  <w:r w:rsidRPr="005613A0">
                    <w:rPr>
                      <w:rFonts w:ascii="Arial" w:hAnsi="Arial" w:cs="Arial"/>
                      <w:color w:val="000000"/>
                    </w:rPr>
                    <w:tab/>
                  </w:r>
                  <w:r w:rsidRPr="005613A0">
                    <w:rPr>
                      <w:rFonts w:ascii="Arial" w:hAnsi="Arial" w:cs="Arial"/>
                      <w:color w:val="000000"/>
                    </w:rPr>
                    <w:tab/>
                  </w:r>
                  <w:r w:rsidRPr="005613A0">
                    <w:rPr>
                      <w:rFonts w:ascii="Arial" w:hAnsi="Arial" w:cs="Arial"/>
                      <w:color w:val="000000"/>
                    </w:rPr>
                    <w:tab/>
                    <w:t xml:space="preserve">   System.</w:t>
                  </w:r>
                  <w:r w:rsidRPr="005613A0">
                    <w:rPr>
                      <w:rFonts w:ascii="Arial" w:hAnsi="Arial" w:cs="Arial"/>
                      <w:i/>
                      <w:iCs/>
                      <w:color w:val="0000C0"/>
                    </w:rPr>
                    <w:t>out</w:t>
                  </w:r>
                  <w:r w:rsidRPr="005613A0">
                    <w:rPr>
                      <w:rFonts w:ascii="Arial" w:hAnsi="Arial" w:cs="Arial"/>
                      <w:color w:val="000000"/>
                    </w:rPr>
                    <w:t>.println(</w:t>
                  </w:r>
                  <w:r w:rsidRPr="005613A0">
                    <w:rPr>
                      <w:rFonts w:ascii="Arial" w:hAnsi="Arial" w:cs="Arial"/>
                      <w:color w:val="2A00FF"/>
                    </w:rPr>
                    <w:t>"i m m4"</w:t>
                  </w:r>
                  <w:r w:rsidRPr="005613A0">
                    <w:rPr>
                      <w:rFonts w:ascii="Arial" w:hAnsi="Arial" w:cs="Arial"/>
                      <w:color w:val="000000"/>
                    </w:rPr>
                    <w:t xml:space="preserve">);  </w:t>
                  </w: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rPr>
                  </w:pPr>
                  <w:r w:rsidRPr="005613A0">
                    <w:rPr>
                      <w:rFonts w:ascii="Arial" w:hAnsi="Arial" w:cs="Arial"/>
                      <w:color w:val="000000"/>
                    </w:rPr>
                    <w:tab/>
                  </w:r>
                  <w:r w:rsidRPr="005613A0">
                    <w:rPr>
                      <w:rFonts w:ascii="Arial" w:hAnsi="Arial" w:cs="Arial"/>
                      <w:color w:val="000000"/>
                    </w:rPr>
                    <w:tab/>
                  </w:r>
                  <w:r w:rsidRPr="005613A0">
                    <w:rPr>
                      <w:rFonts w:ascii="Arial" w:hAnsi="Arial" w:cs="Arial"/>
                      <w:color w:val="000000"/>
                    </w:rPr>
                    <w:tab/>
                  </w: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rPr>
                  </w:pPr>
                  <w:r w:rsidRPr="005613A0">
                    <w:rPr>
                      <w:rFonts w:ascii="Arial" w:hAnsi="Arial" w:cs="Arial"/>
                      <w:color w:val="000000"/>
                    </w:rPr>
                    <w:tab/>
                  </w:r>
                  <w:r w:rsidRPr="005613A0">
                    <w:rPr>
                      <w:rFonts w:ascii="Arial" w:hAnsi="Arial" w:cs="Arial"/>
                      <w:color w:val="000000"/>
                    </w:rPr>
                    <w:tab/>
                  </w:r>
                  <w:r w:rsidRPr="005613A0">
                    <w:rPr>
                      <w:rFonts w:ascii="Arial" w:hAnsi="Arial" w:cs="Arial"/>
                      <w:color w:val="000000"/>
                    </w:rPr>
                    <w:tab/>
                    <w:t xml:space="preserve">   }</w:t>
                  </w: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rPr>
                  </w:pPr>
                  <w:r w:rsidRPr="005613A0">
                    <w:rPr>
                      <w:rFonts w:ascii="Arial" w:hAnsi="Arial" w:cs="Arial"/>
                      <w:color w:val="000000"/>
                    </w:rPr>
                    <w:t xml:space="preserve">      }  </w:t>
                  </w: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rPr>
                  </w:pP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rPr>
                  </w:pP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rPr>
                  </w:pPr>
                  <w:r w:rsidRPr="005613A0">
                    <w:rPr>
                      <w:rFonts w:ascii="Arial" w:hAnsi="Arial" w:cs="Arial"/>
                      <w:color w:val="000000"/>
                    </w:rPr>
                    <w:t xml:space="preserve">}  </w:t>
                  </w: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rPr>
                  </w:pPr>
                  <w:r w:rsidRPr="005613A0">
                    <w:rPr>
                      <w:rFonts w:ascii="Arial" w:hAnsi="Arial" w:cs="Arial"/>
                      <w:color w:val="3F7F5F"/>
                    </w:rPr>
                    <w:t>/*class bClass extends myInterface.aClass</w:t>
                  </w: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rPr>
                  </w:pPr>
                  <w:r w:rsidRPr="005613A0">
                    <w:rPr>
                      <w:rFonts w:ascii="Arial" w:hAnsi="Arial" w:cs="Arial"/>
                      <w:color w:val="3F7F5F"/>
                    </w:rPr>
                    <w:t xml:space="preserve">{  </w:t>
                  </w: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rPr>
                  </w:pPr>
                  <w:r w:rsidRPr="005613A0">
                    <w:rPr>
                      <w:rFonts w:ascii="Arial" w:hAnsi="Arial" w:cs="Arial"/>
                      <w:color w:val="3F7F5F"/>
                    </w:rPr>
                    <w:tab/>
                    <w:t xml:space="preserve">void m2() </w:t>
                  </w: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rPr>
                  </w:pPr>
                  <w:r w:rsidRPr="005613A0">
                    <w:rPr>
                      <w:rFonts w:ascii="Arial" w:hAnsi="Arial" w:cs="Arial"/>
                      <w:color w:val="3F7F5F"/>
                    </w:rPr>
                    <w:tab/>
                    <w:t xml:space="preserve">   {  </w:t>
                  </w: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rPr>
                  </w:pPr>
                  <w:r w:rsidRPr="005613A0">
                    <w:rPr>
                      <w:rFonts w:ascii="Arial" w:hAnsi="Arial" w:cs="Arial"/>
                      <w:color w:val="3F7F5F"/>
                    </w:rPr>
                    <w:tab/>
                    <w:t xml:space="preserve">System.out.println("interface method of m2  = " );  </w:t>
                  </w: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rPr>
                  </w:pPr>
                  <w:r w:rsidRPr="005613A0">
                    <w:rPr>
                      <w:rFonts w:ascii="Arial" w:hAnsi="Arial" w:cs="Arial"/>
                      <w:color w:val="3F7F5F"/>
                    </w:rPr>
                    <w:tab/>
                    <w:t xml:space="preserve">   }  </w:t>
                  </w: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rPr>
                  </w:pPr>
                  <w:r w:rsidRPr="005613A0">
                    <w:rPr>
                      <w:rFonts w:ascii="Arial" w:hAnsi="Arial" w:cs="Arial"/>
                      <w:color w:val="3F7F5F"/>
                    </w:rPr>
                    <w:t>}  */</w:t>
                  </w:r>
                </w:p>
                <w:p w:rsidR="001621A4" w:rsidRPr="005613A0" w:rsidRDefault="00FC47C8"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rPr>
                  </w:pPr>
                  <w:r w:rsidRPr="005613A0">
                    <w:rPr>
                      <w:rFonts w:ascii="Arial" w:hAnsi="Arial" w:cs="Arial"/>
                      <w:b/>
                      <w:bCs/>
                      <w:color w:val="7F0055"/>
                    </w:rPr>
                    <w:t>P</w:t>
                  </w:r>
                  <w:r w:rsidR="001621A4" w:rsidRPr="005613A0">
                    <w:rPr>
                      <w:rFonts w:ascii="Arial" w:hAnsi="Arial" w:cs="Arial"/>
                      <w:b/>
                      <w:bCs/>
                      <w:color w:val="7F0055"/>
                    </w:rPr>
                    <w:t>ublic</w:t>
                  </w:r>
                  <w:r>
                    <w:rPr>
                      <w:rFonts w:ascii="Arial" w:hAnsi="Arial" w:cs="Arial"/>
                      <w:b/>
                      <w:bCs/>
                      <w:color w:val="7F0055"/>
                    </w:rPr>
                    <w:t xml:space="preserve"> </w:t>
                  </w:r>
                  <w:r w:rsidR="001621A4" w:rsidRPr="005613A0">
                    <w:rPr>
                      <w:rFonts w:ascii="Arial" w:hAnsi="Arial" w:cs="Arial"/>
                      <w:b/>
                      <w:bCs/>
                      <w:color w:val="7F0055"/>
                    </w:rPr>
                    <w:t>class</w:t>
                  </w:r>
                  <w:r w:rsidR="001621A4" w:rsidRPr="005613A0">
                    <w:rPr>
                      <w:rFonts w:ascii="Arial" w:hAnsi="Arial" w:cs="Arial"/>
                      <w:color w:val="000000"/>
                    </w:rPr>
                    <w:t xml:space="preserve"> classinsideinterface</w:t>
                  </w:r>
                  <w:r w:rsidR="00656766">
                    <w:rPr>
                      <w:rFonts w:ascii="Arial" w:hAnsi="Arial" w:cs="Arial"/>
                      <w:color w:val="000000"/>
                    </w:rPr>
                    <w:t>s</w:t>
                  </w:r>
                  <w:r w:rsidR="001621A4" w:rsidRPr="005613A0">
                    <w:rPr>
                      <w:rFonts w:ascii="Arial" w:hAnsi="Arial" w:cs="Arial"/>
                      <w:color w:val="000000"/>
                    </w:rPr>
                    <w:t xml:space="preserve">  </w:t>
                  </w:r>
                  <w:r w:rsidR="001621A4" w:rsidRPr="005613A0">
                    <w:rPr>
                      <w:rFonts w:ascii="Arial" w:hAnsi="Arial" w:cs="Arial"/>
                      <w:b/>
                      <w:bCs/>
                      <w:color w:val="7F0055"/>
                    </w:rPr>
                    <w:t>implements</w:t>
                  </w:r>
                  <w:r w:rsidR="001621A4" w:rsidRPr="005613A0">
                    <w:rPr>
                      <w:rFonts w:ascii="Arial" w:hAnsi="Arial" w:cs="Arial"/>
                      <w:color w:val="000000"/>
                    </w:rPr>
                    <w:t xml:space="preserve"> myInterface </w:t>
                  </w: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rPr>
                  </w:pPr>
                  <w:r w:rsidRPr="005613A0">
                    <w:rPr>
                      <w:rFonts w:ascii="Arial" w:hAnsi="Arial" w:cs="Arial"/>
                      <w:color w:val="000000"/>
                    </w:rPr>
                    <w:t xml:space="preserve">{  </w:t>
                  </w: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rPr>
                  </w:pPr>
                  <w:r w:rsidRPr="005613A0">
                    <w:rPr>
                      <w:rFonts w:ascii="Arial" w:hAnsi="Arial" w:cs="Arial"/>
                      <w:color w:val="000000"/>
                    </w:rPr>
                    <w:tab/>
                  </w:r>
                  <w:r w:rsidRPr="005613A0">
                    <w:rPr>
                      <w:rFonts w:ascii="Arial" w:hAnsi="Arial" w:cs="Arial"/>
                      <w:b/>
                      <w:bCs/>
                      <w:color w:val="7F0055"/>
                    </w:rPr>
                    <w:t>publicvoid</w:t>
                  </w:r>
                  <w:r w:rsidRPr="005613A0">
                    <w:rPr>
                      <w:rFonts w:ascii="Arial" w:hAnsi="Arial" w:cs="Arial"/>
                      <w:color w:val="000000"/>
                    </w:rPr>
                    <w:t xml:space="preserve"> m2()</w:t>
                  </w: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rPr>
                  </w:pPr>
                  <w:r w:rsidRPr="005613A0">
                    <w:rPr>
                      <w:rFonts w:ascii="Arial" w:hAnsi="Arial" w:cs="Arial"/>
                      <w:color w:val="000000"/>
                    </w:rPr>
                    <w:t>{</w:t>
                  </w: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rPr>
                  </w:pPr>
                  <w:r w:rsidRPr="005613A0">
                    <w:rPr>
                      <w:rFonts w:ascii="Arial" w:hAnsi="Arial" w:cs="Arial"/>
                      <w:color w:val="000000"/>
                    </w:rPr>
                    <w:tab/>
                    <w:t>System.</w:t>
                  </w:r>
                  <w:r w:rsidRPr="005613A0">
                    <w:rPr>
                      <w:rFonts w:ascii="Arial" w:hAnsi="Arial" w:cs="Arial"/>
                      <w:i/>
                      <w:iCs/>
                      <w:color w:val="0000C0"/>
                    </w:rPr>
                    <w:t>out</w:t>
                  </w:r>
                  <w:r w:rsidRPr="005613A0">
                    <w:rPr>
                      <w:rFonts w:ascii="Arial" w:hAnsi="Arial" w:cs="Arial"/>
                      <w:color w:val="000000"/>
                    </w:rPr>
                    <w:t>.println(</w:t>
                  </w:r>
                  <w:r w:rsidRPr="005613A0">
                    <w:rPr>
                      <w:rFonts w:ascii="Arial" w:hAnsi="Arial" w:cs="Arial"/>
                      <w:color w:val="2A00FF"/>
                    </w:rPr>
                    <w:t>"interface method of m2  = "</w:t>
                  </w:r>
                  <w:r w:rsidRPr="005613A0">
                    <w:rPr>
                      <w:rFonts w:ascii="Arial" w:hAnsi="Arial" w:cs="Arial"/>
                      <w:color w:val="000000"/>
                    </w:rPr>
                    <w:t xml:space="preserve"> );  </w:t>
                  </w: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rPr>
                  </w:pP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rPr>
                  </w:pPr>
                  <w:r w:rsidRPr="005613A0">
                    <w:rPr>
                      <w:rFonts w:ascii="Arial" w:hAnsi="Arial" w:cs="Arial"/>
                    </w:rPr>
                    <w:t>}</w:t>
                  </w: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rPr>
                  </w:pPr>
                  <w:r w:rsidRPr="005613A0">
                    <w:rPr>
                      <w:rFonts w:ascii="Arial" w:hAnsi="Arial" w:cs="Arial"/>
                      <w:b/>
                      <w:bCs/>
                      <w:color w:val="7F0055"/>
                    </w:rPr>
                    <w:t>publicstaticvoid</w:t>
                  </w:r>
                  <w:r w:rsidRPr="005613A0">
                    <w:rPr>
                      <w:rFonts w:ascii="Arial" w:hAnsi="Arial" w:cs="Arial"/>
                      <w:color w:val="000000"/>
                    </w:rPr>
                    <w:t xml:space="preserve"> main(String[] arg) {  </w:t>
                  </w: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rPr>
                  </w:pPr>
                  <w:r w:rsidRPr="005613A0">
                    <w:rPr>
                      <w:rFonts w:ascii="Arial" w:hAnsi="Arial" w:cs="Arial"/>
                      <w:color w:val="000000"/>
                    </w:rPr>
                    <w:t xml:space="preserve">  myInterface.aClass </w:t>
                  </w:r>
                  <w:r w:rsidRPr="005613A0">
                    <w:rPr>
                      <w:rFonts w:ascii="Arial" w:hAnsi="Arial" w:cs="Arial"/>
                      <w:color w:val="000000"/>
                      <w:u w:val="single"/>
                    </w:rPr>
                    <w:t>innerObj</w:t>
                  </w:r>
                  <w:r w:rsidRPr="005613A0">
                    <w:rPr>
                      <w:rFonts w:ascii="Arial" w:hAnsi="Arial" w:cs="Arial"/>
                      <w:color w:val="000000"/>
                    </w:rPr>
                    <w:t xml:space="preserve"> = </w:t>
                  </w:r>
                  <w:r w:rsidRPr="005613A0">
                    <w:rPr>
                      <w:rFonts w:ascii="Arial" w:hAnsi="Arial" w:cs="Arial"/>
                      <w:b/>
                      <w:bCs/>
                      <w:color w:val="7F0055"/>
                    </w:rPr>
                    <w:t>new</w:t>
                  </w:r>
                  <w:r w:rsidRPr="005613A0">
                    <w:rPr>
                      <w:rFonts w:ascii="Arial" w:hAnsi="Arial" w:cs="Arial"/>
                      <w:color w:val="000000"/>
                    </w:rPr>
                    <w:t xml:space="preserve"> myInterface.aClass();   </w:t>
                  </w: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rPr>
                  </w:pPr>
                  <w:r w:rsidRPr="005613A0">
                    <w:rPr>
                      <w:rFonts w:ascii="Arial" w:hAnsi="Arial" w:cs="Arial"/>
                      <w:color w:val="000000"/>
                    </w:rPr>
                    <w:t xml:space="preserve">  classinsideinterface obj = </w:t>
                  </w:r>
                  <w:r w:rsidRPr="005613A0">
                    <w:rPr>
                      <w:rFonts w:ascii="Arial" w:hAnsi="Arial" w:cs="Arial"/>
                      <w:b/>
                      <w:bCs/>
                      <w:color w:val="7F0055"/>
                    </w:rPr>
                    <w:t>new</w:t>
                  </w:r>
                  <w:r w:rsidRPr="005613A0">
                    <w:rPr>
                      <w:rFonts w:ascii="Arial" w:hAnsi="Arial" w:cs="Arial"/>
                      <w:color w:val="000000"/>
                    </w:rPr>
                    <w:t xml:space="preserve"> classinsideinterface();</w:t>
                  </w: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rPr>
                  </w:pPr>
                  <w:r w:rsidRPr="005613A0">
                    <w:rPr>
                      <w:rFonts w:ascii="Arial" w:hAnsi="Arial" w:cs="Arial"/>
                      <w:color w:val="000000"/>
                    </w:rPr>
                    <w:t xml:space="preserve">  obj.m2();</w:t>
                  </w: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rPr>
                  </w:pPr>
                  <w:r w:rsidRPr="005613A0">
                    <w:rPr>
                      <w:rFonts w:ascii="Arial" w:hAnsi="Arial" w:cs="Arial"/>
                      <w:color w:val="000000"/>
                    </w:rPr>
                    <w:t xml:space="preserve">}}  </w:t>
                  </w:r>
                </w:p>
                <w:p w:rsidR="0008457F" w:rsidRDefault="001621A4" w:rsidP="00E630B5">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Arial" w:hAnsi="Arial" w:cs="Arial"/>
                      <w:b/>
                      <w:color w:val="000000"/>
                      <w:shd w:val="clear" w:color="auto" w:fill="FFFFFF"/>
                    </w:rPr>
                  </w:pPr>
                  <w:r w:rsidRPr="005613A0">
                    <w:rPr>
                      <w:rFonts w:ascii="Arial" w:hAnsi="Arial" w:cs="Arial"/>
                      <w:b/>
                      <w:color w:val="000000"/>
                      <w:shd w:val="clear" w:color="auto" w:fill="FFFFFF"/>
                    </w:rPr>
                    <w:t>A class method that implements an</w:t>
                  </w:r>
                  <w:r w:rsidRPr="005613A0">
                    <w:rPr>
                      <w:rFonts w:ascii="Arial" w:hAnsi="Arial" w:cs="Arial"/>
                      <w:b/>
                      <w:color w:val="000000"/>
                    </w:rPr>
                    <w:t> interface </w:t>
                  </w:r>
                  <w:r w:rsidRPr="005613A0">
                    <w:rPr>
                      <w:rFonts w:ascii="Arial" w:hAnsi="Arial" w:cs="Arial"/>
                      <w:b/>
                      <w:color w:val="000000"/>
                      <w:shd w:val="clear" w:color="auto" w:fill="FFFFFF"/>
                    </w:rPr>
                    <w:t xml:space="preserve">is always </w:t>
                  </w:r>
                  <w:r w:rsidRPr="005613A0">
                    <w:rPr>
                      <w:rFonts w:ascii="Arial" w:hAnsi="Arial" w:cs="Arial"/>
                      <w:b/>
                      <w:color w:val="000000"/>
                    </w:rPr>
                    <w:t>public</w:t>
                  </w:r>
                  <w:r w:rsidRPr="005613A0">
                    <w:rPr>
                      <w:rFonts w:ascii="Arial" w:hAnsi="Arial" w:cs="Arial"/>
                      <w:b/>
                      <w:color w:val="000000"/>
                      <w:shd w:val="clear" w:color="auto" w:fill="FFFFFF"/>
                    </w:rPr>
                    <w:t xml:space="preserve">. But what is a better </w:t>
                  </w:r>
                </w:p>
                <w:p w:rsidR="001621A4" w:rsidRPr="005613A0" w:rsidRDefault="004A0FD2" w:rsidP="00E630B5">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Arial" w:hAnsi="Arial" w:cs="Arial"/>
                      <w:b/>
                      <w:color w:val="444444"/>
                    </w:rPr>
                  </w:pPr>
                  <w:r w:rsidRPr="005613A0">
                    <w:rPr>
                      <w:rFonts w:ascii="Arial" w:hAnsi="Arial" w:cs="Arial"/>
                      <w:b/>
                      <w:color w:val="000000"/>
                      <w:shd w:val="clear" w:color="auto" w:fill="FFFFFF"/>
                    </w:rPr>
                    <w:t>Convention</w:t>
                  </w:r>
                  <w:r w:rsidR="001621A4" w:rsidRPr="005613A0">
                    <w:rPr>
                      <w:rFonts w:ascii="Arial" w:hAnsi="Arial" w:cs="Arial"/>
                      <w:b/>
                      <w:color w:val="000000"/>
                      <w:shd w:val="clear" w:color="auto" w:fill="FFFFFF"/>
                    </w:rPr>
                    <w:t>?</w:t>
                  </w:r>
                </w:p>
                <w:p w:rsidR="001621A4" w:rsidRPr="005613A0" w:rsidRDefault="001621A4" w:rsidP="00E630B5">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Arial" w:hAnsi="Arial" w:cs="Arial"/>
                      <w:color w:val="444444"/>
                    </w:rPr>
                  </w:pPr>
                  <w:r w:rsidRPr="005613A0">
                    <w:rPr>
                      <w:rFonts w:ascii="Arial" w:hAnsi="Arial" w:cs="Arial"/>
                      <w:color w:val="000000"/>
                      <w:shd w:val="clear" w:color="auto" w:fill="FFFFFF"/>
                    </w:rPr>
                    <w:t>Two Points About Interface</w:t>
                  </w:r>
                  <w:r w:rsidRPr="005613A0">
                    <w:rPr>
                      <w:rStyle w:val="apple-converted-space"/>
                      <w:rFonts w:ascii="Arial" w:hAnsi="Arial" w:cs="Arial"/>
                      <w:color w:val="000000"/>
                      <w:shd w:val="clear" w:color="auto" w:fill="FFFFFF"/>
                    </w:rPr>
                    <w:t> </w:t>
                  </w:r>
                  <w:r w:rsidRPr="005613A0">
                    <w:rPr>
                      <w:rFonts w:ascii="Arial" w:hAnsi="Arial" w:cs="Arial"/>
                      <w:color w:val="000000"/>
                    </w:rPr>
                    <w:br/>
                  </w:r>
                  <w:r w:rsidRPr="005613A0">
                    <w:rPr>
                      <w:rFonts w:ascii="Arial" w:hAnsi="Arial" w:cs="Arial"/>
                      <w:color w:val="000000"/>
                    </w:rPr>
                    <w:br/>
                  </w:r>
                  <w:r w:rsidRPr="005613A0">
                    <w:rPr>
                      <w:rFonts w:ascii="Arial" w:hAnsi="Arial" w:cs="Arial"/>
                      <w:color w:val="000000"/>
                      <w:shd w:val="clear" w:color="auto" w:fill="FFFFFF"/>
                    </w:rPr>
                    <w:t>1. All the Methods Inside the interfaces are public .</w:t>
                  </w:r>
                  <w:r w:rsidRPr="005613A0">
                    <w:rPr>
                      <w:rFonts w:ascii="Arial" w:hAnsi="Arial" w:cs="Arial"/>
                      <w:color w:val="000000"/>
                    </w:rPr>
                    <w:br/>
                  </w:r>
                  <w:r w:rsidRPr="005613A0">
                    <w:rPr>
                      <w:rFonts w:ascii="Arial" w:hAnsi="Arial" w:cs="Arial"/>
                      <w:color w:val="000000"/>
                    </w:rPr>
                    <w:br/>
                  </w:r>
                  <w:r w:rsidRPr="005613A0">
                    <w:rPr>
                      <w:rFonts w:ascii="Arial" w:hAnsi="Arial" w:cs="Arial"/>
                      <w:color w:val="000000"/>
                      <w:shd w:val="clear" w:color="auto" w:fill="FFFFFF"/>
                    </w:rPr>
                    <w:lastRenderedPageBreak/>
                    <w:t>2. All the variables inside the interfaces are by default public static final .</w:t>
                  </w:r>
                </w:p>
                <w:p w:rsidR="001621A4" w:rsidRPr="005613A0" w:rsidRDefault="001621A4" w:rsidP="00E630B5">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Arial" w:hAnsi="Arial" w:cs="Arial"/>
                    </w:rPr>
                  </w:pPr>
                  <w:r w:rsidRPr="005613A0">
                    <w:rPr>
                      <w:rFonts w:ascii="Arial" w:hAnsi="Arial" w:cs="Arial"/>
                      <w:color w:val="000000"/>
                      <w:shd w:val="clear" w:color="auto" w:fill="FFFFFF"/>
                    </w:rPr>
                    <w:t>Protected accessibility means that the particular entity is accessible only within the package. This will not be available in another package.</w:t>
                  </w:r>
                </w:p>
                <w:p w:rsidR="001621A4" w:rsidRPr="005613A0" w:rsidRDefault="00FC1657" w:rsidP="00E630B5">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Arial" w:hAnsi="Arial" w:cs="Arial"/>
                    </w:rPr>
                  </w:pPr>
                  <w:hyperlink r:id="rId54" w:history="1">
                    <w:r w:rsidR="001621A4" w:rsidRPr="005613A0">
                      <w:rPr>
                        <w:rStyle w:val="Hyperlink"/>
                        <w:rFonts w:ascii="Arial" w:hAnsi="Arial" w:cs="Arial"/>
                      </w:rPr>
                      <w:t>http://stackoverflow.com/questions/15939002/protected-access-modifier-in-java</w:t>
                    </w:r>
                  </w:hyperlink>
                </w:p>
                <w:p w:rsidR="001621A4" w:rsidRPr="005613A0" w:rsidRDefault="001621A4" w:rsidP="00E630B5">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Arial" w:hAnsi="Arial" w:cs="Arial"/>
                      <w:color w:val="000000"/>
                    </w:rPr>
                  </w:pPr>
                </w:p>
                <w:tbl>
                  <w:tblPr>
                    <w:tblW w:w="0" w:type="auto"/>
                    <w:tblBorders>
                      <w:top w:val="single" w:sz="6" w:space="0" w:color="DDDDDD"/>
                      <w:left w:val="single" w:sz="6" w:space="0" w:color="DDDDDD"/>
                      <w:bottom w:val="single" w:sz="6" w:space="0" w:color="DDDDDD"/>
                      <w:right w:val="single" w:sz="6" w:space="0" w:color="DDDDDD"/>
                    </w:tblBorders>
                    <w:shd w:val="clear" w:color="auto" w:fill="FFFFFF"/>
                    <w:tblCellMar>
                      <w:left w:w="0" w:type="dxa"/>
                      <w:right w:w="0" w:type="dxa"/>
                    </w:tblCellMar>
                    <w:tblLook w:val="04A0" w:firstRow="1" w:lastRow="0" w:firstColumn="1" w:lastColumn="0" w:noHBand="0" w:noVBand="1"/>
                  </w:tblPr>
                  <w:tblGrid>
                    <w:gridCol w:w="8205"/>
                    <w:gridCol w:w="3195"/>
                  </w:tblGrid>
                  <w:tr w:rsidR="001621A4" w:rsidRPr="005613A0" w:rsidTr="00E630B5">
                    <w:tc>
                      <w:tcPr>
                        <w:tcW w:w="0" w:type="auto"/>
                        <w:tcBorders>
                          <w:top w:val="nil"/>
                          <w:left w:val="nil"/>
                          <w:bottom w:val="nil"/>
                          <w:right w:val="nil"/>
                        </w:tcBorders>
                        <w:shd w:val="clear" w:color="auto" w:fill="FFFFFF"/>
                        <w:tcMar>
                          <w:top w:w="135" w:type="dxa"/>
                          <w:left w:w="150" w:type="dxa"/>
                          <w:bottom w:w="135" w:type="dxa"/>
                          <w:right w:w="150" w:type="dxa"/>
                        </w:tcMar>
                        <w:hideMark/>
                      </w:tcPr>
                      <w:tbl>
                        <w:tblPr>
                          <w:tblW w:w="7905" w:type="dxa"/>
                          <w:tblCellMar>
                            <w:left w:w="0" w:type="dxa"/>
                            <w:right w:w="0" w:type="dxa"/>
                          </w:tblCellMar>
                          <w:tblLook w:val="04A0" w:firstRow="1" w:lastRow="0" w:firstColumn="1" w:lastColumn="0" w:noHBand="0" w:noVBand="1"/>
                        </w:tblPr>
                        <w:tblGrid>
                          <w:gridCol w:w="7905"/>
                        </w:tblGrid>
                        <w:tr w:rsidR="001621A4" w:rsidRPr="005613A0" w:rsidTr="00E630B5">
                          <w:tc>
                            <w:tcPr>
                              <w:tcW w:w="7485" w:type="dxa"/>
                              <w:vAlign w:val="center"/>
                              <w:hideMark/>
                            </w:tcPr>
                            <w:p w:rsidR="001621A4" w:rsidRPr="005613A0" w:rsidRDefault="001621A4" w:rsidP="00E630B5">
                              <w:pPr>
                                <w:rPr>
                                  <w:rFonts w:ascii="Arial" w:hAnsi="Arial" w:cs="Arial"/>
                                  <w:color w:val="333333"/>
                                </w:rPr>
                              </w:pPr>
                              <w:r w:rsidRPr="005613A0">
                                <w:rPr>
                                  <w:rFonts w:ascii="Arial" w:hAnsi="Arial" w:cs="Arial"/>
                                  <w:color w:val="333333"/>
                                </w:rPr>
                                <w:t>publicclassMyBase {</w:t>
                              </w:r>
                            </w:p>
                            <w:p w:rsidR="001621A4" w:rsidRPr="005613A0" w:rsidRDefault="001621A4" w:rsidP="00E630B5">
                              <w:pPr>
                                <w:rPr>
                                  <w:rFonts w:ascii="Arial" w:hAnsi="Arial" w:cs="Arial"/>
                                  <w:color w:val="333333"/>
                                </w:rPr>
                              </w:pPr>
                              <w:r w:rsidRPr="005613A0">
                                <w:rPr>
                                  <w:rFonts w:ascii="Arial" w:hAnsi="Arial" w:cs="Arial"/>
                                  <w:color w:val="333333"/>
                                </w:rPr>
                                <w:t>    publicintx;</w:t>
                              </w:r>
                            </w:p>
                            <w:p w:rsidR="001621A4" w:rsidRPr="005613A0" w:rsidRDefault="001621A4" w:rsidP="00E630B5">
                              <w:pPr>
                                <w:rPr>
                                  <w:rFonts w:ascii="Arial" w:hAnsi="Arial" w:cs="Arial"/>
                                  <w:color w:val="333333"/>
                                </w:rPr>
                              </w:pPr>
                              <w:r w:rsidRPr="005613A0">
                                <w:rPr>
                                  <w:rFonts w:ascii="Arial" w:hAnsi="Arial" w:cs="Arial"/>
                                  <w:color w:val="333333"/>
                                </w:rPr>
                                <w:t>    publicvoidshow() {</w:t>
                              </w:r>
                            </w:p>
                            <w:p w:rsidR="001621A4" w:rsidRPr="005613A0" w:rsidRDefault="001621A4" w:rsidP="00E630B5">
                              <w:pPr>
                                <w:rPr>
                                  <w:rFonts w:ascii="Arial" w:hAnsi="Arial" w:cs="Arial"/>
                                  <w:color w:val="333333"/>
                                </w:rPr>
                              </w:pPr>
                              <w:r w:rsidRPr="005613A0">
                                <w:rPr>
                                  <w:rFonts w:ascii="Arial" w:hAnsi="Arial" w:cs="Arial"/>
                                  <w:color w:val="333333"/>
                                </w:rPr>
                                <w:t>        System.out.println("x ="+ x);</w:t>
                              </w:r>
                            </w:p>
                            <w:p w:rsidR="001621A4" w:rsidRPr="005613A0" w:rsidRDefault="001621A4" w:rsidP="00E630B5">
                              <w:pPr>
                                <w:rPr>
                                  <w:rFonts w:ascii="Arial" w:hAnsi="Arial" w:cs="Arial"/>
                                  <w:color w:val="333333"/>
                                </w:rPr>
                              </w:pPr>
                              <w:r w:rsidRPr="005613A0">
                                <w:rPr>
                                  <w:rFonts w:ascii="Arial" w:hAnsi="Arial" w:cs="Arial"/>
                                  <w:color w:val="333333"/>
                                </w:rPr>
                                <w:t>}</w:t>
                              </w:r>
                            </w:p>
                          </w:tc>
                        </w:tr>
                      </w:tbl>
                      <w:p w:rsidR="001621A4" w:rsidRPr="005613A0" w:rsidRDefault="001621A4" w:rsidP="00E630B5">
                        <w:pPr>
                          <w:rPr>
                            <w:rFonts w:ascii="Arial" w:hAnsi="Arial" w:cs="Arial"/>
                          </w:rPr>
                        </w:pPr>
                      </w:p>
                    </w:tc>
                    <w:tc>
                      <w:tcPr>
                        <w:tcW w:w="0" w:type="auto"/>
                        <w:tcBorders>
                          <w:top w:val="nil"/>
                          <w:left w:val="nil"/>
                          <w:bottom w:val="nil"/>
                          <w:right w:val="nil"/>
                        </w:tcBorders>
                        <w:shd w:val="clear" w:color="auto" w:fill="FFFFFF"/>
                        <w:tcMar>
                          <w:top w:w="135" w:type="dxa"/>
                          <w:left w:w="150" w:type="dxa"/>
                          <w:bottom w:w="135" w:type="dxa"/>
                          <w:right w:w="150" w:type="dxa"/>
                        </w:tcMar>
                        <w:hideMark/>
                      </w:tcPr>
                      <w:p w:rsidR="001621A4" w:rsidRPr="005613A0" w:rsidRDefault="00FC1657" w:rsidP="00E630B5">
                        <w:pPr>
                          <w:spacing w:line="270" w:lineRule="atLeast"/>
                          <w:rPr>
                            <w:rFonts w:ascii="Arial" w:hAnsi="Arial" w:cs="Arial"/>
                            <w:color w:val="333333"/>
                          </w:rPr>
                        </w:pPr>
                        <w:r>
                          <w:rPr>
                            <w:rFonts w:ascii="Arial" w:hAnsi="Arial" w:cs="Arial"/>
                            <w:noProof/>
                          </w:rPr>
                        </w:r>
                        <w:r>
                          <w:rPr>
                            <w:rFonts w:ascii="Arial" w:hAnsi="Arial" w:cs="Arial"/>
                            <w:noProof/>
                          </w:rPr>
                          <w:pict>
                            <v:rect id="Picture 699" o:spid="_x0000_s1031" alt="Description: MyBase memory structure" style="width:144.75pt;height:135pt;visibility:visible;mso-left-percent:-10001;mso-top-percent:-10001;mso-position-horizontal:absolute;mso-position-horizontal-relative:char;mso-position-vertical:absolute;mso-position-vertical-relative:line;mso-left-percent:-10001;mso-top-percent:-10001" filled="f" stroked="f">
                              <o:lock v:ext="edit" aspectratio="t"/>
                              <w10:wrap type="none"/>
                              <w10:anchorlock/>
                            </v:rect>
                          </w:pict>
                        </w:r>
                      </w:p>
                    </w:tc>
                  </w:tr>
                  <w:tr w:rsidR="001621A4" w:rsidRPr="005613A0" w:rsidTr="00E630B5">
                    <w:tc>
                      <w:tcPr>
                        <w:tcW w:w="0" w:type="auto"/>
                        <w:tcBorders>
                          <w:top w:val="nil"/>
                          <w:left w:val="nil"/>
                          <w:bottom w:val="nil"/>
                          <w:right w:val="nil"/>
                        </w:tcBorders>
                        <w:shd w:val="clear" w:color="auto" w:fill="F9F9F9"/>
                        <w:tcMar>
                          <w:top w:w="135" w:type="dxa"/>
                          <w:left w:w="150" w:type="dxa"/>
                          <w:bottom w:w="135" w:type="dxa"/>
                          <w:right w:w="150" w:type="dxa"/>
                        </w:tcMar>
                        <w:hideMark/>
                      </w:tcPr>
                      <w:tbl>
                        <w:tblPr>
                          <w:tblW w:w="7905" w:type="dxa"/>
                          <w:tblCellMar>
                            <w:left w:w="0" w:type="dxa"/>
                            <w:right w:w="0" w:type="dxa"/>
                          </w:tblCellMar>
                          <w:tblLook w:val="04A0" w:firstRow="1" w:lastRow="0" w:firstColumn="1" w:lastColumn="0" w:noHBand="0" w:noVBand="1"/>
                        </w:tblPr>
                        <w:tblGrid>
                          <w:gridCol w:w="420"/>
                          <w:gridCol w:w="7485"/>
                        </w:tblGrid>
                        <w:tr w:rsidR="001621A4" w:rsidRPr="005613A0" w:rsidTr="00E630B5">
                          <w:tc>
                            <w:tcPr>
                              <w:tcW w:w="0" w:type="auto"/>
                              <w:vAlign w:val="center"/>
                              <w:hideMark/>
                            </w:tcPr>
                            <w:p w:rsidR="001621A4" w:rsidRPr="005613A0" w:rsidRDefault="001621A4" w:rsidP="00E630B5">
                              <w:pPr>
                                <w:rPr>
                                  <w:rFonts w:ascii="Arial" w:hAnsi="Arial" w:cs="Arial"/>
                                </w:rPr>
                              </w:pPr>
                              <w:r w:rsidRPr="005613A0">
                                <w:rPr>
                                  <w:rFonts w:ascii="Arial" w:hAnsi="Arial" w:cs="Arial"/>
                                </w:rPr>
                                <w:t>1</w:t>
                              </w:r>
                            </w:p>
                            <w:p w:rsidR="001621A4" w:rsidRPr="005613A0" w:rsidRDefault="001621A4" w:rsidP="00E630B5">
                              <w:pPr>
                                <w:rPr>
                                  <w:rFonts w:ascii="Arial" w:hAnsi="Arial" w:cs="Arial"/>
                                </w:rPr>
                              </w:pPr>
                              <w:r w:rsidRPr="005613A0">
                                <w:rPr>
                                  <w:rFonts w:ascii="Arial" w:hAnsi="Arial" w:cs="Arial"/>
                                </w:rPr>
                                <w:t>2</w:t>
                              </w:r>
                            </w:p>
                            <w:p w:rsidR="001621A4" w:rsidRPr="005613A0" w:rsidRDefault="001621A4" w:rsidP="00E630B5">
                              <w:pPr>
                                <w:rPr>
                                  <w:rFonts w:ascii="Arial" w:hAnsi="Arial" w:cs="Arial"/>
                                </w:rPr>
                              </w:pPr>
                              <w:r w:rsidRPr="005613A0">
                                <w:rPr>
                                  <w:rFonts w:ascii="Arial" w:hAnsi="Arial" w:cs="Arial"/>
                                </w:rPr>
                                <w:t>3</w:t>
                              </w:r>
                            </w:p>
                            <w:p w:rsidR="001621A4" w:rsidRPr="005613A0" w:rsidRDefault="001621A4" w:rsidP="00E630B5">
                              <w:pPr>
                                <w:rPr>
                                  <w:rFonts w:ascii="Arial" w:hAnsi="Arial" w:cs="Arial"/>
                                </w:rPr>
                              </w:pPr>
                              <w:r w:rsidRPr="005613A0">
                                <w:rPr>
                                  <w:rFonts w:ascii="Arial" w:hAnsi="Arial" w:cs="Arial"/>
                                </w:rPr>
                                <w:t>4</w:t>
                              </w:r>
                            </w:p>
                            <w:p w:rsidR="001621A4" w:rsidRPr="005613A0" w:rsidRDefault="001621A4" w:rsidP="00E630B5">
                              <w:pPr>
                                <w:rPr>
                                  <w:rFonts w:ascii="Arial" w:hAnsi="Arial" w:cs="Arial"/>
                                </w:rPr>
                              </w:pPr>
                              <w:r w:rsidRPr="005613A0">
                                <w:rPr>
                                  <w:rFonts w:ascii="Arial" w:hAnsi="Arial" w:cs="Arial"/>
                                </w:rPr>
                                <w:t>5</w:t>
                              </w:r>
                            </w:p>
                            <w:p w:rsidR="001621A4" w:rsidRPr="005613A0" w:rsidRDefault="001621A4" w:rsidP="00E630B5">
                              <w:pPr>
                                <w:rPr>
                                  <w:rFonts w:ascii="Arial" w:hAnsi="Arial" w:cs="Arial"/>
                                </w:rPr>
                              </w:pPr>
                              <w:r w:rsidRPr="005613A0">
                                <w:rPr>
                                  <w:rFonts w:ascii="Arial" w:hAnsi="Arial" w:cs="Arial"/>
                                </w:rPr>
                                <w:t>6</w:t>
                              </w:r>
                            </w:p>
                            <w:p w:rsidR="001621A4" w:rsidRPr="005613A0" w:rsidRDefault="001621A4" w:rsidP="00E630B5">
                              <w:pPr>
                                <w:rPr>
                                  <w:rFonts w:ascii="Arial" w:hAnsi="Arial" w:cs="Arial"/>
                                </w:rPr>
                              </w:pPr>
                              <w:r w:rsidRPr="005613A0">
                                <w:rPr>
                                  <w:rFonts w:ascii="Arial" w:hAnsi="Arial" w:cs="Arial"/>
                                </w:rPr>
                                <w:t>7</w:t>
                              </w:r>
                            </w:p>
                          </w:tc>
                          <w:tc>
                            <w:tcPr>
                              <w:tcW w:w="7485" w:type="dxa"/>
                              <w:vAlign w:val="center"/>
                              <w:hideMark/>
                            </w:tcPr>
                            <w:p w:rsidR="001621A4" w:rsidRPr="005613A0" w:rsidRDefault="001621A4" w:rsidP="00E630B5">
                              <w:pPr>
                                <w:rPr>
                                  <w:rFonts w:ascii="Arial" w:hAnsi="Arial" w:cs="Arial"/>
                                  <w:color w:val="333333"/>
                                </w:rPr>
                              </w:pPr>
                              <w:r w:rsidRPr="005613A0">
                                <w:rPr>
                                  <w:rFonts w:ascii="Arial" w:hAnsi="Arial" w:cs="Arial"/>
                                  <w:color w:val="333333"/>
                                </w:rPr>
                                <w:t>classMyDerived extendsMyBase {</w:t>
                              </w:r>
                            </w:p>
                            <w:p w:rsidR="001621A4" w:rsidRPr="005613A0" w:rsidRDefault="001621A4" w:rsidP="00E630B5">
                              <w:pPr>
                                <w:rPr>
                                  <w:rFonts w:ascii="Arial" w:hAnsi="Arial" w:cs="Arial"/>
                                  <w:color w:val="333333"/>
                                </w:rPr>
                              </w:pPr>
                              <w:r w:rsidRPr="005613A0">
                                <w:rPr>
                                  <w:rFonts w:ascii="Arial" w:hAnsi="Arial" w:cs="Arial"/>
                                  <w:color w:val="333333"/>
                                </w:rPr>
                                <w:t>    publicinty;</w:t>
                              </w:r>
                            </w:p>
                            <w:p w:rsidR="001621A4" w:rsidRPr="005613A0" w:rsidRDefault="001621A4" w:rsidP="00E630B5">
                              <w:pPr>
                                <w:rPr>
                                  <w:rFonts w:ascii="Arial" w:hAnsi="Arial" w:cs="Arial"/>
                                  <w:color w:val="333333"/>
                                </w:rPr>
                              </w:pPr>
                              <w:r w:rsidRPr="005613A0">
                                <w:rPr>
                                  <w:rFonts w:ascii="Arial" w:hAnsi="Arial" w:cs="Arial"/>
                                  <w:color w:val="333333"/>
                                </w:rPr>
                                <w:t>    publicvoidshow() {</w:t>
                              </w:r>
                            </w:p>
                            <w:p w:rsidR="001621A4" w:rsidRPr="005613A0" w:rsidRDefault="001621A4" w:rsidP="00E630B5">
                              <w:pPr>
                                <w:rPr>
                                  <w:rFonts w:ascii="Arial" w:hAnsi="Arial" w:cs="Arial"/>
                                  <w:color w:val="333333"/>
                                </w:rPr>
                              </w:pPr>
                              <w:r w:rsidRPr="005613A0">
                                <w:rPr>
                                  <w:rFonts w:ascii="Arial" w:hAnsi="Arial" w:cs="Arial"/>
                                  <w:color w:val="333333"/>
                                </w:rPr>
                                <w:t>        System.out.println("x = "+ x);</w:t>
                              </w:r>
                            </w:p>
                            <w:p w:rsidR="001621A4" w:rsidRPr="005613A0" w:rsidRDefault="001621A4" w:rsidP="00E630B5">
                              <w:pPr>
                                <w:rPr>
                                  <w:rFonts w:ascii="Arial" w:hAnsi="Arial" w:cs="Arial"/>
                                  <w:color w:val="333333"/>
                                </w:rPr>
                              </w:pPr>
                              <w:r w:rsidRPr="005613A0">
                                <w:rPr>
                                  <w:rFonts w:ascii="Arial" w:hAnsi="Arial" w:cs="Arial"/>
                                  <w:color w:val="333333"/>
                                </w:rPr>
                                <w:t>        System.out.println("y = "+ y);</w:t>
                              </w:r>
                            </w:p>
                            <w:p w:rsidR="001621A4" w:rsidRPr="005613A0" w:rsidRDefault="001621A4" w:rsidP="00E630B5">
                              <w:pPr>
                                <w:rPr>
                                  <w:rFonts w:ascii="Arial" w:hAnsi="Arial" w:cs="Arial"/>
                                  <w:color w:val="333333"/>
                                </w:rPr>
                              </w:pPr>
                              <w:r w:rsidRPr="005613A0">
                                <w:rPr>
                                  <w:rFonts w:ascii="Arial" w:hAnsi="Arial" w:cs="Arial"/>
                                  <w:color w:val="333333"/>
                                </w:rPr>
                                <w:t>    }</w:t>
                              </w:r>
                            </w:p>
                            <w:p w:rsidR="001621A4" w:rsidRPr="005613A0" w:rsidRDefault="001621A4" w:rsidP="00E630B5">
                              <w:pPr>
                                <w:rPr>
                                  <w:rFonts w:ascii="Arial" w:hAnsi="Arial" w:cs="Arial"/>
                                  <w:color w:val="333333"/>
                                </w:rPr>
                              </w:pPr>
                              <w:r w:rsidRPr="005613A0">
                                <w:rPr>
                                  <w:rFonts w:ascii="Arial" w:hAnsi="Arial" w:cs="Arial"/>
                                  <w:color w:val="333333"/>
                                </w:rPr>
                                <w:t>}</w:t>
                              </w:r>
                            </w:p>
                          </w:tc>
                        </w:tr>
                      </w:tbl>
                      <w:p w:rsidR="001621A4" w:rsidRPr="005613A0" w:rsidRDefault="001621A4" w:rsidP="00E630B5">
                        <w:pPr>
                          <w:rPr>
                            <w:rFonts w:ascii="Arial" w:hAnsi="Arial" w:cs="Arial"/>
                          </w:rPr>
                        </w:pPr>
                      </w:p>
                    </w:tc>
                    <w:tc>
                      <w:tcPr>
                        <w:tcW w:w="0" w:type="auto"/>
                        <w:tcBorders>
                          <w:top w:val="nil"/>
                          <w:left w:val="nil"/>
                          <w:bottom w:val="single" w:sz="6" w:space="0" w:color="DDDDDD"/>
                          <w:right w:val="single" w:sz="6" w:space="0" w:color="DDDDDD"/>
                        </w:tcBorders>
                        <w:shd w:val="clear" w:color="auto" w:fill="F9F9F9"/>
                        <w:vAlign w:val="bottom"/>
                        <w:hideMark/>
                      </w:tcPr>
                      <w:p w:rsidR="001621A4" w:rsidRPr="005613A0" w:rsidRDefault="001621A4" w:rsidP="00E630B5">
                        <w:pPr>
                          <w:rPr>
                            <w:rFonts w:ascii="Arial" w:hAnsi="Arial" w:cs="Arial"/>
                          </w:rPr>
                        </w:pPr>
                      </w:p>
                    </w:tc>
                  </w:tr>
                </w:tbl>
                <w:p w:rsidR="00E47296" w:rsidRDefault="001621A4" w:rsidP="00E630B5">
                  <w:pPr>
                    <w:pStyle w:val="tech-question"/>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333333"/>
                      <w:sz w:val="24"/>
                      <w:szCs w:val="24"/>
                      <w:shd w:val="clear" w:color="auto" w:fill="FFFFFF"/>
                    </w:rPr>
                  </w:pPr>
                  <w:r w:rsidRPr="005613A0">
                    <w:rPr>
                      <w:rFonts w:ascii="Arial" w:hAnsi="Arial" w:cs="Arial"/>
                      <w:color w:val="333333"/>
                      <w:sz w:val="24"/>
                      <w:szCs w:val="24"/>
                      <w:shd w:val="clear" w:color="auto" w:fill="FFFFFF"/>
                    </w:rPr>
                    <w:t>Type safe code can access only the memory locations that it has permission to execute.</w:t>
                  </w:r>
                </w:p>
                <w:p w:rsidR="00E47296" w:rsidRDefault="001621A4" w:rsidP="00E630B5">
                  <w:pPr>
                    <w:pStyle w:val="tech-question"/>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333333"/>
                      <w:sz w:val="24"/>
                      <w:szCs w:val="24"/>
                      <w:shd w:val="clear" w:color="auto" w:fill="FFFFFF"/>
                    </w:rPr>
                  </w:pPr>
                  <w:r w:rsidRPr="005613A0">
                    <w:rPr>
                      <w:rFonts w:ascii="Arial" w:hAnsi="Arial" w:cs="Arial"/>
                      <w:color w:val="333333"/>
                      <w:sz w:val="24"/>
                      <w:szCs w:val="24"/>
                      <w:shd w:val="clear" w:color="auto" w:fill="FFFFFF"/>
                    </w:rPr>
                    <w:t xml:space="preserve"> Type safe code can never access any private members of an object.</w:t>
                  </w:r>
                </w:p>
                <w:p w:rsidR="00E47296" w:rsidRDefault="001621A4" w:rsidP="00E630B5">
                  <w:pPr>
                    <w:pStyle w:val="tech-question"/>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333333"/>
                      <w:sz w:val="24"/>
                      <w:szCs w:val="24"/>
                      <w:shd w:val="clear" w:color="auto" w:fill="FFFFFF"/>
                    </w:rPr>
                  </w:pPr>
                  <w:r w:rsidRPr="005613A0">
                    <w:rPr>
                      <w:rFonts w:ascii="Arial" w:hAnsi="Arial" w:cs="Arial"/>
                      <w:color w:val="333333"/>
                      <w:sz w:val="24"/>
                      <w:szCs w:val="24"/>
                      <w:shd w:val="clear" w:color="auto" w:fill="FFFFFF"/>
                    </w:rPr>
                    <w:t xml:space="preserve"> Type safe code ensures that objects are isolated from each other and are therefore safe </w:t>
                  </w:r>
                </w:p>
                <w:p w:rsidR="00E47296" w:rsidRDefault="001621A4" w:rsidP="00E630B5">
                  <w:pPr>
                    <w:pStyle w:val="tech-question"/>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333333"/>
                      <w:sz w:val="24"/>
                      <w:szCs w:val="24"/>
                      <w:shd w:val="clear" w:color="auto" w:fill="FFFFFF"/>
                    </w:rPr>
                  </w:pPr>
                  <w:r w:rsidRPr="005613A0">
                    <w:rPr>
                      <w:rFonts w:ascii="Arial" w:hAnsi="Arial" w:cs="Arial"/>
                      <w:color w:val="333333"/>
                      <w:sz w:val="24"/>
                      <w:szCs w:val="24"/>
                      <w:shd w:val="clear" w:color="auto" w:fill="FFFFFF"/>
                    </w:rPr>
                    <w:t xml:space="preserve">for inadvertent or malicious corruption. CLR performs a mandatory type safety check, </w:t>
                  </w:r>
                </w:p>
                <w:p w:rsidR="001621A4" w:rsidRPr="005613A0" w:rsidRDefault="001621A4" w:rsidP="00E630B5">
                  <w:pPr>
                    <w:pStyle w:val="tech-question"/>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4"/>
                      <w:szCs w:val="24"/>
                    </w:rPr>
                  </w:pPr>
                  <w:r w:rsidRPr="005613A0">
                    <w:rPr>
                      <w:rFonts w:ascii="Arial" w:hAnsi="Arial" w:cs="Arial"/>
                      <w:color w:val="333333"/>
                      <w:sz w:val="24"/>
                      <w:szCs w:val="24"/>
                      <w:shd w:val="clear" w:color="auto" w:fill="FFFFFF"/>
                    </w:rPr>
                    <w:t>called verification</w:t>
                  </w:r>
                </w:p>
                <w:p w:rsidR="001621A4" w:rsidRPr="005613A0" w:rsidRDefault="00FC1657" w:rsidP="00E630B5">
                  <w:pPr>
                    <w:pStyle w:val="Heading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Arial" w:hAnsi="Arial" w:cs="Arial"/>
                      <w:color w:val="000000"/>
                      <w:sz w:val="24"/>
                      <w:szCs w:val="24"/>
                    </w:rPr>
                  </w:pPr>
                  <w:hyperlink r:id="rId55" w:history="1">
                    <w:r w:rsidR="001621A4" w:rsidRPr="005613A0">
                      <w:rPr>
                        <w:rStyle w:val="Hyperlink"/>
                        <w:rFonts w:ascii="Arial" w:hAnsi="Arial" w:cs="Arial"/>
                        <w:color w:val="000000"/>
                        <w:sz w:val="24"/>
                        <w:szCs w:val="24"/>
                        <w:bdr w:val="none" w:sz="0" w:space="0" w:color="auto" w:frame="1"/>
                      </w:rPr>
                      <w:t>What is meant by immutable?</w:t>
                    </w:r>
                  </w:hyperlink>
                </w:p>
                <w:p w:rsidR="001621A4" w:rsidRPr="005613A0" w:rsidRDefault="001621A4" w:rsidP="00E630B5">
                  <w:pPr>
                    <w:pStyle w:val="tech-question"/>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161" w:author="Unknown"/>
                      <w:rFonts w:ascii="Arial" w:hAnsi="Arial" w:cs="Arial"/>
                      <w:sz w:val="24"/>
                      <w:szCs w:val="24"/>
                    </w:rPr>
                  </w:pPr>
                  <w:r w:rsidRPr="005613A0">
                    <w:rPr>
                      <w:rFonts w:ascii="Arial" w:hAnsi="Arial" w:cs="Arial"/>
                      <w:color w:val="000000"/>
                      <w:sz w:val="24"/>
                      <w:szCs w:val="24"/>
                      <w:shd w:val="clear" w:color="auto" w:fill="FFFFFF"/>
                    </w:rPr>
                    <w:t>Immutable means that once an object of that Class has been created it can't be altered.</w:t>
                  </w:r>
                </w:p>
                <w:p w:rsidR="001621A4" w:rsidRPr="005613A0" w:rsidRDefault="001621A4" w:rsidP="00E630B5">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5" w:beforeAutospacing="0" w:after="300" w:afterAutospacing="0"/>
                    <w:textAlignment w:val="baseline"/>
                    <w:rPr>
                      <w:rFonts w:ascii="Arial" w:hAnsi="Arial" w:cs="Arial"/>
                      <w:color w:val="666666"/>
                      <w:spacing w:val="-15"/>
                      <w:sz w:val="24"/>
                      <w:szCs w:val="24"/>
                    </w:rPr>
                  </w:pPr>
                  <w:r w:rsidRPr="005613A0">
                    <w:rPr>
                      <w:rFonts w:ascii="Arial" w:hAnsi="Arial" w:cs="Arial"/>
                      <w:color w:val="666666"/>
                      <w:spacing w:val="-15"/>
                      <w:sz w:val="24"/>
                      <w:szCs w:val="24"/>
                    </w:rPr>
                    <w:t>Difference between String and StringBuffer/StringBuilder in Java</w:t>
                  </w: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69" w:lineRule="atLeast"/>
                    <w:jc w:val="both"/>
                    <w:textAlignment w:val="baseline"/>
                    <w:rPr>
                      <w:rFonts w:ascii="Arial" w:hAnsi="Arial" w:cs="Arial"/>
                      <w:color w:val="333333"/>
                    </w:rPr>
                  </w:pPr>
                  <w:r w:rsidRPr="005613A0">
                    <w:rPr>
                      <w:rFonts w:ascii="Arial" w:hAnsi="Arial" w:cs="Arial"/>
                      <w:color w:val="333333"/>
                    </w:rPr>
                    <w:t>Well, the most important difference between String and StringBuffer/StringBuilder in java is that </w:t>
                  </w:r>
                  <w:r w:rsidRPr="005613A0">
                    <w:rPr>
                      <w:rFonts w:ascii="Arial" w:hAnsi="Arial" w:cs="Arial"/>
                      <w:b/>
                      <w:bCs/>
                      <w:color w:val="333333"/>
                    </w:rPr>
                    <w:t xml:space="preserve">String object is immutable </w:t>
                  </w:r>
                  <w:r w:rsidRPr="005613A0">
                    <w:rPr>
                      <w:rFonts w:ascii="Arial" w:hAnsi="Arial" w:cs="Arial"/>
                      <w:color w:val="333333"/>
                    </w:rPr>
                    <w:t>whereas </w:t>
                  </w:r>
                  <w:r w:rsidRPr="005613A0">
                    <w:rPr>
                      <w:rFonts w:ascii="Arial" w:hAnsi="Arial" w:cs="Arial"/>
                      <w:b/>
                      <w:bCs/>
                      <w:color w:val="333333"/>
                    </w:rPr>
                    <w:t>StringBuffer/StringBuilder objects are mutable.</w:t>
                  </w: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69" w:line="469" w:lineRule="atLeast"/>
                    <w:jc w:val="both"/>
                    <w:textAlignment w:val="baseline"/>
                    <w:rPr>
                      <w:rFonts w:ascii="Arial" w:hAnsi="Arial" w:cs="Arial"/>
                      <w:color w:val="333333"/>
                    </w:rPr>
                  </w:pPr>
                  <w:r w:rsidRPr="005613A0">
                    <w:rPr>
                      <w:rFonts w:ascii="Arial" w:hAnsi="Arial" w:cs="Arial"/>
                      <w:color w:val="333333"/>
                    </w:rPr>
                    <w:lastRenderedPageBreak/>
                    <w:t>By immutable, we mean that the value stored in the String object cannot be changed. Then the next question that comes to our mind is “If String is immutable then how am I able to change the contents of the object whenever I wish to?” . Well, to be precise it’s not the same String object that reflects the changes you do. Internally a new String object is created to do the changes.</w:t>
                  </w: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69" w:line="469" w:lineRule="atLeast"/>
                    <w:jc w:val="both"/>
                    <w:textAlignment w:val="baseline"/>
                    <w:rPr>
                      <w:rFonts w:ascii="Arial" w:hAnsi="Arial" w:cs="Arial"/>
                      <w:color w:val="333333"/>
                    </w:rPr>
                  </w:pPr>
                  <w:r w:rsidRPr="005613A0">
                    <w:rPr>
                      <w:rFonts w:ascii="Arial" w:hAnsi="Arial" w:cs="Arial"/>
                      <w:color w:val="333333"/>
                    </w:rPr>
                    <w:t>So suppose you declare a String object:</w:t>
                  </w: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69" w:line="469" w:lineRule="atLeast"/>
                    <w:jc w:val="both"/>
                    <w:textAlignment w:val="baseline"/>
                    <w:rPr>
                      <w:rFonts w:ascii="Arial" w:hAnsi="Arial" w:cs="Arial"/>
                      <w:color w:val="333333"/>
                    </w:rPr>
                  </w:pPr>
                  <w:r w:rsidRPr="005613A0">
                    <w:rPr>
                      <w:rFonts w:ascii="Arial" w:hAnsi="Arial" w:cs="Arial"/>
                      <w:color w:val="333333"/>
                    </w:rPr>
                    <w:t>String myString = “Hello”;</w:t>
                  </w: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69" w:line="469" w:lineRule="atLeast"/>
                    <w:jc w:val="both"/>
                    <w:textAlignment w:val="baseline"/>
                    <w:rPr>
                      <w:rFonts w:ascii="Arial" w:hAnsi="Arial" w:cs="Arial"/>
                      <w:color w:val="333333"/>
                    </w:rPr>
                  </w:pPr>
                  <w:r w:rsidRPr="005613A0">
                    <w:rPr>
                      <w:rFonts w:ascii="Arial" w:hAnsi="Arial" w:cs="Arial"/>
                      <w:color w:val="333333"/>
                    </w:rPr>
                    <w:t>Next, you want to append “Guest” to the same String. What do you do?</w:t>
                  </w: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69" w:line="469" w:lineRule="atLeast"/>
                    <w:jc w:val="both"/>
                    <w:textAlignment w:val="baseline"/>
                    <w:rPr>
                      <w:rFonts w:ascii="Arial" w:hAnsi="Arial" w:cs="Arial"/>
                      <w:color w:val="333333"/>
                    </w:rPr>
                  </w:pPr>
                  <w:r w:rsidRPr="005613A0">
                    <w:rPr>
                      <w:rFonts w:ascii="Arial" w:hAnsi="Arial" w:cs="Arial"/>
                      <w:color w:val="333333"/>
                    </w:rPr>
                    <w:t>myString = myString + ” Guest”;</w:t>
                  </w:r>
                </w:p>
                <w:p w:rsidR="0008457F" w:rsidRDefault="001621A4" w:rsidP="00E630B5">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420" w:lineRule="atLeast"/>
                    <w:jc w:val="both"/>
                    <w:textAlignment w:val="baseline"/>
                    <w:rPr>
                      <w:rFonts w:ascii="Arial" w:hAnsi="Arial" w:cs="Arial"/>
                      <w:color w:val="333333"/>
                    </w:rPr>
                  </w:pPr>
                  <w:r w:rsidRPr="005613A0">
                    <w:rPr>
                      <w:rFonts w:ascii="Arial" w:hAnsi="Arial" w:cs="Arial"/>
                      <w:color w:val="333333"/>
                    </w:rPr>
                    <w:t>When you print the contents of myString the output will be “Hello Guest”. Although we made</w:t>
                  </w:r>
                </w:p>
                <w:p w:rsidR="0008457F" w:rsidRDefault="001621A4" w:rsidP="00E630B5">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420" w:lineRule="atLeast"/>
                    <w:jc w:val="both"/>
                    <w:textAlignment w:val="baseline"/>
                    <w:rPr>
                      <w:rFonts w:ascii="Arial" w:hAnsi="Arial" w:cs="Arial"/>
                      <w:color w:val="333333"/>
                    </w:rPr>
                  </w:pPr>
                  <w:r w:rsidRPr="005613A0">
                    <w:rPr>
                      <w:rFonts w:ascii="Arial" w:hAnsi="Arial" w:cs="Arial"/>
                      <w:color w:val="333333"/>
                    </w:rPr>
                    <w:t xml:space="preserve"> use of the same object(myString), internally a new object was created in the process. So, </w:t>
                  </w:r>
                </w:p>
                <w:p w:rsidR="001621A4" w:rsidRPr="005613A0" w:rsidRDefault="001621A4" w:rsidP="00E630B5">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420" w:lineRule="atLeast"/>
                    <w:jc w:val="both"/>
                    <w:textAlignment w:val="baseline"/>
                    <w:rPr>
                      <w:rFonts w:ascii="Arial" w:hAnsi="Arial" w:cs="Arial"/>
                      <w:b/>
                      <w:bCs/>
                      <w:color w:val="333333"/>
                    </w:rPr>
                  </w:pPr>
                  <w:r w:rsidRPr="005613A0">
                    <w:rPr>
                      <w:rFonts w:ascii="Arial" w:hAnsi="Arial" w:cs="Arial"/>
                      <w:color w:val="333333"/>
                    </w:rPr>
                    <w:t>if you were to do some string operation involving an append or trim or some</w:t>
                  </w:r>
                  <w:r w:rsidR="0008457F">
                    <w:rPr>
                      <w:rFonts w:ascii="Arial" w:hAnsi="Arial" w:cs="Arial"/>
                      <w:color w:val="333333"/>
                    </w:rPr>
                    <w:t xml:space="preserve"> </w:t>
                  </w:r>
                  <w:r w:rsidRPr="005613A0">
                    <w:rPr>
                      <w:rFonts w:ascii="Arial" w:hAnsi="Arial" w:cs="Arial"/>
                      <w:b/>
                      <w:bCs/>
                      <w:color w:val="333333"/>
                    </w:rPr>
                    <w:t xml:space="preserve">Finally, </w:t>
                  </w:r>
                </w:p>
                <w:p w:rsidR="001621A4" w:rsidRPr="005613A0" w:rsidRDefault="001621A4" w:rsidP="00E630B5">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420" w:lineRule="atLeast"/>
                    <w:jc w:val="both"/>
                    <w:textAlignment w:val="baseline"/>
                    <w:rPr>
                      <w:rFonts w:ascii="Arial" w:hAnsi="Arial" w:cs="Arial"/>
                      <w:b/>
                      <w:bCs/>
                      <w:color w:val="333333"/>
                    </w:rPr>
                  </w:pPr>
                </w:p>
                <w:p w:rsidR="001621A4" w:rsidRPr="005613A0" w:rsidRDefault="001621A4" w:rsidP="00E630B5">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420" w:lineRule="atLeast"/>
                    <w:jc w:val="both"/>
                    <w:textAlignment w:val="baseline"/>
                    <w:rPr>
                      <w:rFonts w:ascii="Arial" w:hAnsi="Arial" w:cs="Arial"/>
                      <w:color w:val="333333"/>
                    </w:rPr>
                  </w:pPr>
                  <w:r w:rsidRPr="005613A0">
                    <w:rPr>
                      <w:rFonts w:ascii="Arial" w:hAnsi="Arial" w:cs="Arial"/>
                      <w:b/>
                      <w:bCs/>
                      <w:color w:val="333333"/>
                    </w:rPr>
                    <w:t>whats the difference between StringBuffer and StringBuilder?</w:t>
                  </w:r>
                </w:p>
                <w:p w:rsidR="0008457F"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20" w:line="420" w:lineRule="atLeast"/>
                    <w:jc w:val="both"/>
                    <w:textAlignment w:val="baseline"/>
                    <w:rPr>
                      <w:rFonts w:ascii="Arial" w:hAnsi="Arial" w:cs="Arial"/>
                      <w:color w:val="333333"/>
                    </w:rPr>
                  </w:pPr>
                  <w:r w:rsidRPr="005613A0">
                    <w:rPr>
                      <w:rFonts w:ascii="Arial" w:hAnsi="Arial" w:cs="Arial"/>
                      <w:color w:val="333333"/>
                    </w:rPr>
                    <w:t>StringBuffer and StringBuilder have the same methods with one difference and that’s</w:t>
                  </w:r>
                </w:p>
                <w:p w:rsidR="0008457F"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20" w:line="420" w:lineRule="atLeast"/>
                    <w:jc w:val="both"/>
                    <w:textAlignment w:val="baseline"/>
                    <w:rPr>
                      <w:rFonts w:ascii="Arial" w:hAnsi="Arial" w:cs="Arial"/>
                      <w:color w:val="333333"/>
                    </w:rPr>
                  </w:pPr>
                  <w:r w:rsidRPr="005613A0">
                    <w:rPr>
                      <w:rFonts w:ascii="Arial" w:hAnsi="Arial" w:cs="Arial"/>
                      <w:color w:val="333333"/>
                    </w:rPr>
                    <w:t xml:space="preserve"> of synchronization. StringBuffer is synchronized( which means it is thread safe and </w:t>
                  </w:r>
                </w:p>
                <w:p w:rsidR="0008457F"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20" w:line="420" w:lineRule="atLeast"/>
                    <w:jc w:val="both"/>
                    <w:textAlignment w:val="baseline"/>
                    <w:rPr>
                      <w:rFonts w:ascii="Arial" w:hAnsi="Arial" w:cs="Arial"/>
                      <w:color w:val="333333"/>
                    </w:rPr>
                  </w:pPr>
                  <w:r w:rsidRPr="005613A0">
                    <w:rPr>
                      <w:rFonts w:ascii="Arial" w:hAnsi="Arial" w:cs="Arial"/>
                      <w:color w:val="333333"/>
                    </w:rPr>
                    <w:t xml:space="preserve">hence you can use it when you implement threads for your methods) whereas </w:t>
                  </w:r>
                </w:p>
                <w:p w:rsidR="001621A4"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20" w:line="420" w:lineRule="atLeast"/>
                    <w:jc w:val="both"/>
                    <w:textAlignment w:val="baseline"/>
                    <w:rPr>
                      <w:rFonts w:ascii="Arial" w:hAnsi="Arial" w:cs="Arial"/>
                      <w:color w:val="333333"/>
                    </w:rPr>
                  </w:pPr>
                  <w:r w:rsidRPr="005613A0">
                    <w:rPr>
                      <w:rFonts w:ascii="Arial" w:hAnsi="Arial" w:cs="Arial"/>
                      <w:color w:val="333333"/>
                    </w:rPr>
                    <w:t>StringBuilder is not synchronized( which implies it isn’t thread safe).</w:t>
                  </w:r>
                </w:p>
                <w:p w:rsidR="00410012" w:rsidRDefault="00873189"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20" w:line="420" w:lineRule="atLeast"/>
                    <w:jc w:val="both"/>
                    <w:textAlignment w:val="baseline"/>
                    <w:rPr>
                      <w:rFonts w:ascii="Arial" w:hAnsi="Arial" w:cs="Arial"/>
                      <w:color w:val="333333"/>
                    </w:rPr>
                  </w:pPr>
                  <w:r w:rsidRPr="005613A0">
                    <w:rPr>
                      <w:rFonts w:ascii="Arial" w:hAnsi="Arial" w:cs="Arial"/>
                      <w:color w:val="333333"/>
                    </w:rPr>
                    <w:t xml:space="preserve">StringBuffer </w:t>
                  </w:r>
                  <w:r>
                    <w:rPr>
                      <w:rFonts w:ascii="Arial" w:hAnsi="Arial" w:cs="Arial"/>
                      <w:color w:val="333333"/>
                    </w:rPr>
                    <w:t xml:space="preserve"> came in 1,0 and</w:t>
                  </w:r>
                  <w:r w:rsidR="00560C9F">
                    <w:rPr>
                      <w:rFonts w:ascii="Arial" w:hAnsi="Arial" w:cs="Arial"/>
                      <w:color w:val="333333"/>
                    </w:rPr>
                    <w:t xml:space="preserve"> </w:t>
                  </w:r>
                  <w:r>
                    <w:rPr>
                      <w:rFonts w:ascii="Arial" w:hAnsi="Arial" w:cs="Arial"/>
                      <w:color w:val="333333"/>
                    </w:rPr>
                    <w:t>Stringbuilder</w:t>
                  </w:r>
                  <w:r w:rsidR="00410012">
                    <w:rPr>
                      <w:rFonts w:ascii="Arial" w:hAnsi="Arial" w:cs="Arial"/>
                      <w:color w:val="333333"/>
                    </w:rPr>
                    <w:t xml:space="preserve"> came in 1. </w:t>
                  </w:r>
                  <w:r>
                    <w:rPr>
                      <w:rFonts w:ascii="Arial" w:hAnsi="Arial" w:cs="Arial"/>
                      <w:color w:val="333333"/>
                    </w:rPr>
                    <w:t xml:space="preserve">5 </w:t>
                  </w:r>
                  <w:r w:rsidR="00410012">
                    <w:rPr>
                      <w:rFonts w:ascii="Arial" w:hAnsi="Arial" w:cs="Arial"/>
                      <w:color w:val="333333"/>
                    </w:rPr>
                    <w:t xml:space="preserve">java </w:t>
                  </w:r>
                </w:p>
                <w:p w:rsidR="00410012" w:rsidRPr="005613A0" w:rsidRDefault="00410012"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20" w:line="420" w:lineRule="atLeast"/>
                    <w:jc w:val="both"/>
                    <w:textAlignment w:val="baseline"/>
                    <w:rPr>
                      <w:rFonts w:ascii="Arial" w:hAnsi="Arial" w:cs="Arial"/>
                      <w:color w:val="333333"/>
                    </w:rPr>
                  </w:pP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5613A0">
                    <w:rPr>
                      <w:rFonts w:ascii="Arial" w:hAnsi="Arial" w:cs="Arial"/>
                      <w:color w:val="000000"/>
                    </w:rPr>
                    <w:t>1) String is immutable while</w:t>
                  </w:r>
                  <w:r w:rsidRPr="005613A0">
                    <w:rPr>
                      <w:rStyle w:val="apple-converted-space"/>
                      <w:rFonts w:ascii="Arial" w:hAnsi="Arial" w:cs="Arial"/>
                      <w:color w:val="000000"/>
                    </w:rPr>
                    <w:t> </w:t>
                  </w:r>
                  <w:r w:rsidRPr="005613A0">
                    <w:rPr>
                      <w:rFonts w:ascii="Arial" w:hAnsi="Arial" w:cs="Arial"/>
                      <w:b/>
                      <w:bCs/>
                      <w:color w:val="000000"/>
                    </w:rPr>
                    <w:t>StringBuffer and StringBuilder is mutable</w:t>
                  </w:r>
                  <w:r w:rsidRPr="005613A0">
                    <w:rPr>
                      <w:rStyle w:val="apple-converted-space"/>
                      <w:rFonts w:ascii="Arial" w:hAnsi="Arial" w:cs="Arial"/>
                      <w:color w:val="000000"/>
                    </w:rPr>
                    <w:t> </w:t>
                  </w:r>
                  <w:r w:rsidRPr="005613A0">
                    <w:rPr>
                      <w:rFonts w:ascii="Arial" w:hAnsi="Arial" w:cs="Arial"/>
                      <w:color w:val="000000"/>
                    </w:rPr>
                    <w:t>object.</w:t>
                  </w: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5613A0">
                    <w:rPr>
                      <w:rFonts w:ascii="Arial" w:hAnsi="Arial" w:cs="Arial"/>
                      <w:color w:val="000000"/>
                    </w:rPr>
                    <w:lastRenderedPageBreak/>
                    <w:t>2)</w:t>
                  </w:r>
                  <w:r w:rsidRPr="005613A0">
                    <w:rPr>
                      <w:rStyle w:val="apple-converted-space"/>
                      <w:rFonts w:ascii="Arial" w:hAnsi="Arial" w:cs="Arial"/>
                      <w:color w:val="000000"/>
                    </w:rPr>
                    <w:t> </w:t>
                  </w:r>
                  <w:r w:rsidRPr="005613A0">
                    <w:rPr>
                      <w:rFonts w:ascii="Arial" w:hAnsi="Arial" w:cs="Arial"/>
                      <w:b/>
                      <w:bCs/>
                      <w:color w:val="000000"/>
                    </w:rPr>
                    <w:t>StringBuffer is</w:t>
                  </w:r>
                  <w:r w:rsidRPr="005613A0">
                    <w:rPr>
                      <w:rStyle w:val="apple-converted-space"/>
                      <w:rFonts w:ascii="Arial" w:hAnsi="Arial" w:cs="Arial"/>
                      <w:b/>
                      <w:bCs/>
                      <w:color w:val="000000"/>
                    </w:rPr>
                    <w:t> </w:t>
                  </w:r>
                  <w:hyperlink r:id="rId56" w:history="1">
                    <w:r w:rsidRPr="005613A0">
                      <w:rPr>
                        <w:rStyle w:val="Hyperlink"/>
                        <w:rFonts w:ascii="Arial" w:hAnsi="Arial" w:cs="Arial"/>
                        <w:b/>
                        <w:bCs/>
                        <w:color w:val="660099"/>
                      </w:rPr>
                      <w:t>synchronized</w:t>
                    </w:r>
                  </w:hyperlink>
                  <w:hyperlink r:id="rId57" w:history="1">
                    <w:r w:rsidRPr="005613A0">
                      <w:rPr>
                        <w:rStyle w:val="apple-converted-space"/>
                        <w:rFonts w:ascii="Arial" w:hAnsi="Arial" w:cs="Arial"/>
                        <w:color w:val="660099"/>
                      </w:rPr>
                      <w:t> </w:t>
                    </w:r>
                  </w:hyperlink>
                  <w:r w:rsidRPr="005613A0">
                    <w:rPr>
                      <w:rFonts w:ascii="Arial" w:hAnsi="Arial" w:cs="Arial"/>
                      <w:color w:val="000000"/>
                    </w:rPr>
                    <w:t>while</w:t>
                  </w:r>
                  <w:r w:rsidRPr="005613A0">
                    <w:rPr>
                      <w:rStyle w:val="apple-converted-space"/>
                      <w:rFonts w:ascii="Arial" w:hAnsi="Arial" w:cs="Arial"/>
                      <w:color w:val="000000"/>
                    </w:rPr>
                    <w:t> </w:t>
                  </w:r>
                  <w:r w:rsidRPr="005613A0">
                    <w:rPr>
                      <w:rFonts w:ascii="Arial" w:hAnsi="Arial" w:cs="Arial"/>
                      <w:b/>
                      <w:bCs/>
                      <w:color w:val="000000"/>
                    </w:rPr>
                    <w:t>StringBuilder is not</w:t>
                  </w:r>
                  <w:r w:rsidRPr="005613A0">
                    <w:rPr>
                      <w:rStyle w:val="apple-converted-space"/>
                      <w:rFonts w:ascii="Arial" w:hAnsi="Arial" w:cs="Arial"/>
                      <w:color w:val="000000"/>
                    </w:rPr>
                    <w:t> </w:t>
                  </w:r>
                  <w:r w:rsidRPr="005613A0">
                    <w:rPr>
                      <w:rFonts w:ascii="Arial" w:hAnsi="Arial" w:cs="Arial"/>
                      <w:color w:val="000000"/>
                    </w:rPr>
                    <w:t>which makes StringBuilder faster than StringBuffer.</w:t>
                  </w: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5613A0">
                    <w:rPr>
                      <w:rFonts w:ascii="Arial" w:hAnsi="Arial" w:cs="Arial"/>
                      <w:color w:val="000000"/>
                    </w:rPr>
                    <w:t>3) Concatenation operator "+" is internal implemented using either StringBuffer or StringBuilder.</w:t>
                  </w:r>
                </w:p>
                <w:p w:rsidR="001621A4" w:rsidRPr="005613A0"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5613A0">
                    <w:rPr>
                      <w:rFonts w:ascii="Arial" w:hAnsi="Arial" w:cs="Arial"/>
                      <w:color w:val="000000"/>
                    </w:rPr>
                    <w:t>4) Use String if you require</w:t>
                  </w:r>
                  <w:r w:rsidRPr="005613A0">
                    <w:rPr>
                      <w:rStyle w:val="apple-converted-space"/>
                      <w:rFonts w:ascii="Arial" w:hAnsi="Arial" w:cs="Arial"/>
                      <w:color w:val="000000"/>
                    </w:rPr>
                    <w:t> </w:t>
                  </w:r>
                  <w:hyperlink r:id="rId58" w:history="1">
                    <w:r w:rsidRPr="005613A0">
                      <w:rPr>
                        <w:rStyle w:val="Hyperlink"/>
                        <w:rFonts w:ascii="Arial" w:hAnsi="Arial" w:cs="Arial"/>
                        <w:color w:val="660099"/>
                      </w:rPr>
                      <w:t>immutability</w:t>
                    </w:r>
                  </w:hyperlink>
                  <w:r w:rsidRPr="005613A0">
                    <w:rPr>
                      <w:rFonts w:ascii="Arial" w:hAnsi="Arial" w:cs="Arial"/>
                      <w:color w:val="000000"/>
                    </w:rPr>
                    <w:t>, use Stringbuffer in java if you need mutable +</w:t>
                  </w:r>
                  <w:r w:rsidRPr="005613A0">
                    <w:rPr>
                      <w:rStyle w:val="apple-converted-space"/>
                      <w:rFonts w:ascii="Arial" w:hAnsi="Arial" w:cs="Arial"/>
                      <w:color w:val="000000"/>
                    </w:rPr>
                    <w:t> </w:t>
                  </w:r>
                  <w:hyperlink r:id="rId59" w:history="1">
                    <w:r w:rsidRPr="005613A0">
                      <w:rPr>
                        <w:rStyle w:val="Hyperlink"/>
                        <w:rFonts w:ascii="Arial" w:hAnsi="Arial" w:cs="Arial"/>
                        <w:color w:val="660099"/>
                      </w:rPr>
                      <w:t>thread-safety</w:t>
                    </w:r>
                  </w:hyperlink>
                  <w:r w:rsidRPr="005613A0">
                    <w:rPr>
                      <w:rStyle w:val="apple-converted-space"/>
                      <w:rFonts w:ascii="Arial" w:hAnsi="Arial" w:cs="Arial"/>
                      <w:color w:val="000000"/>
                    </w:rPr>
                    <w:t> </w:t>
                  </w:r>
                  <w:r w:rsidRPr="005613A0">
                    <w:rPr>
                      <w:rFonts w:ascii="Arial" w:hAnsi="Arial" w:cs="Arial"/>
                      <w:color w:val="000000"/>
                    </w:rPr>
                    <w:t>and use StringBuilder in Java if you require mutable + without thread-safety.</w:t>
                  </w:r>
                </w:p>
                <w:p w:rsidR="00DD4DB3" w:rsidRDefault="001621A4" w:rsidP="00E630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textAlignment w:val="baseline"/>
                    <w:rPr>
                      <w:rFonts w:ascii="Arial" w:hAnsi="Arial" w:cs="Arial"/>
                      <w:b/>
                      <w:bCs/>
                      <w:color w:val="777777"/>
                    </w:rPr>
                  </w:pPr>
                  <w:r w:rsidRPr="005613A0">
                    <w:rPr>
                      <w:rFonts w:ascii="Arial" w:hAnsi="Arial" w:cs="Arial"/>
                      <w:b/>
                      <w:bCs/>
                      <w:color w:val="777777"/>
                    </w:rPr>
                    <w:t> </w:t>
                  </w:r>
                </w:p>
                <w:p w:rsidR="001621A4" w:rsidRPr="005613A0" w:rsidRDefault="001621A4" w:rsidP="00E630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textAlignment w:val="baseline"/>
                    <w:rPr>
                      <w:rFonts w:ascii="Arial" w:hAnsi="Arial" w:cs="Arial"/>
                      <w:color w:val="777777"/>
                    </w:rPr>
                  </w:pPr>
                  <w:r w:rsidRPr="005613A0">
                    <w:rPr>
                      <w:rFonts w:ascii="Arial" w:hAnsi="Arial" w:cs="Arial"/>
                      <w:b/>
                      <w:bCs/>
                      <w:color w:val="777777"/>
                    </w:rPr>
                    <w:t>What is serialization?  </w:t>
                  </w:r>
                </w:p>
                <w:p w:rsidR="001621A4" w:rsidRPr="005613A0" w:rsidRDefault="001621A4" w:rsidP="00E630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textAlignment w:val="baseline"/>
                    <w:rPr>
                      <w:rFonts w:ascii="Arial" w:hAnsi="Arial" w:cs="Arial"/>
                      <w:color w:val="777777"/>
                    </w:rPr>
                  </w:pPr>
                  <w:r w:rsidRPr="005613A0">
                    <w:rPr>
                      <w:rFonts w:ascii="Arial" w:hAnsi="Arial" w:cs="Arial"/>
                      <w:color w:val="777777"/>
                    </w:rPr>
                    <w:t>When we want to transport an object through network then we have to convert the object into a stream of bytes. The process of converting an object into a stream of bytes is called Serialization</w:t>
                  </w:r>
                </w:p>
                <w:p w:rsidR="001621A4" w:rsidRPr="005613A0" w:rsidRDefault="001621A4" w:rsidP="00E630B5">
                  <w:pPr>
                    <w:pStyle w:val="Heading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 w:beforeAutospacing="0" w:after="48" w:afterAutospacing="0"/>
                    <w:ind w:right="48"/>
                    <w:jc w:val="both"/>
                    <w:rPr>
                      <w:rFonts w:ascii="Arial" w:hAnsi="Arial" w:cs="Arial"/>
                      <w:b w:val="0"/>
                      <w:bCs w:val="0"/>
                      <w:color w:val="000000"/>
                      <w:sz w:val="24"/>
                      <w:szCs w:val="24"/>
                    </w:rPr>
                  </w:pPr>
                </w:p>
                <w:p w:rsidR="003070EF" w:rsidRDefault="00FC1657" w:rsidP="00E630B5">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5" w:beforeAutospacing="0" w:after="300" w:afterAutospacing="0"/>
                    <w:textAlignment w:val="baseline"/>
                    <w:rPr>
                      <w:rFonts w:ascii="Arial" w:hAnsi="Arial" w:cs="Arial"/>
                      <w:color w:val="000000"/>
                      <w:sz w:val="24"/>
                      <w:szCs w:val="24"/>
                    </w:rPr>
                  </w:pPr>
                  <w:hyperlink r:id="rId60" w:history="1">
                    <w:r w:rsidR="001621A4" w:rsidRPr="005613A0">
                      <w:rPr>
                        <w:rStyle w:val="Hyperlink"/>
                        <w:rFonts w:ascii="Arial" w:hAnsi="Arial" w:cs="Arial"/>
                        <w:color w:val="000000"/>
                        <w:sz w:val="24"/>
                        <w:szCs w:val="24"/>
                        <w:bdr w:val="none" w:sz="0" w:space="0" w:color="auto" w:frame="1"/>
                      </w:rPr>
                      <w:t>What is thread Safe in java</w:t>
                    </w:r>
                  </w:hyperlink>
                  <w:r w:rsidR="001621A4" w:rsidRPr="005613A0">
                    <w:rPr>
                      <w:rFonts w:ascii="Arial" w:hAnsi="Arial" w:cs="Arial"/>
                      <w:color w:val="000000"/>
                      <w:sz w:val="24"/>
                      <w:szCs w:val="24"/>
                    </w:rPr>
                    <w:t>-</w:t>
                  </w:r>
                </w:p>
                <w:p w:rsidR="00365650" w:rsidRDefault="003070EF" w:rsidP="00244542">
                  <w:pPr>
                    <w:pStyle w:val="NormalWeb"/>
                    <w:shd w:val="clear" w:color="auto" w:fill="FFFFFF"/>
                    <w:spacing w:before="0" w:beforeAutospacing="0" w:after="0" w:afterAutospacing="0"/>
                    <w:rPr>
                      <w:rFonts w:ascii="Arial" w:hAnsi="Arial" w:cs="Arial"/>
                      <w:color w:val="242729"/>
                      <w:sz w:val="23"/>
                      <w:szCs w:val="23"/>
                    </w:rPr>
                  </w:pPr>
                  <w:r w:rsidRPr="003070EF">
                    <w:rPr>
                      <w:rFonts w:ascii="Arial" w:hAnsi="Arial" w:cs="Arial"/>
                      <w:color w:val="242729"/>
                      <w:sz w:val="23"/>
                      <w:szCs w:val="23"/>
                    </w:rPr>
                    <w:t xml:space="preserve">As others have pointed out, thread safety means that a piece of code will work without errors if it's </w:t>
                  </w:r>
                </w:p>
                <w:p w:rsidR="00365650" w:rsidRDefault="003070EF" w:rsidP="00244542">
                  <w:pPr>
                    <w:pStyle w:val="NormalWeb"/>
                    <w:shd w:val="clear" w:color="auto" w:fill="FFFFFF"/>
                    <w:spacing w:before="0" w:beforeAutospacing="0" w:after="0" w:afterAutospacing="0"/>
                    <w:rPr>
                      <w:rFonts w:ascii="Arial" w:hAnsi="Arial" w:cs="Arial"/>
                      <w:color w:val="242729"/>
                      <w:sz w:val="23"/>
                      <w:szCs w:val="23"/>
                    </w:rPr>
                  </w:pPr>
                  <w:r w:rsidRPr="003070EF">
                    <w:rPr>
                      <w:rFonts w:ascii="Arial" w:hAnsi="Arial" w:cs="Arial"/>
                      <w:color w:val="242729"/>
                      <w:sz w:val="23"/>
                      <w:szCs w:val="23"/>
                    </w:rPr>
                    <w:t>used by more than one thread at once.</w:t>
                  </w:r>
                  <w:r w:rsidR="00244542">
                    <w:rPr>
                      <w:rFonts w:ascii="Arial" w:hAnsi="Arial" w:cs="Arial"/>
                      <w:color w:val="242729"/>
                      <w:sz w:val="23"/>
                      <w:szCs w:val="23"/>
                    </w:rPr>
                    <w:t xml:space="preserve"> Thread safety is a little bit more than just making sure </w:t>
                  </w:r>
                </w:p>
                <w:p w:rsidR="00365650" w:rsidRDefault="00244542" w:rsidP="00244542">
                  <w:pPr>
                    <w:pStyle w:val="NormalWeb"/>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t xml:space="preserve">your shared data is accessed by only one thread at a time. You have to ensure sequential access </w:t>
                  </w:r>
                </w:p>
                <w:p w:rsidR="00365650" w:rsidRDefault="00244542" w:rsidP="00244542">
                  <w:pPr>
                    <w:pStyle w:val="NormalWeb"/>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t>to shared data, while at the same time avoiding</w:t>
                  </w:r>
                  <w:r>
                    <w:rPr>
                      <w:rStyle w:val="apple-converted-space"/>
                      <w:rFonts w:ascii="Arial" w:hAnsi="Arial" w:cs="Arial"/>
                      <w:color w:val="242729"/>
                      <w:sz w:val="23"/>
                      <w:szCs w:val="23"/>
                    </w:rPr>
                    <w:t> </w:t>
                  </w:r>
                  <w:hyperlink r:id="rId61" w:history="1">
                    <w:r>
                      <w:rPr>
                        <w:rStyle w:val="Hyperlink"/>
                        <w:rFonts w:ascii="Arial" w:hAnsi="Arial" w:cs="Arial"/>
                        <w:color w:val="005999"/>
                        <w:sz w:val="23"/>
                        <w:szCs w:val="23"/>
                        <w:bdr w:val="none" w:sz="0" w:space="0" w:color="auto" w:frame="1"/>
                      </w:rPr>
                      <w:t>race conditions</w:t>
                    </w:r>
                  </w:hyperlink>
                  <w:r>
                    <w:rPr>
                      <w:rFonts w:ascii="Arial" w:hAnsi="Arial" w:cs="Arial"/>
                      <w:color w:val="242729"/>
                      <w:sz w:val="23"/>
                      <w:szCs w:val="23"/>
                    </w:rPr>
                    <w:t>,</w:t>
                  </w:r>
                  <w:r>
                    <w:rPr>
                      <w:rStyle w:val="apple-converted-space"/>
                      <w:rFonts w:ascii="Arial" w:hAnsi="Arial" w:cs="Arial"/>
                      <w:color w:val="242729"/>
                      <w:sz w:val="23"/>
                      <w:szCs w:val="23"/>
                    </w:rPr>
                    <w:t> </w:t>
                  </w:r>
                  <w:hyperlink r:id="rId62" w:history="1">
                    <w:r>
                      <w:rPr>
                        <w:rStyle w:val="Hyperlink"/>
                        <w:rFonts w:ascii="Arial" w:hAnsi="Arial" w:cs="Arial"/>
                        <w:color w:val="005999"/>
                        <w:sz w:val="23"/>
                        <w:szCs w:val="23"/>
                        <w:bdr w:val="none" w:sz="0" w:space="0" w:color="auto" w:frame="1"/>
                      </w:rPr>
                      <w:t>deadlocks</w:t>
                    </w:r>
                  </w:hyperlink>
                  <w:r>
                    <w:rPr>
                      <w:rFonts w:ascii="Arial" w:hAnsi="Arial" w:cs="Arial"/>
                      <w:color w:val="242729"/>
                      <w:sz w:val="23"/>
                      <w:szCs w:val="23"/>
                    </w:rPr>
                    <w:t>,</w:t>
                  </w:r>
                  <w:r>
                    <w:rPr>
                      <w:rStyle w:val="apple-converted-space"/>
                      <w:rFonts w:ascii="Arial" w:hAnsi="Arial" w:cs="Arial"/>
                      <w:color w:val="242729"/>
                      <w:sz w:val="23"/>
                      <w:szCs w:val="23"/>
                    </w:rPr>
                    <w:t> </w:t>
                  </w:r>
                  <w:hyperlink r:id="rId63" w:anchor="Livelock" w:history="1">
                    <w:r>
                      <w:rPr>
                        <w:rStyle w:val="Hyperlink"/>
                        <w:rFonts w:ascii="Arial" w:hAnsi="Arial" w:cs="Arial"/>
                        <w:color w:val="005999"/>
                        <w:sz w:val="23"/>
                        <w:szCs w:val="23"/>
                        <w:bdr w:val="none" w:sz="0" w:space="0" w:color="auto" w:frame="1"/>
                      </w:rPr>
                      <w:t>livelocks</w:t>
                    </w:r>
                  </w:hyperlink>
                  <w:r>
                    <w:rPr>
                      <w:rFonts w:ascii="Arial" w:hAnsi="Arial" w:cs="Arial"/>
                      <w:color w:val="242729"/>
                      <w:sz w:val="23"/>
                      <w:szCs w:val="23"/>
                    </w:rPr>
                    <w:t xml:space="preserve">, </w:t>
                  </w:r>
                </w:p>
                <w:p w:rsidR="00244542" w:rsidRDefault="00244542" w:rsidP="00244542">
                  <w:pPr>
                    <w:pStyle w:val="NormalWeb"/>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t>and</w:t>
                  </w:r>
                  <w:r>
                    <w:rPr>
                      <w:rStyle w:val="apple-converted-space"/>
                      <w:rFonts w:ascii="Arial" w:hAnsi="Arial" w:cs="Arial"/>
                      <w:color w:val="242729"/>
                      <w:sz w:val="23"/>
                      <w:szCs w:val="23"/>
                    </w:rPr>
                    <w:t> </w:t>
                  </w:r>
                  <w:hyperlink r:id="rId64" w:history="1">
                    <w:r>
                      <w:rPr>
                        <w:rStyle w:val="Hyperlink"/>
                        <w:rFonts w:ascii="Arial" w:hAnsi="Arial" w:cs="Arial"/>
                        <w:color w:val="005999"/>
                        <w:sz w:val="23"/>
                        <w:szCs w:val="23"/>
                        <w:bdr w:val="none" w:sz="0" w:space="0" w:color="auto" w:frame="1"/>
                      </w:rPr>
                      <w:t>resource starvation</w:t>
                    </w:r>
                  </w:hyperlink>
                  <w:r>
                    <w:rPr>
                      <w:rFonts w:ascii="Arial" w:hAnsi="Arial" w:cs="Arial"/>
                      <w:color w:val="242729"/>
                      <w:sz w:val="23"/>
                      <w:szCs w:val="23"/>
                    </w:rPr>
                    <w:t>.</w:t>
                  </w:r>
                </w:p>
                <w:p w:rsidR="003070EF" w:rsidRPr="003070EF" w:rsidRDefault="003070EF" w:rsidP="003070EF">
                  <w:pPr>
                    <w:shd w:val="clear" w:color="auto" w:fill="FFFFFF"/>
                    <w:spacing w:after="240"/>
                    <w:rPr>
                      <w:rFonts w:ascii="Arial" w:hAnsi="Arial" w:cs="Arial"/>
                      <w:color w:val="242729"/>
                      <w:sz w:val="23"/>
                      <w:szCs w:val="23"/>
                    </w:rPr>
                  </w:pPr>
                </w:p>
                <w:p w:rsidR="00735A3C" w:rsidRPr="00735A3C" w:rsidRDefault="001621A4" w:rsidP="00735A3C">
                  <w:pPr>
                    <w:pStyle w:val="Heading2"/>
                    <w:shd w:val="clear" w:color="auto" w:fill="FFFFFF"/>
                    <w:spacing w:before="0" w:beforeAutospacing="0" w:after="240" w:afterAutospacing="0"/>
                    <w:rPr>
                      <w:rFonts w:ascii="Arial" w:hAnsi="Arial" w:cs="Arial"/>
                      <w:color w:val="000000"/>
                      <w:sz w:val="45"/>
                      <w:szCs w:val="45"/>
                    </w:rPr>
                  </w:pPr>
                  <w:r w:rsidRPr="005613A0">
                    <w:rPr>
                      <w:rFonts w:ascii="Arial" w:hAnsi="Arial" w:cs="Arial"/>
                      <w:color w:val="000000"/>
                      <w:sz w:val="24"/>
                      <w:szCs w:val="24"/>
                      <w:shd w:val="clear" w:color="auto" w:fill="FFFFFF"/>
                    </w:rPr>
                    <w:t>.</w:t>
                  </w:r>
                  <w:r w:rsidR="00735A3C">
                    <w:rPr>
                      <w:rFonts w:ascii="Arial" w:hAnsi="Arial" w:cs="Arial"/>
                      <w:color w:val="000000"/>
                      <w:sz w:val="45"/>
                      <w:szCs w:val="45"/>
                    </w:rPr>
                    <w:t xml:space="preserve"> </w:t>
                  </w:r>
                  <w:r w:rsidR="000C5479">
                    <w:rPr>
                      <w:rFonts w:ascii="Arial" w:hAnsi="Arial" w:cs="Arial"/>
                      <w:color w:val="000000"/>
                      <w:sz w:val="45"/>
                      <w:szCs w:val="45"/>
                    </w:rPr>
                    <w:t>T</w:t>
                  </w:r>
                  <w:r w:rsidR="00735A3C" w:rsidRPr="00735A3C">
                    <w:rPr>
                      <w:rFonts w:ascii="Arial" w:hAnsi="Arial" w:cs="Arial"/>
                      <w:color w:val="000000"/>
                      <w:sz w:val="45"/>
                      <w:szCs w:val="45"/>
                    </w:rPr>
                    <w:t>hread Safety in Java</w:t>
                  </w:r>
                </w:p>
                <w:p w:rsidR="00AC6C96" w:rsidRDefault="00735A3C" w:rsidP="00735A3C">
                  <w:pPr>
                    <w:shd w:val="clear" w:color="auto" w:fill="FFFFFF"/>
                    <w:spacing w:after="390"/>
                    <w:rPr>
                      <w:rFonts w:ascii="Arial" w:hAnsi="Arial" w:cs="Arial"/>
                      <w:color w:val="666666"/>
                    </w:rPr>
                  </w:pPr>
                  <w:r w:rsidRPr="00735A3C">
                    <w:rPr>
                      <w:rFonts w:ascii="Arial" w:hAnsi="Arial" w:cs="Arial"/>
                      <w:color w:val="666666"/>
                    </w:rPr>
                    <w:t xml:space="preserve">Thread safety in java is the process to make our program safe to use in multithreaded </w:t>
                  </w:r>
                </w:p>
                <w:p w:rsidR="00735A3C" w:rsidRPr="00735A3C" w:rsidRDefault="004A0FD2" w:rsidP="00735A3C">
                  <w:pPr>
                    <w:shd w:val="clear" w:color="auto" w:fill="FFFFFF"/>
                    <w:spacing w:after="390"/>
                    <w:rPr>
                      <w:rFonts w:ascii="Arial" w:hAnsi="Arial" w:cs="Arial"/>
                      <w:color w:val="666666"/>
                    </w:rPr>
                  </w:pPr>
                  <w:r w:rsidRPr="00735A3C">
                    <w:rPr>
                      <w:rFonts w:ascii="Arial" w:hAnsi="Arial" w:cs="Arial"/>
                      <w:color w:val="666666"/>
                    </w:rPr>
                    <w:t>Environment</w:t>
                  </w:r>
                  <w:r w:rsidR="00735A3C" w:rsidRPr="00735A3C">
                    <w:rPr>
                      <w:rFonts w:ascii="Arial" w:hAnsi="Arial" w:cs="Arial"/>
                      <w:color w:val="666666"/>
                    </w:rPr>
                    <w:t>, there are different ways through which we can make our program thread safe.</w:t>
                  </w:r>
                </w:p>
                <w:p w:rsidR="00735A3C" w:rsidRPr="00735A3C" w:rsidRDefault="00735A3C" w:rsidP="00AE07BE">
                  <w:pPr>
                    <w:numPr>
                      <w:ilvl w:val="0"/>
                      <w:numId w:val="48"/>
                    </w:numPr>
                    <w:shd w:val="clear" w:color="auto" w:fill="FFFFFF"/>
                    <w:spacing w:before="100" w:beforeAutospacing="1" w:after="100" w:afterAutospacing="1"/>
                    <w:ind w:left="600"/>
                    <w:rPr>
                      <w:rFonts w:ascii="Arial" w:hAnsi="Arial" w:cs="Arial"/>
                      <w:color w:val="666666"/>
                    </w:rPr>
                  </w:pPr>
                  <w:r w:rsidRPr="00735A3C">
                    <w:rPr>
                      <w:rFonts w:ascii="Arial" w:hAnsi="Arial" w:cs="Arial"/>
                      <w:color w:val="666666"/>
                    </w:rPr>
                    <w:t>Synchronization is the easiest and most widely used tool for thread safety in java.</w:t>
                  </w:r>
                </w:p>
                <w:p w:rsidR="00735A3C" w:rsidRPr="00735A3C" w:rsidRDefault="00735A3C" w:rsidP="00AE07BE">
                  <w:pPr>
                    <w:numPr>
                      <w:ilvl w:val="0"/>
                      <w:numId w:val="48"/>
                    </w:numPr>
                    <w:shd w:val="clear" w:color="auto" w:fill="FFFFFF"/>
                    <w:spacing w:before="100" w:beforeAutospacing="1" w:after="100" w:afterAutospacing="1"/>
                    <w:ind w:left="600"/>
                    <w:rPr>
                      <w:rFonts w:ascii="Arial" w:hAnsi="Arial" w:cs="Arial"/>
                      <w:color w:val="666666"/>
                    </w:rPr>
                  </w:pPr>
                  <w:r w:rsidRPr="00735A3C">
                    <w:rPr>
                      <w:rFonts w:ascii="Arial" w:hAnsi="Arial" w:cs="Arial"/>
                      <w:color w:val="666666"/>
                    </w:rPr>
                    <w:t>Use of Atomic Wrapper classes from </w:t>
                  </w:r>
                  <w:r w:rsidRPr="00735A3C">
                    <w:rPr>
                      <w:rFonts w:ascii="Arial" w:hAnsi="Arial" w:cs="Arial"/>
                      <w:i/>
                      <w:iCs/>
                      <w:color w:val="666666"/>
                    </w:rPr>
                    <w:t>java.util.concurrent.atomic</w:t>
                  </w:r>
                  <w:r w:rsidRPr="00735A3C">
                    <w:rPr>
                      <w:rFonts w:ascii="Arial" w:hAnsi="Arial" w:cs="Arial"/>
                      <w:color w:val="666666"/>
                    </w:rPr>
                    <w:t> package. For example AtomicInteger</w:t>
                  </w:r>
                </w:p>
                <w:p w:rsidR="00735A3C" w:rsidRPr="00735A3C" w:rsidRDefault="00735A3C" w:rsidP="00AE07BE">
                  <w:pPr>
                    <w:numPr>
                      <w:ilvl w:val="0"/>
                      <w:numId w:val="48"/>
                    </w:numPr>
                    <w:shd w:val="clear" w:color="auto" w:fill="FFFFFF"/>
                    <w:spacing w:before="100" w:beforeAutospacing="1" w:after="100" w:afterAutospacing="1"/>
                    <w:ind w:left="600"/>
                    <w:rPr>
                      <w:rFonts w:ascii="Arial" w:hAnsi="Arial" w:cs="Arial"/>
                      <w:color w:val="666666"/>
                    </w:rPr>
                  </w:pPr>
                  <w:r w:rsidRPr="00735A3C">
                    <w:rPr>
                      <w:rFonts w:ascii="Arial" w:hAnsi="Arial" w:cs="Arial"/>
                      <w:color w:val="666666"/>
                    </w:rPr>
                    <w:t>Use of locks from </w:t>
                  </w:r>
                  <w:r w:rsidRPr="00735A3C">
                    <w:rPr>
                      <w:rFonts w:ascii="Arial" w:hAnsi="Arial" w:cs="Arial"/>
                      <w:i/>
                      <w:iCs/>
                      <w:color w:val="666666"/>
                    </w:rPr>
                    <w:t>java.util.concurrent.locks</w:t>
                  </w:r>
                  <w:r w:rsidRPr="00735A3C">
                    <w:rPr>
                      <w:rFonts w:ascii="Arial" w:hAnsi="Arial" w:cs="Arial"/>
                      <w:color w:val="666666"/>
                    </w:rPr>
                    <w:t> package.</w:t>
                  </w:r>
                </w:p>
                <w:p w:rsidR="00365650" w:rsidRDefault="00735A3C" w:rsidP="00AE07BE">
                  <w:pPr>
                    <w:numPr>
                      <w:ilvl w:val="0"/>
                      <w:numId w:val="48"/>
                    </w:numPr>
                    <w:shd w:val="clear" w:color="auto" w:fill="FFFFFF"/>
                    <w:spacing w:before="100" w:beforeAutospacing="1" w:after="100" w:afterAutospacing="1"/>
                    <w:ind w:left="600"/>
                    <w:rPr>
                      <w:rFonts w:ascii="Arial" w:hAnsi="Arial" w:cs="Arial"/>
                      <w:color w:val="666666"/>
                    </w:rPr>
                  </w:pPr>
                  <w:r w:rsidRPr="00735A3C">
                    <w:rPr>
                      <w:rFonts w:ascii="Arial" w:hAnsi="Arial" w:cs="Arial"/>
                      <w:color w:val="666666"/>
                    </w:rPr>
                    <w:t>Using thread safe collection classes, check this post for usage of</w:t>
                  </w:r>
                </w:p>
                <w:p w:rsidR="00735A3C" w:rsidRPr="00735A3C" w:rsidRDefault="00735A3C" w:rsidP="00365650">
                  <w:pPr>
                    <w:shd w:val="clear" w:color="auto" w:fill="FFFFFF"/>
                    <w:spacing w:before="100" w:beforeAutospacing="1" w:after="100" w:afterAutospacing="1"/>
                    <w:ind w:left="600"/>
                    <w:rPr>
                      <w:rFonts w:ascii="Arial" w:hAnsi="Arial" w:cs="Arial"/>
                      <w:color w:val="666666"/>
                    </w:rPr>
                  </w:pPr>
                  <w:r w:rsidRPr="00735A3C">
                    <w:rPr>
                      <w:rFonts w:ascii="Arial" w:hAnsi="Arial" w:cs="Arial"/>
                      <w:color w:val="666666"/>
                    </w:rPr>
                    <w:t> </w:t>
                  </w:r>
                  <w:hyperlink r:id="rId65" w:history="1">
                    <w:r w:rsidRPr="00735A3C">
                      <w:rPr>
                        <w:rFonts w:ascii="Arial" w:hAnsi="Arial" w:cs="Arial"/>
                        <w:color w:val="FF0000"/>
                      </w:rPr>
                      <w:t>ConcurrentHashMap</w:t>
                    </w:r>
                  </w:hyperlink>
                  <w:r w:rsidRPr="00735A3C">
                    <w:rPr>
                      <w:rFonts w:ascii="Arial" w:hAnsi="Arial" w:cs="Arial"/>
                      <w:color w:val="666666"/>
                    </w:rPr>
                    <w:t> for thread safety.</w:t>
                  </w:r>
                </w:p>
                <w:p w:rsidR="00365650" w:rsidRDefault="00735A3C" w:rsidP="00AE07BE">
                  <w:pPr>
                    <w:numPr>
                      <w:ilvl w:val="0"/>
                      <w:numId w:val="48"/>
                    </w:numPr>
                    <w:shd w:val="clear" w:color="auto" w:fill="FFFFFF"/>
                    <w:spacing w:before="100" w:beforeAutospacing="1" w:after="100" w:afterAutospacing="1"/>
                    <w:ind w:left="600"/>
                    <w:rPr>
                      <w:rFonts w:ascii="Arial" w:hAnsi="Arial" w:cs="Arial"/>
                      <w:color w:val="666666"/>
                    </w:rPr>
                  </w:pPr>
                  <w:r w:rsidRPr="00735A3C">
                    <w:rPr>
                      <w:rFonts w:ascii="Arial" w:hAnsi="Arial" w:cs="Arial"/>
                      <w:color w:val="666666"/>
                    </w:rPr>
                    <w:t xml:space="preserve">Using volatile keyword with variables to make every thread read the data from </w:t>
                  </w:r>
                </w:p>
                <w:p w:rsidR="00735A3C" w:rsidRPr="00735A3C" w:rsidRDefault="00735A3C" w:rsidP="00365650">
                  <w:pPr>
                    <w:shd w:val="clear" w:color="auto" w:fill="FFFFFF"/>
                    <w:spacing w:before="100" w:beforeAutospacing="1" w:after="100" w:afterAutospacing="1"/>
                    <w:ind w:left="600"/>
                    <w:rPr>
                      <w:rFonts w:ascii="Arial" w:hAnsi="Arial" w:cs="Arial"/>
                      <w:color w:val="666666"/>
                    </w:rPr>
                  </w:pPr>
                  <w:r w:rsidRPr="00735A3C">
                    <w:rPr>
                      <w:rFonts w:ascii="Arial" w:hAnsi="Arial" w:cs="Arial"/>
                      <w:color w:val="666666"/>
                    </w:rPr>
                    <w:t>memory, not read from thread cache.</w:t>
                  </w:r>
                </w:p>
                <w:p w:rsidR="001621A4" w:rsidRPr="005613A0" w:rsidRDefault="001621A4" w:rsidP="00E630B5">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5" w:beforeAutospacing="0" w:after="300" w:afterAutospacing="0"/>
                    <w:textAlignment w:val="baseline"/>
                    <w:rPr>
                      <w:rFonts w:ascii="Arial" w:hAnsi="Arial" w:cs="Arial"/>
                      <w:color w:val="666666"/>
                      <w:spacing w:val="-15"/>
                      <w:sz w:val="24"/>
                      <w:szCs w:val="24"/>
                    </w:rPr>
                  </w:pPr>
                </w:p>
                <w:p w:rsidR="001621A4" w:rsidRPr="005613A0" w:rsidRDefault="001621A4" w:rsidP="00E630B5">
                  <w:pPr>
                    <w:pStyle w:val="HTMLPreformatted"/>
                    <w:shd w:val="clear" w:color="auto" w:fill="EEEEEE"/>
                    <w:spacing w:line="270" w:lineRule="atLeast"/>
                    <w:textAlignment w:val="baseline"/>
                    <w:rPr>
                      <w:rStyle w:val="pln"/>
                      <w:rFonts w:ascii="Arial" w:hAnsi="Arial" w:cs="Arial"/>
                      <w:color w:val="000000"/>
                      <w:sz w:val="24"/>
                      <w:szCs w:val="24"/>
                      <w:bdr w:val="none" w:sz="0" w:space="0" w:color="auto" w:frame="1"/>
                    </w:rPr>
                  </w:pPr>
                  <w:r w:rsidRPr="005613A0">
                    <w:rPr>
                      <w:rStyle w:val="kwd"/>
                      <w:rFonts w:ascii="Arial" w:hAnsi="Arial" w:cs="Arial"/>
                      <w:color w:val="00008B"/>
                      <w:sz w:val="24"/>
                      <w:szCs w:val="24"/>
                      <w:bdr w:val="none" w:sz="0" w:space="0" w:color="auto" w:frame="1"/>
                    </w:rPr>
                    <w:t>private</w:t>
                  </w:r>
                  <w:r w:rsidRPr="005613A0">
                    <w:rPr>
                      <w:rStyle w:val="pln"/>
                      <w:rFonts w:ascii="Arial" w:hAnsi="Arial" w:cs="Arial"/>
                      <w:color w:val="00008B"/>
                      <w:sz w:val="24"/>
                      <w:szCs w:val="24"/>
                      <w:bdr w:val="none" w:sz="0" w:space="0" w:color="auto" w:frame="1"/>
                    </w:rPr>
                    <w:t>int</w:t>
                  </w:r>
                  <w:r w:rsidRPr="005613A0">
                    <w:rPr>
                      <w:rStyle w:val="pln"/>
                      <w:rFonts w:ascii="Arial" w:hAnsi="Arial" w:cs="Arial"/>
                      <w:color w:val="000000"/>
                      <w:sz w:val="24"/>
                      <w:szCs w:val="24"/>
                      <w:bdr w:val="none" w:sz="0" w:space="0" w:color="auto" w:frame="1"/>
                    </w:rPr>
                    <w:t xml:space="preserve"> myInt </w:t>
                  </w:r>
                  <w:r w:rsidRPr="005613A0">
                    <w:rPr>
                      <w:rStyle w:val="pun"/>
                      <w:rFonts w:ascii="Arial" w:hAnsi="Arial" w:cs="Arial"/>
                      <w:color w:val="000000"/>
                      <w:sz w:val="24"/>
                      <w:szCs w:val="24"/>
                      <w:bdr w:val="none" w:sz="0" w:space="0" w:color="auto" w:frame="1"/>
                    </w:rPr>
                    <w:t>=</w:t>
                  </w:r>
                  <w:r w:rsidRPr="005613A0">
                    <w:rPr>
                      <w:rStyle w:val="pln"/>
                      <w:rFonts w:ascii="Arial" w:hAnsi="Arial" w:cs="Arial"/>
                      <w:color w:val="800000"/>
                      <w:sz w:val="24"/>
                      <w:szCs w:val="24"/>
                      <w:bdr w:val="none" w:sz="0" w:space="0" w:color="auto" w:frame="1"/>
                    </w:rPr>
                    <w:t>0</w:t>
                  </w:r>
                  <w:r w:rsidRPr="005613A0">
                    <w:rPr>
                      <w:rStyle w:val="pun"/>
                      <w:rFonts w:ascii="Arial" w:hAnsi="Arial" w:cs="Arial"/>
                      <w:color w:val="000000"/>
                      <w:sz w:val="24"/>
                      <w:szCs w:val="24"/>
                      <w:bdr w:val="none" w:sz="0" w:space="0" w:color="auto" w:frame="1"/>
                    </w:rPr>
                    <w:t>;</w:t>
                  </w:r>
                </w:p>
                <w:p w:rsidR="001621A4" w:rsidRPr="005613A0" w:rsidRDefault="001621A4" w:rsidP="00E630B5">
                  <w:pPr>
                    <w:pStyle w:val="HTMLPreformatted"/>
                    <w:shd w:val="clear" w:color="auto" w:fill="EEEEEE"/>
                    <w:spacing w:line="270" w:lineRule="atLeast"/>
                    <w:textAlignment w:val="baseline"/>
                    <w:rPr>
                      <w:rStyle w:val="pln"/>
                      <w:rFonts w:ascii="Arial" w:hAnsi="Arial" w:cs="Arial"/>
                      <w:color w:val="000000"/>
                      <w:sz w:val="24"/>
                      <w:szCs w:val="24"/>
                      <w:bdr w:val="none" w:sz="0" w:space="0" w:color="auto" w:frame="1"/>
                    </w:rPr>
                  </w:pPr>
                  <w:r w:rsidRPr="005613A0">
                    <w:rPr>
                      <w:rFonts w:ascii="Arial" w:hAnsi="Arial" w:cs="Arial"/>
                      <w:color w:val="00008B"/>
                      <w:sz w:val="24"/>
                      <w:szCs w:val="24"/>
                      <w:bdr w:val="none" w:sz="0" w:space="0" w:color="auto" w:frame="1"/>
                    </w:rPr>
                    <w:t>public</w:t>
                  </w:r>
                  <w:r w:rsidRPr="005613A0">
                    <w:rPr>
                      <w:rStyle w:val="pln"/>
                      <w:rFonts w:ascii="Arial" w:hAnsi="Arial" w:cs="Arial"/>
                      <w:color w:val="00008B"/>
                      <w:sz w:val="24"/>
                      <w:szCs w:val="24"/>
                      <w:bdr w:val="none" w:sz="0" w:space="0" w:color="auto" w:frame="1"/>
                    </w:rPr>
                    <w:t>int</w:t>
                  </w:r>
                  <w:r w:rsidRPr="005613A0">
                    <w:rPr>
                      <w:rStyle w:val="pln"/>
                      <w:rFonts w:ascii="Arial" w:hAnsi="Arial" w:cs="Arial"/>
                      <w:color w:val="2B91AF"/>
                      <w:sz w:val="24"/>
                      <w:szCs w:val="24"/>
                      <w:bdr w:val="none" w:sz="0" w:space="0" w:color="auto" w:frame="1"/>
                    </w:rPr>
                    <w:t>AddOne</w:t>
                  </w:r>
                  <w:r w:rsidRPr="005613A0">
                    <w:rPr>
                      <w:rStyle w:val="pun"/>
                      <w:rFonts w:ascii="Arial" w:hAnsi="Arial" w:cs="Arial"/>
                      <w:color w:val="000000"/>
                      <w:sz w:val="24"/>
                      <w:szCs w:val="24"/>
                      <w:bdr w:val="none" w:sz="0" w:space="0" w:color="auto" w:frame="1"/>
                    </w:rPr>
                    <w:t>()</w:t>
                  </w:r>
                </w:p>
                <w:p w:rsidR="001621A4" w:rsidRPr="005613A0" w:rsidRDefault="001621A4" w:rsidP="00E630B5">
                  <w:pPr>
                    <w:pStyle w:val="HTMLPreformatted"/>
                    <w:shd w:val="clear" w:color="auto" w:fill="EEEEEE"/>
                    <w:spacing w:line="270" w:lineRule="atLeast"/>
                    <w:textAlignment w:val="baseline"/>
                    <w:rPr>
                      <w:rStyle w:val="pln"/>
                      <w:rFonts w:ascii="Arial" w:hAnsi="Arial" w:cs="Arial"/>
                      <w:color w:val="000000"/>
                      <w:sz w:val="24"/>
                      <w:szCs w:val="24"/>
                      <w:bdr w:val="none" w:sz="0" w:space="0" w:color="auto" w:frame="1"/>
                    </w:rPr>
                  </w:pPr>
                  <w:r w:rsidRPr="005613A0">
                    <w:rPr>
                      <w:rFonts w:ascii="Arial" w:hAnsi="Arial" w:cs="Arial"/>
                      <w:color w:val="000000"/>
                      <w:sz w:val="24"/>
                      <w:szCs w:val="24"/>
                      <w:bdr w:val="none" w:sz="0" w:space="0" w:color="auto" w:frame="1"/>
                    </w:rPr>
                    <w:t>{</w:t>
                  </w:r>
                </w:p>
                <w:p w:rsidR="001621A4" w:rsidRPr="005613A0" w:rsidRDefault="001621A4" w:rsidP="00E630B5">
                  <w:pPr>
                    <w:pStyle w:val="HTMLPreformatted"/>
                    <w:shd w:val="clear" w:color="auto" w:fill="EEEEEE"/>
                    <w:spacing w:line="270" w:lineRule="atLeast"/>
                    <w:textAlignment w:val="baseline"/>
                    <w:rPr>
                      <w:rStyle w:val="pln"/>
                      <w:rFonts w:ascii="Arial" w:hAnsi="Arial" w:cs="Arial"/>
                      <w:color w:val="000000"/>
                      <w:sz w:val="24"/>
                      <w:szCs w:val="24"/>
                      <w:bdr w:val="none" w:sz="0" w:space="0" w:color="auto" w:frame="1"/>
                    </w:rPr>
                  </w:pPr>
                  <w:r w:rsidRPr="005613A0">
                    <w:rPr>
                      <w:rStyle w:val="pln"/>
                      <w:rFonts w:ascii="Arial" w:hAnsi="Arial" w:cs="Arial"/>
                      <w:color w:val="00008B"/>
                      <w:sz w:val="24"/>
                      <w:szCs w:val="24"/>
                      <w:bdr w:val="none" w:sz="0" w:space="0" w:color="auto" w:frame="1"/>
                    </w:rPr>
                    <w:t>int</w:t>
                  </w:r>
                  <w:r w:rsidRPr="005613A0">
                    <w:rPr>
                      <w:rStyle w:val="pln"/>
                      <w:rFonts w:ascii="Arial" w:hAnsi="Arial" w:cs="Arial"/>
                      <w:color w:val="000000"/>
                      <w:sz w:val="24"/>
                      <w:szCs w:val="24"/>
                      <w:bdr w:val="none" w:sz="0" w:space="0" w:color="auto" w:frame="1"/>
                    </w:rPr>
                    <w:t xml:space="preserve"> tmp </w:t>
                  </w:r>
                  <w:r w:rsidRPr="005613A0">
                    <w:rPr>
                      <w:rStyle w:val="pun"/>
                      <w:rFonts w:ascii="Arial" w:hAnsi="Arial" w:cs="Arial"/>
                      <w:color w:val="000000"/>
                      <w:sz w:val="24"/>
                      <w:szCs w:val="24"/>
                      <w:bdr w:val="none" w:sz="0" w:space="0" w:color="auto" w:frame="1"/>
                    </w:rPr>
                    <w:t>=</w:t>
                  </w:r>
                  <w:r w:rsidRPr="005613A0">
                    <w:rPr>
                      <w:rStyle w:val="pln"/>
                      <w:rFonts w:ascii="Arial" w:hAnsi="Arial" w:cs="Arial"/>
                      <w:color w:val="000000"/>
                      <w:sz w:val="24"/>
                      <w:szCs w:val="24"/>
                      <w:bdr w:val="none" w:sz="0" w:space="0" w:color="auto" w:frame="1"/>
                    </w:rPr>
                    <w:t xml:space="preserve"> myInt</w:t>
                  </w:r>
                  <w:r w:rsidRPr="005613A0">
                    <w:rPr>
                      <w:rStyle w:val="pun"/>
                      <w:rFonts w:ascii="Arial" w:hAnsi="Arial" w:cs="Arial"/>
                      <w:color w:val="000000"/>
                      <w:sz w:val="24"/>
                      <w:szCs w:val="24"/>
                      <w:bdr w:val="none" w:sz="0" w:space="0" w:color="auto" w:frame="1"/>
                    </w:rPr>
                    <w:t>;</w:t>
                  </w:r>
                </w:p>
                <w:p w:rsidR="001621A4" w:rsidRPr="005613A0" w:rsidRDefault="001621A4" w:rsidP="00E630B5">
                  <w:pPr>
                    <w:pStyle w:val="HTMLPreformatted"/>
                    <w:shd w:val="clear" w:color="auto" w:fill="EEEEEE"/>
                    <w:spacing w:line="270" w:lineRule="atLeast"/>
                    <w:textAlignment w:val="baseline"/>
                    <w:rPr>
                      <w:rStyle w:val="pln"/>
                      <w:rFonts w:ascii="Arial" w:hAnsi="Arial" w:cs="Arial"/>
                      <w:color w:val="000000"/>
                      <w:sz w:val="24"/>
                      <w:szCs w:val="24"/>
                      <w:bdr w:val="none" w:sz="0" w:space="0" w:color="auto" w:frame="1"/>
                    </w:rPr>
                  </w:pPr>
                  <w:r w:rsidRPr="005613A0">
                    <w:rPr>
                      <w:rStyle w:val="pln"/>
                      <w:rFonts w:ascii="Arial" w:hAnsi="Arial" w:cs="Arial"/>
                      <w:color w:val="000000"/>
                      <w:sz w:val="24"/>
                      <w:szCs w:val="24"/>
                      <w:bdr w:val="none" w:sz="0" w:space="0" w:color="auto" w:frame="1"/>
                    </w:rPr>
                    <w:t xml:space="preserve">    tmp </w:t>
                  </w:r>
                  <w:r w:rsidRPr="005613A0">
                    <w:rPr>
                      <w:rStyle w:val="pun"/>
                      <w:rFonts w:ascii="Arial" w:hAnsi="Arial" w:cs="Arial"/>
                      <w:color w:val="000000"/>
                      <w:sz w:val="24"/>
                      <w:szCs w:val="24"/>
                      <w:bdr w:val="none" w:sz="0" w:space="0" w:color="auto" w:frame="1"/>
                    </w:rPr>
                    <w:t>=</w:t>
                  </w:r>
                  <w:r w:rsidRPr="005613A0">
                    <w:rPr>
                      <w:rStyle w:val="pln"/>
                      <w:rFonts w:ascii="Arial" w:hAnsi="Arial" w:cs="Arial"/>
                      <w:color w:val="000000"/>
                      <w:sz w:val="24"/>
                      <w:szCs w:val="24"/>
                      <w:bdr w:val="none" w:sz="0" w:space="0" w:color="auto" w:frame="1"/>
                    </w:rPr>
                    <w:t xml:space="preserve"> tmp </w:t>
                  </w:r>
                  <w:r w:rsidRPr="005613A0">
                    <w:rPr>
                      <w:rStyle w:val="pun"/>
                      <w:rFonts w:ascii="Arial" w:hAnsi="Arial" w:cs="Arial"/>
                      <w:color w:val="000000"/>
                      <w:sz w:val="24"/>
                      <w:szCs w:val="24"/>
                      <w:bdr w:val="none" w:sz="0" w:space="0" w:color="auto" w:frame="1"/>
                    </w:rPr>
                    <w:t>+</w:t>
                  </w:r>
                  <w:r w:rsidRPr="005613A0">
                    <w:rPr>
                      <w:rStyle w:val="pln"/>
                      <w:rFonts w:ascii="Arial" w:hAnsi="Arial" w:cs="Arial"/>
                      <w:color w:val="800000"/>
                      <w:sz w:val="24"/>
                      <w:szCs w:val="24"/>
                      <w:bdr w:val="none" w:sz="0" w:space="0" w:color="auto" w:frame="1"/>
                    </w:rPr>
                    <w:t>1</w:t>
                  </w:r>
                  <w:r w:rsidRPr="005613A0">
                    <w:rPr>
                      <w:rStyle w:val="pun"/>
                      <w:rFonts w:ascii="Arial" w:hAnsi="Arial" w:cs="Arial"/>
                      <w:color w:val="000000"/>
                      <w:sz w:val="24"/>
                      <w:szCs w:val="24"/>
                      <w:bdr w:val="none" w:sz="0" w:space="0" w:color="auto" w:frame="1"/>
                    </w:rPr>
                    <w:t>;</w:t>
                  </w:r>
                </w:p>
                <w:p w:rsidR="001621A4" w:rsidRPr="005613A0" w:rsidRDefault="001621A4" w:rsidP="00E630B5">
                  <w:pPr>
                    <w:pStyle w:val="HTMLPreformatted"/>
                    <w:shd w:val="clear" w:color="auto" w:fill="EEEEEE"/>
                    <w:spacing w:line="270" w:lineRule="atLeast"/>
                    <w:textAlignment w:val="baseline"/>
                    <w:rPr>
                      <w:rStyle w:val="pln"/>
                      <w:rFonts w:ascii="Arial" w:hAnsi="Arial" w:cs="Arial"/>
                      <w:color w:val="000000"/>
                      <w:sz w:val="24"/>
                      <w:szCs w:val="24"/>
                      <w:bdr w:val="none" w:sz="0" w:space="0" w:color="auto" w:frame="1"/>
                    </w:rPr>
                  </w:pPr>
                  <w:r w:rsidRPr="005613A0">
                    <w:rPr>
                      <w:rStyle w:val="pln"/>
                      <w:rFonts w:ascii="Arial" w:hAnsi="Arial" w:cs="Arial"/>
                      <w:color w:val="000000"/>
                      <w:sz w:val="24"/>
                      <w:szCs w:val="24"/>
                      <w:bdr w:val="none" w:sz="0" w:space="0" w:color="auto" w:frame="1"/>
                    </w:rPr>
                    <w:t xml:space="preserve">    myInt </w:t>
                  </w:r>
                  <w:r w:rsidRPr="005613A0">
                    <w:rPr>
                      <w:rStyle w:val="pun"/>
                      <w:rFonts w:ascii="Arial" w:hAnsi="Arial" w:cs="Arial"/>
                      <w:color w:val="000000"/>
                      <w:sz w:val="24"/>
                      <w:szCs w:val="24"/>
                      <w:bdr w:val="none" w:sz="0" w:space="0" w:color="auto" w:frame="1"/>
                    </w:rPr>
                    <w:t>=</w:t>
                  </w:r>
                  <w:r w:rsidRPr="005613A0">
                    <w:rPr>
                      <w:rStyle w:val="pln"/>
                      <w:rFonts w:ascii="Arial" w:hAnsi="Arial" w:cs="Arial"/>
                      <w:color w:val="000000"/>
                      <w:sz w:val="24"/>
                      <w:szCs w:val="24"/>
                      <w:bdr w:val="none" w:sz="0" w:space="0" w:color="auto" w:frame="1"/>
                    </w:rPr>
                    <w:t xml:space="preserve"> tmp</w:t>
                  </w:r>
                  <w:r w:rsidRPr="005613A0">
                    <w:rPr>
                      <w:rStyle w:val="pun"/>
                      <w:rFonts w:ascii="Arial" w:hAnsi="Arial" w:cs="Arial"/>
                      <w:color w:val="000000"/>
                      <w:sz w:val="24"/>
                      <w:szCs w:val="24"/>
                      <w:bdr w:val="none" w:sz="0" w:space="0" w:color="auto" w:frame="1"/>
                    </w:rPr>
                    <w:t>;</w:t>
                  </w:r>
                </w:p>
                <w:p w:rsidR="001621A4" w:rsidRPr="005613A0" w:rsidRDefault="001621A4" w:rsidP="00E630B5">
                  <w:pPr>
                    <w:pStyle w:val="HTMLPreformatted"/>
                    <w:shd w:val="clear" w:color="auto" w:fill="EEEEEE"/>
                    <w:spacing w:line="270" w:lineRule="atLeast"/>
                    <w:textAlignment w:val="baseline"/>
                    <w:rPr>
                      <w:rStyle w:val="pln"/>
                      <w:rFonts w:ascii="Arial" w:hAnsi="Arial" w:cs="Arial"/>
                      <w:color w:val="000000"/>
                      <w:sz w:val="24"/>
                      <w:szCs w:val="24"/>
                      <w:bdr w:val="none" w:sz="0" w:space="0" w:color="auto" w:frame="1"/>
                    </w:rPr>
                  </w:pPr>
                  <w:r w:rsidRPr="005613A0">
                    <w:rPr>
                      <w:rStyle w:val="pln"/>
                      <w:rFonts w:ascii="Arial" w:hAnsi="Arial" w:cs="Arial"/>
                      <w:color w:val="00008B"/>
                      <w:sz w:val="24"/>
                      <w:szCs w:val="24"/>
                      <w:bdr w:val="none" w:sz="0" w:space="0" w:color="auto" w:frame="1"/>
                    </w:rPr>
                    <w:t>return</w:t>
                  </w:r>
                  <w:r w:rsidRPr="005613A0">
                    <w:rPr>
                      <w:rStyle w:val="pln"/>
                      <w:rFonts w:ascii="Arial" w:hAnsi="Arial" w:cs="Arial"/>
                      <w:color w:val="000000"/>
                      <w:sz w:val="24"/>
                      <w:szCs w:val="24"/>
                      <w:bdr w:val="none" w:sz="0" w:space="0" w:color="auto" w:frame="1"/>
                    </w:rPr>
                    <w:t xml:space="preserve"> tmp</w:t>
                  </w:r>
                  <w:r w:rsidRPr="005613A0">
                    <w:rPr>
                      <w:rStyle w:val="pun"/>
                      <w:rFonts w:ascii="Arial" w:hAnsi="Arial" w:cs="Arial"/>
                      <w:color w:val="000000"/>
                      <w:sz w:val="24"/>
                      <w:szCs w:val="24"/>
                      <w:bdr w:val="none" w:sz="0" w:space="0" w:color="auto" w:frame="1"/>
                    </w:rPr>
                    <w:t>;</w:t>
                  </w:r>
                </w:p>
                <w:p w:rsidR="001621A4" w:rsidRPr="005613A0" w:rsidRDefault="001621A4" w:rsidP="00E630B5">
                  <w:pPr>
                    <w:pStyle w:val="HTMLPreformatted"/>
                    <w:shd w:val="clear" w:color="auto" w:fill="EEEEEE"/>
                    <w:spacing w:line="270" w:lineRule="atLeast"/>
                    <w:textAlignment w:val="baseline"/>
                    <w:rPr>
                      <w:rFonts w:ascii="Arial" w:hAnsi="Arial" w:cs="Arial"/>
                      <w:sz w:val="24"/>
                      <w:szCs w:val="24"/>
                    </w:rPr>
                  </w:pPr>
                  <w:r w:rsidRPr="005613A0">
                    <w:rPr>
                      <w:rFonts w:ascii="Arial" w:hAnsi="Arial" w:cs="Arial"/>
                      <w:color w:val="000000"/>
                      <w:sz w:val="24"/>
                      <w:szCs w:val="24"/>
                      <w:bdr w:val="none" w:sz="0" w:space="0" w:color="auto" w:frame="1"/>
                    </w:rPr>
                    <w:lastRenderedPageBreak/>
                    <w:t>}</w:t>
                  </w:r>
                </w:p>
                <w:p w:rsidR="001621A4" w:rsidRPr="005613A0" w:rsidRDefault="001621A4" w:rsidP="00E630B5">
                  <w:pPr>
                    <w:pStyle w:val="NormalWeb"/>
                    <w:pBdr>
                      <w:top w:val="dashed" w:sz="6" w:space="8" w:color="93B7D5"/>
                      <w:left w:val="dashed" w:sz="6" w:space="8" w:color="93B7D5"/>
                      <w:bottom w:val="dashed" w:sz="6" w:space="8" w:color="93B7D5"/>
                      <w:right w:val="dashed" w:sz="6" w:space="8" w:color="93B7D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270" w:lineRule="atLeast"/>
                    <w:textAlignment w:val="baseline"/>
                    <w:rPr>
                      <w:rFonts w:ascii="Arial" w:hAnsi="Arial" w:cs="Arial"/>
                      <w:color w:val="000000"/>
                      <w:bdr w:val="none" w:sz="0" w:space="0" w:color="auto" w:frame="1"/>
                    </w:rPr>
                  </w:pPr>
                  <w:r w:rsidRPr="005613A0">
                    <w:rPr>
                      <w:rFonts w:ascii="Arial" w:hAnsi="Arial" w:cs="Arial"/>
                      <w:color w:val="000000"/>
                      <w:bdr w:val="none" w:sz="0" w:space="0" w:color="auto" w:frame="1"/>
                    </w:rPr>
                    <w:t>Now thread A and thread B both would like to execute AddOne(). but A starts first and reads the value of myInt (0) into tmp. Now for some reason the scheduler decides to halt thread A and defer execution to thread B. Thread B now also reads the value of myInt (still 0) into it's own variable tmp. Thread B finishes the entire method, so in the end myInt = 1. And 1 is returned. Now it's Thread A's turn again. Thread A continues. And adds 1 to tmp (tmp was 0 for thread A). And then saves this value in myInt. myInt is again 1.</w:t>
                  </w:r>
                </w:p>
                <w:p w:rsidR="001621A4" w:rsidRPr="005613A0" w:rsidRDefault="001621A4" w:rsidP="00E630B5">
                  <w:pPr>
                    <w:pStyle w:val="NormalWeb"/>
                    <w:pBdr>
                      <w:top w:val="dashed" w:sz="6" w:space="8" w:color="93B7D5"/>
                      <w:left w:val="dashed" w:sz="6" w:space="8" w:color="93B7D5"/>
                      <w:bottom w:val="dashed" w:sz="6" w:space="8" w:color="93B7D5"/>
                      <w:right w:val="dashed" w:sz="6" w:space="8" w:color="93B7D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270" w:lineRule="atLeast"/>
                    <w:textAlignment w:val="baseline"/>
                    <w:rPr>
                      <w:rFonts w:ascii="Arial" w:hAnsi="Arial" w:cs="Arial"/>
                      <w:color w:val="000000"/>
                      <w:bdr w:val="none" w:sz="0" w:space="0" w:color="auto" w:frame="1"/>
                    </w:rPr>
                  </w:pPr>
                  <w:r w:rsidRPr="005613A0">
                    <w:rPr>
                      <w:rFonts w:ascii="Arial" w:hAnsi="Arial" w:cs="Arial"/>
                      <w:color w:val="000000"/>
                      <w:bdr w:val="none" w:sz="0" w:space="0" w:color="auto" w:frame="1"/>
                    </w:rPr>
                    <w:t>So in this case the method AddOne was called two times, but because the method was not implemented in a thread safe way the value of myInt is not 2, as expected, but 1 because the second thread read the variable myInt before the first thread finished updating it.</w:t>
                  </w:r>
                </w:p>
                <w:p w:rsidR="001621A4" w:rsidRPr="005613A0" w:rsidRDefault="001621A4" w:rsidP="00AE07BE">
                  <w:pPr>
                    <w:numPr>
                      <w:ilvl w:val="0"/>
                      <w:numId w:val="4"/>
                    </w:numPr>
                    <w:pBdr>
                      <w:top w:val="dashed" w:sz="6" w:space="8" w:color="93B7D5"/>
                      <w:left w:val="dashed" w:sz="6" w:space="8" w:color="93B7D5"/>
                      <w:bottom w:val="dashed" w:sz="6" w:space="8" w:color="93B7D5"/>
                      <w:right w:val="dashed" w:sz="6" w:space="8" w:color="93B7D5"/>
                    </w:pBdr>
                    <w:shd w:val="clear" w:color="auto" w:fill="FFFFFF"/>
                    <w:ind w:left="0"/>
                    <w:jc w:val="both"/>
                    <w:rPr>
                      <w:rFonts w:ascii="Arial" w:hAnsi="Arial" w:cs="Arial"/>
                      <w:color w:val="000000"/>
                      <w:bdr w:val="none" w:sz="0" w:space="0" w:color="auto" w:frame="1"/>
                    </w:rPr>
                  </w:pPr>
                  <w:r w:rsidRPr="005613A0">
                    <w:rPr>
                      <w:rFonts w:ascii="Arial" w:hAnsi="Arial" w:cs="Arial"/>
                      <w:b/>
                      <w:bCs/>
                      <w:color w:val="000000"/>
                      <w:bdr w:val="none" w:sz="0" w:space="0" w:color="auto" w:frame="1"/>
                    </w:rPr>
                    <w:t>Object -</w:t>
                  </w:r>
                  <w:r w:rsidRPr="005613A0">
                    <w:rPr>
                      <w:rFonts w:ascii="Arial" w:hAnsi="Arial" w:cs="Arial"/>
                      <w:color w:val="000000"/>
                      <w:bdr w:val="none" w:sz="0" w:space="0" w:color="auto" w:frame="1"/>
                    </w:rPr>
                    <w:t> Objects have states and behaviors. Example: A dog has states - color, name, breed as well as behaviors -wagging, barking, eating. An object is an instance of a class.</w:t>
                  </w:r>
                </w:p>
                <w:p w:rsidR="001621A4" w:rsidRPr="005613A0" w:rsidRDefault="001621A4" w:rsidP="00AE07BE">
                  <w:pPr>
                    <w:numPr>
                      <w:ilvl w:val="0"/>
                      <w:numId w:val="4"/>
                    </w:numPr>
                    <w:pBdr>
                      <w:top w:val="dashed" w:sz="6" w:space="8" w:color="93B7D5"/>
                      <w:left w:val="dashed" w:sz="6" w:space="8" w:color="93B7D5"/>
                      <w:bottom w:val="dashed" w:sz="6" w:space="8" w:color="93B7D5"/>
                      <w:right w:val="dashed" w:sz="6" w:space="8" w:color="93B7D5"/>
                    </w:pBdr>
                    <w:shd w:val="clear" w:color="auto" w:fill="FFFFFF"/>
                    <w:ind w:left="0"/>
                    <w:jc w:val="both"/>
                    <w:rPr>
                      <w:rFonts w:ascii="Arial" w:hAnsi="Arial" w:cs="Arial"/>
                      <w:color w:val="000000"/>
                      <w:bdr w:val="none" w:sz="0" w:space="0" w:color="auto" w:frame="1"/>
                    </w:rPr>
                  </w:pPr>
                  <w:r w:rsidRPr="005613A0">
                    <w:rPr>
                      <w:rFonts w:ascii="Arial" w:hAnsi="Arial" w:cs="Arial"/>
                      <w:b/>
                      <w:bCs/>
                      <w:color w:val="000000"/>
                      <w:bdr w:val="none" w:sz="0" w:space="0" w:color="auto" w:frame="1"/>
                    </w:rPr>
                    <w:t>Class -</w:t>
                  </w:r>
                  <w:r w:rsidRPr="005613A0">
                    <w:rPr>
                      <w:rFonts w:ascii="Arial" w:hAnsi="Arial" w:cs="Arial"/>
                      <w:color w:val="000000"/>
                      <w:bdr w:val="none" w:sz="0" w:space="0" w:color="auto" w:frame="1"/>
                    </w:rPr>
                    <w:t> A class can be defined as a template/blue print that describes the behaviors/states that object of its type support.</w:t>
                  </w:r>
                </w:p>
                <w:p w:rsidR="001621A4" w:rsidRPr="005613A0" w:rsidRDefault="001621A4" w:rsidP="00E630B5">
                  <w:pPr>
                    <w:pBdr>
                      <w:top w:val="dashed" w:sz="6" w:space="8" w:color="93B7D5"/>
                      <w:left w:val="dashed" w:sz="6" w:space="8" w:color="93B7D5"/>
                      <w:bottom w:val="dashed" w:sz="6" w:space="8" w:color="93B7D5"/>
                      <w:right w:val="dashed" w:sz="6" w:space="8" w:color="93B7D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dr w:val="none" w:sz="0" w:space="0" w:color="auto" w:frame="1"/>
                    </w:rPr>
                  </w:pPr>
                </w:p>
              </w:tc>
              <w:tc>
                <w:tcPr>
                  <w:tcW w:w="0" w:type="auto"/>
                  <w:vAlign w:val="center"/>
                </w:tcPr>
                <w:p w:rsidR="001621A4" w:rsidRPr="005613A0" w:rsidRDefault="001621A4" w:rsidP="00E630B5">
                  <w:pPr>
                    <w:pBdr>
                      <w:top w:val="dashed" w:sz="6" w:space="8" w:color="93B7D5"/>
                      <w:left w:val="dashed" w:sz="6" w:space="8" w:color="93B7D5"/>
                      <w:bottom w:val="dashed" w:sz="6" w:space="8" w:color="93B7D5"/>
                      <w:right w:val="dashed" w:sz="6" w:space="8" w:color="93B7D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162" w:author="Unknown"/>
                      <w:rFonts w:ascii="Arial" w:hAnsi="Arial" w:cs="Arial"/>
                      <w:bdr w:val="none" w:sz="0" w:space="0" w:color="auto" w:frame="1"/>
                    </w:rPr>
                  </w:pPr>
                </w:p>
              </w:tc>
              <w:tc>
                <w:tcPr>
                  <w:tcW w:w="0" w:type="auto"/>
                  <w:vAlign w:val="center"/>
                  <w:hideMark/>
                </w:tcPr>
                <w:p w:rsidR="001621A4" w:rsidRPr="005613A0" w:rsidRDefault="001621A4" w:rsidP="00E630B5">
                  <w:pPr>
                    <w:pBdr>
                      <w:top w:val="dashed" w:sz="6" w:space="8" w:color="93B7D5"/>
                      <w:left w:val="dashed" w:sz="6" w:space="8" w:color="93B7D5"/>
                      <w:bottom w:val="dashed" w:sz="6" w:space="8" w:color="93B7D5"/>
                      <w:right w:val="dashed" w:sz="6" w:space="8" w:color="93B7D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dr w:val="none" w:sz="0" w:space="0" w:color="auto" w:frame="1"/>
                    </w:rPr>
                  </w:pPr>
                </w:p>
              </w:tc>
            </w:tr>
            <w:tr w:rsidR="001621A4" w:rsidRPr="005613A0" w:rsidTr="00E630B5">
              <w:trPr>
                <w:tblCellSpacing w:w="0" w:type="dxa"/>
              </w:trPr>
              <w:tc>
                <w:tcPr>
                  <w:tcW w:w="0" w:type="auto"/>
                  <w:tcMar>
                    <w:top w:w="15" w:type="dxa"/>
                    <w:left w:w="15" w:type="dxa"/>
                    <w:bottom w:w="15" w:type="dxa"/>
                    <w:right w:w="15" w:type="dxa"/>
                  </w:tcMar>
                  <w:vAlign w:val="center"/>
                </w:tcPr>
                <w:p w:rsidR="001621A4" w:rsidRPr="005613A0" w:rsidRDefault="001621A4" w:rsidP="0075551E">
                  <w:pPr>
                    <w:pBdr>
                      <w:top w:val="dashed" w:sz="6" w:space="8" w:color="93B7D5"/>
                      <w:left w:val="dashed" w:sz="6" w:space="8" w:color="93B7D5"/>
                      <w:bottom w:val="dashed" w:sz="6" w:space="8" w:color="93B7D5"/>
                      <w:right w:val="dashed" w:sz="6" w:space="8" w:color="93B7D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textAlignment w:val="baseline"/>
                    <w:rPr>
                      <w:rFonts w:ascii="Arial" w:hAnsi="Arial" w:cs="Arial"/>
                      <w:bdr w:val="none" w:sz="0" w:space="0" w:color="auto" w:frame="1"/>
                    </w:rPr>
                  </w:pPr>
                </w:p>
              </w:tc>
              <w:tc>
                <w:tcPr>
                  <w:tcW w:w="0" w:type="auto"/>
                  <w:tcMar>
                    <w:top w:w="15" w:type="dxa"/>
                    <w:left w:w="15" w:type="dxa"/>
                    <w:bottom w:w="15" w:type="dxa"/>
                    <w:right w:w="15" w:type="dxa"/>
                  </w:tcMar>
                  <w:vAlign w:val="center"/>
                  <w:hideMark/>
                </w:tcPr>
                <w:p w:rsidR="001621A4" w:rsidRPr="005613A0" w:rsidRDefault="001621A4" w:rsidP="00E630B5">
                  <w:pPr>
                    <w:pBdr>
                      <w:top w:val="dashed" w:sz="6" w:space="8" w:color="93B7D5"/>
                      <w:left w:val="dashed" w:sz="6" w:space="8" w:color="93B7D5"/>
                      <w:bottom w:val="dashed" w:sz="6" w:space="8" w:color="93B7D5"/>
                      <w:right w:val="dashed" w:sz="6" w:space="8" w:color="93B7D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dr w:val="none" w:sz="0" w:space="0" w:color="auto" w:frame="1"/>
                    </w:rPr>
                  </w:pPr>
                </w:p>
              </w:tc>
              <w:tc>
                <w:tcPr>
                  <w:tcW w:w="0" w:type="auto"/>
                  <w:tcMar>
                    <w:top w:w="15" w:type="dxa"/>
                    <w:left w:w="15" w:type="dxa"/>
                    <w:bottom w:w="15" w:type="dxa"/>
                    <w:right w:w="15" w:type="dxa"/>
                  </w:tcMar>
                  <w:vAlign w:val="center"/>
                  <w:hideMark/>
                </w:tcPr>
                <w:p w:rsidR="001621A4" w:rsidRPr="005613A0" w:rsidRDefault="001621A4" w:rsidP="00E630B5">
                  <w:pPr>
                    <w:pBdr>
                      <w:top w:val="dashed" w:sz="6" w:space="8" w:color="93B7D5"/>
                      <w:left w:val="dashed" w:sz="6" w:space="8" w:color="93B7D5"/>
                      <w:bottom w:val="dashed" w:sz="6" w:space="8" w:color="93B7D5"/>
                      <w:right w:val="dashed" w:sz="6" w:space="8" w:color="93B7D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dr w:val="none" w:sz="0" w:space="0" w:color="auto" w:frame="1"/>
                    </w:rPr>
                  </w:pPr>
                </w:p>
              </w:tc>
              <w:tc>
                <w:tcPr>
                  <w:tcW w:w="0" w:type="auto"/>
                  <w:vAlign w:val="center"/>
                  <w:hideMark/>
                </w:tcPr>
                <w:p w:rsidR="001621A4" w:rsidRPr="005613A0" w:rsidRDefault="001621A4" w:rsidP="00E630B5">
                  <w:pPr>
                    <w:pBdr>
                      <w:top w:val="dashed" w:sz="6" w:space="8" w:color="93B7D5"/>
                      <w:left w:val="dashed" w:sz="6" w:space="8" w:color="93B7D5"/>
                      <w:bottom w:val="dashed" w:sz="6" w:space="8" w:color="93B7D5"/>
                      <w:right w:val="dashed" w:sz="6" w:space="8" w:color="93B7D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dr w:val="none" w:sz="0" w:space="0" w:color="auto" w:frame="1"/>
                    </w:rPr>
                  </w:pPr>
                </w:p>
              </w:tc>
            </w:tr>
          </w:tbl>
          <w:p w:rsidR="001621A4" w:rsidRPr="005613A0" w:rsidRDefault="001621A4" w:rsidP="00E630B5">
            <w:pPr>
              <w:pStyle w:val="NormalWeb"/>
              <w:rPr>
                <w:rFonts w:ascii="Arial" w:hAnsi="Arial" w:cs="Arial"/>
              </w:rPr>
            </w:pPr>
            <w:r w:rsidRPr="005613A0">
              <w:rPr>
                <w:rStyle w:val="forquestionsblue1"/>
                <w:rFonts w:ascii="Arial" w:hAnsi="Arial" w:cs="Arial"/>
                <w:sz w:val="24"/>
                <w:szCs w:val="24"/>
              </w:rPr>
              <w:t>What is thread?</w:t>
            </w:r>
            <w:r w:rsidRPr="005613A0">
              <w:rPr>
                <w:rFonts w:ascii="Arial" w:hAnsi="Arial" w:cs="Arial"/>
              </w:rPr>
              <w:br/>
            </w:r>
            <w:r w:rsidRPr="005613A0">
              <w:rPr>
                <w:rStyle w:val="answers1"/>
                <w:rFonts w:ascii="Arial" w:hAnsi="Arial" w:cs="Arial"/>
                <w:sz w:val="24"/>
                <w:szCs w:val="24"/>
              </w:rPr>
              <w:t xml:space="preserve">A thread is an independent path of execution in a system. </w:t>
            </w:r>
          </w:p>
          <w:p w:rsidR="001621A4" w:rsidRPr="005613A0" w:rsidRDefault="001621A4" w:rsidP="00E630B5">
            <w:pPr>
              <w:pStyle w:val="NormalWeb"/>
              <w:rPr>
                <w:rFonts w:ascii="Arial" w:hAnsi="Arial" w:cs="Arial"/>
              </w:rPr>
            </w:pPr>
            <w:r w:rsidRPr="005613A0">
              <w:rPr>
                <w:rFonts w:ascii="Arial" w:hAnsi="Arial" w:cs="Arial"/>
                <w:b/>
                <w:bCs/>
                <w:color w:val="000000"/>
              </w:rPr>
              <w:t xml:space="preserve">What is multi-threading? </w:t>
            </w:r>
            <w:r w:rsidRPr="005613A0">
              <w:rPr>
                <w:rFonts w:ascii="Arial" w:hAnsi="Arial" w:cs="Arial"/>
              </w:rPr>
              <w:br/>
            </w:r>
            <w:r w:rsidRPr="005613A0">
              <w:rPr>
                <w:rStyle w:val="answers1"/>
                <w:rFonts w:ascii="Arial" w:hAnsi="Arial" w:cs="Arial"/>
                <w:sz w:val="24"/>
                <w:szCs w:val="24"/>
              </w:rPr>
              <w:t xml:space="preserve">Multi-threading means various threads that run in a system. </w:t>
            </w:r>
          </w:p>
          <w:p w:rsidR="001621A4" w:rsidRPr="005613A0" w:rsidRDefault="001621A4" w:rsidP="00E630B5">
            <w:pPr>
              <w:pStyle w:val="NormalWeb"/>
              <w:rPr>
                <w:rFonts w:ascii="Arial" w:hAnsi="Arial" w:cs="Arial"/>
              </w:rPr>
            </w:pPr>
            <w:r w:rsidRPr="005613A0">
              <w:rPr>
                <w:rFonts w:ascii="Arial" w:hAnsi="Arial" w:cs="Arial"/>
                <w:b/>
                <w:bCs/>
                <w:color w:val="000000"/>
              </w:rPr>
              <w:t xml:space="preserve">How does multi-threading take place on a computer with a single CPU? </w:t>
            </w:r>
            <w:r w:rsidRPr="005613A0">
              <w:rPr>
                <w:rFonts w:ascii="Arial" w:hAnsi="Arial" w:cs="Arial"/>
              </w:rPr>
              <w:br/>
            </w:r>
            <w:r w:rsidRPr="005613A0">
              <w:rPr>
                <w:rStyle w:val="answers1"/>
                <w:rFonts w:ascii="Arial" w:hAnsi="Arial" w:cs="Arial"/>
                <w:sz w:val="24"/>
                <w:szCs w:val="24"/>
              </w:rPr>
              <w:t xml:space="preserve">The operating system's task scheduler allocates execution time to multiple tasks. By quickly switching between executing tasks, it creates the impression that tasks execute sequentially. </w:t>
            </w:r>
          </w:p>
          <w:p w:rsidR="001621A4" w:rsidRPr="005613A0" w:rsidRDefault="001621A4" w:rsidP="00E630B5">
            <w:pPr>
              <w:pStyle w:val="NormalWeb"/>
              <w:rPr>
                <w:rFonts w:ascii="Arial" w:hAnsi="Arial" w:cs="Arial"/>
              </w:rPr>
            </w:pPr>
            <w:r w:rsidRPr="005613A0">
              <w:rPr>
                <w:rStyle w:val="answers1"/>
                <w:rFonts w:ascii="Arial" w:hAnsi="Arial" w:cs="Arial"/>
                <w:sz w:val="24"/>
                <w:szCs w:val="24"/>
              </w:rPr>
              <w:t>When an object is not initialized, the default value is null</w:t>
            </w:r>
          </w:p>
          <w:p w:rsidR="001621A4" w:rsidRPr="005613A0" w:rsidRDefault="001621A4" w:rsidP="00E630B5">
            <w:pPr>
              <w:pStyle w:val="NormalWeb"/>
              <w:rPr>
                <w:rFonts w:ascii="Arial" w:hAnsi="Arial" w:cs="Arial"/>
              </w:rPr>
            </w:pPr>
            <w:r w:rsidRPr="005613A0">
              <w:rPr>
                <w:rStyle w:val="answers1"/>
                <w:rFonts w:ascii="Arial" w:hAnsi="Arial" w:cs="Arial"/>
                <w:sz w:val="24"/>
                <w:szCs w:val="24"/>
              </w:rPr>
              <w:t xml:space="preserve">16-bit and larger bit patterns. </w:t>
            </w:r>
          </w:p>
          <w:p w:rsidR="001621A4" w:rsidRPr="005613A0" w:rsidRDefault="001621A4" w:rsidP="00E630B5">
            <w:pPr>
              <w:pStyle w:val="NormalWeb"/>
              <w:rPr>
                <w:rFonts w:ascii="Arial" w:hAnsi="Arial" w:cs="Arial"/>
              </w:rPr>
            </w:pPr>
            <w:r w:rsidRPr="005613A0">
              <w:rPr>
                <w:rFonts w:ascii="Arial" w:hAnsi="Arial" w:cs="Arial"/>
                <w:b/>
                <w:bCs/>
                <w:color w:val="000000"/>
              </w:rPr>
              <w:t xml:space="preserve">What are wrapped classes? </w:t>
            </w:r>
            <w:r w:rsidRPr="005613A0">
              <w:rPr>
                <w:rFonts w:ascii="Arial" w:hAnsi="Arial" w:cs="Arial"/>
              </w:rPr>
              <w:br/>
            </w:r>
            <w:r w:rsidRPr="005613A0">
              <w:rPr>
                <w:rStyle w:val="answers1"/>
                <w:rFonts w:ascii="Arial" w:hAnsi="Arial" w:cs="Arial"/>
                <w:sz w:val="24"/>
                <w:szCs w:val="24"/>
              </w:rPr>
              <w:t xml:space="preserve">Wrapped classes are classes that allow primitive types to be accessed as objects. </w:t>
            </w:r>
          </w:p>
          <w:p w:rsidR="00AC6C96" w:rsidRDefault="001621A4" w:rsidP="00E630B5">
            <w:pPr>
              <w:pStyle w:val="NormalWeb"/>
              <w:rPr>
                <w:rFonts w:ascii="Arial" w:hAnsi="Arial" w:cs="Arial"/>
              </w:rPr>
            </w:pPr>
            <w:r w:rsidRPr="005613A0">
              <w:rPr>
                <w:rFonts w:ascii="Arial" w:hAnsi="Arial" w:cs="Arial"/>
                <w:b/>
                <w:bCs/>
                <w:color w:val="000000"/>
              </w:rPr>
              <w:t xml:space="preserve">What is the purpose of finalization? </w:t>
            </w:r>
            <w:r w:rsidRPr="005613A0">
              <w:rPr>
                <w:rFonts w:ascii="Arial" w:hAnsi="Arial" w:cs="Arial"/>
              </w:rPr>
              <w:br/>
              <w:t xml:space="preserve">The purpose of finalization is to give an unreachable object the opportunity to perform any </w:t>
            </w:r>
          </w:p>
          <w:p w:rsidR="001621A4" w:rsidRPr="005613A0" w:rsidRDefault="004A0FD2" w:rsidP="00E630B5">
            <w:pPr>
              <w:pStyle w:val="NormalWeb"/>
              <w:rPr>
                <w:rFonts w:ascii="Arial" w:hAnsi="Arial" w:cs="Arial"/>
              </w:rPr>
            </w:pPr>
            <w:r w:rsidRPr="005613A0">
              <w:rPr>
                <w:rFonts w:ascii="Arial" w:hAnsi="Arial" w:cs="Arial"/>
              </w:rPr>
              <w:t>clean-up</w:t>
            </w:r>
            <w:r w:rsidR="001621A4" w:rsidRPr="005613A0">
              <w:rPr>
                <w:rFonts w:ascii="Arial" w:hAnsi="Arial" w:cs="Arial"/>
              </w:rPr>
              <w:t xml:space="preserve"> processing before the object is garbage collected. </w:t>
            </w:r>
          </w:p>
          <w:p w:rsidR="001621A4" w:rsidRPr="005613A0" w:rsidRDefault="001621A4" w:rsidP="00E630B5">
            <w:pPr>
              <w:pStyle w:val="NormalWeb"/>
              <w:rPr>
                <w:rFonts w:ascii="Arial" w:hAnsi="Arial" w:cs="Arial"/>
              </w:rPr>
            </w:pPr>
            <w:r w:rsidRPr="005613A0">
              <w:rPr>
                <w:rFonts w:ascii="Arial" w:hAnsi="Arial" w:cs="Arial"/>
                <w:b/>
                <w:bCs/>
                <w:color w:val="000000"/>
              </w:rPr>
              <w:t xml:space="preserve">How many methods in Object class? </w:t>
            </w:r>
            <w:r w:rsidRPr="005613A0">
              <w:rPr>
                <w:rFonts w:ascii="Arial" w:hAnsi="Arial" w:cs="Arial"/>
              </w:rPr>
              <w:br/>
              <w:t>This question is not asked to test your memory. It tests you how well you know Java. 11 in total plus constructor</w:t>
            </w:r>
            <w:r w:rsidRPr="005613A0">
              <w:rPr>
                <w:rFonts w:ascii="Arial" w:hAnsi="Arial" w:cs="Arial"/>
              </w:rPr>
              <w:br/>
              <w:t xml:space="preserve">clone() </w:t>
            </w:r>
            <w:r w:rsidRPr="005613A0">
              <w:rPr>
                <w:rFonts w:ascii="Arial" w:hAnsi="Arial" w:cs="Arial"/>
              </w:rPr>
              <w:br/>
              <w:t xml:space="preserve">equals() &amp; hashcode() </w:t>
            </w:r>
            <w:r w:rsidRPr="005613A0">
              <w:rPr>
                <w:rFonts w:ascii="Arial" w:hAnsi="Arial" w:cs="Arial"/>
              </w:rPr>
              <w:br/>
            </w:r>
            <w:r w:rsidRPr="005613A0">
              <w:rPr>
                <w:rFonts w:ascii="Arial" w:hAnsi="Arial" w:cs="Arial"/>
              </w:rPr>
              <w:lastRenderedPageBreak/>
              <w:t xml:space="preserve">getClass() </w:t>
            </w:r>
            <w:r w:rsidRPr="005613A0">
              <w:rPr>
                <w:rFonts w:ascii="Arial" w:hAnsi="Arial" w:cs="Arial"/>
              </w:rPr>
              <w:br/>
              <w:t xml:space="preserve">finalize() </w:t>
            </w:r>
            <w:r w:rsidRPr="005613A0">
              <w:rPr>
                <w:rFonts w:ascii="Arial" w:hAnsi="Arial" w:cs="Arial"/>
              </w:rPr>
              <w:br/>
              <w:t xml:space="preserve">wait() &amp; notify() </w:t>
            </w:r>
            <w:r w:rsidRPr="005613A0">
              <w:rPr>
                <w:rFonts w:ascii="Arial" w:hAnsi="Arial" w:cs="Arial"/>
              </w:rPr>
              <w:br/>
              <w:t xml:space="preserve">toString() </w:t>
            </w:r>
          </w:p>
          <w:p w:rsidR="001621A4" w:rsidRPr="005613A0" w:rsidRDefault="001621A4" w:rsidP="00E630B5">
            <w:pPr>
              <w:pStyle w:val="NormalWeb"/>
              <w:rPr>
                <w:rFonts w:ascii="Arial" w:hAnsi="Arial" w:cs="Arial"/>
              </w:rPr>
            </w:pPr>
          </w:p>
          <w:p w:rsidR="00C75A0D" w:rsidRDefault="00C75A0D" w:rsidP="00C75A0D">
            <w:pPr>
              <w:shd w:val="clear" w:color="auto" w:fill="FFFFFF"/>
              <w:spacing w:after="390"/>
              <w:rPr>
                <w:rFonts w:ascii="Trebuchet MS" w:hAnsi="Trebuchet MS"/>
                <w:color w:val="222426"/>
              </w:rPr>
            </w:pPr>
            <w:r w:rsidRPr="00C75A0D">
              <w:rPr>
                <w:rFonts w:ascii="Trebuchet MS" w:hAnsi="Trebuchet MS"/>
                <w:color w:val="222426"/>
              </w:rPr>
              <w:t>Here are the few other Checked Exceptions –</w:t>
            </w:r>
          </w:p>
          <w:p w:rsidR="00D31697" w:rsidRPr="00C75A0D" w:rsidRDefault="00D31697" w:rsidP="00C75A0D">
            <w:pPr>
              <w:shd w:val="clear" w:color="auto" w:fill="FFFFFF"/>
              <w:spacing w:after="390"/>
              <w:rPr>
                <w:rFonts w:ascii="Trebuchet MS" w:hAnsi="Trebuchet MS"/>
                <w:color w:val="222426"/>
              </w:rPr>
            </w:pPr>
            <w:r>
              <w:rPr>
                <w:rFonts w:ascii="Trebuchet MS" w:hAnsi="Trebuchet MS"/>
                <w:color w:val="222426"/>
              </w:rPr>
              <w:t>Which come at compile time</w:t>
            </w:r>
          </w:p>
          <w:p w:rsidR="00C75A0D" w:rsidRPr="00C75A0D" w:rsidRDefault="00C75A0D" w:rsidP="00AE07BE">
            <w:pPr>
              <w:numPr>
                <w:ilvl w:val="0"/>
                <w:numId w:val="32"/>
              </w:numPr>
              <w:shd w:val="clear" w:color="auto" w:fill="FFFFFF"/>
              <w:spacing w:before="100" w:beforeAutospacing="1" w:after="100" w:afterAutospacing="1"/>
              <w:ind w:left="600"/>
              <w:rPr>
                <w:rFonts w:ascii="Trebuchet MS" w:hAnsi="Trebuchet MS"/>
                <w:color w:val="222426"/>
              </w:rPr>
            </w:pPr>
            <w:r w:rsidRPr="00C75A0D">
              <w:rPr>
                <w:rFonts w:ascii="Trebuchet MS" w:hAnsi="Trebuchet MS" w:cs="Courier New"/>
                <w:color w:val="222426"/>
                <w:sz w:val="20"/>
              </w:rPr>
              <w:t>SQLException</w:t>
            </w:r>
          </w:p>
          <w:p w:rsidR="00C75A0D" w:rsidRPr="00F078E9" w:rsidRDefault="00C75A0D" w:rsidP="00AE07BE">
            <w:pPr>
              <w:numPr>
                <w:ilvl w:val="0"/>
                <w:numId w:val="32"/>
              </w:numPr>
              <w:shd w:val="clear" w:color="auto" w:fill="FFFFFF"/>
              <w:spacing w:before="100" w:beforeAutospacing="1" w:after="100" w:afterAutospacing="1"/>
              <w:ind w:left="600"/>
              <w:rPr>
                <w:rFonts w:ascii="Trebuchet MS" w:hAnsi="Trebuchet MS"/>
                <w:color w:val="222426"/>
              </w:rPr>
            </w:pPr>
            <w:r w:rsidRPr="00C75A0D">
              <w:rPr>
                <w:rFonts w:ascii="Trebuchet MS" w:hAnsi="Trebuchet MS" w:cs="Courier New"/>
                <w:color w:val="222426"/>
                <w:sz w:val="20"/>
              </w:rPr>
              <w:t>IOException</w:t>
            </w:r>
            <w:r w:rsidR="00F078E9">
              <w:rPr>
                <w:rFonts w:ascii="Trebuchet MS" w:hAnsi="Trebuchet MS" w:cs="Courier New"/>
                <w:color w:val="222426"/>
                <w:sz w:val="20"/>
              </w:rPr>
              <w:t>(</w:t>
            </w:r>
            <w:r w:rsidR="00F078E9">
              <w:rPr>
                <w:rFonts w:ascii="Trebuchet MS" w:hAnsi="Trebuchet MS"/>
                <w:color w:val="222426"/>
              </w:rPr>
              <w:t>FileNotFound,EOF Expetion</w:t>
            </w:r>
            <w:r w:rsidR="00F078E9" w:rsidRPr="00F078E9">
              <w:rPr>
                <w:rFonts w:ascii="Trebuchet MS" w:hAnsi="Trebuchet MS" w:cs="Courier New"/>
                <w:color w:val="222426"/>
                <w:sz w:val="20"/>
              </w:rPr>
              <w:t>)</w:t>
            </w:r>
          </w:p>
          <w:p w:rsidR="00C75A0D" w:rsidRPr="00C75A0D" w:rsidRDefault="00C75A0D" w:rsidP="00AE07BE">
            <w:pPr>
              <w:numPr>
                <w:ilvl w:val="0"/>
                <w:numId w:val="32"/>
              </w:numPr>
              <w:shd w:val="clear" w:color="auto" w:fill="FFFFFF"/>
              <w:spacing w:before="100" w:beforeAutospacing="1" w:after="100" w:afterAutospacing="1"/>
              <w:ind w:left="600"/>
              <w:rPr>
                <w:rFonts w:ascii="Trebuchet MS" w:hAnsi="Trebuchet MS"/>
                <w:color w:val="222426"/>
              </w:rPr>
            </w:pPr>
            <w:r w:rsidRPr="00C75A0D">
              <w:rPr>
                <w:rFonts w:ascii="Trebuchet MS" w:hAnsi="Trebuchet MS" w:cs="Courier New"/>
                <w:color w:val="222426"/>
                <w:sz w:val="20"/>
              </w:rPr>
              <w:t>DataAccessException</w:t>
            </w:r>
          </w:p>
          <w:p w:rsidR="00C75A0D" w:rsidRPr="00C75A0D" w:rsidRDefault="00C75A0D" w:rsidP="00AE07BE">
            <w:pPr>
              <w:numPr>
                <w:ilvl w:val="0"/>
                <w:numId w:val="32"/>
              </w:numPr>
              <w:shd w:val="clear" w:color="auto" w:fill="FFFFFF"/>
              <w:spacing w:before="100" w:beforeAutospacing="1" w:after="100" w:afterAutospacing="1"/>
              <w:ind w:left="600"/>
              <w:rPr>
                <w:rFonts w:ascii="Trebuchet MS" w:hAnsi="Trebuchet MS"/>
                <w:color w:val="222426"/>
              </w:rPr>
            </w:pPr>
            <w:r w:rsidRPr="00C75A0D">
              <w:rPr>
                <w:rFonts w:ascii="Trebuchet MS" w:hAnsi="Trebuchet MS" w:cs="Courier New"/>
                <w:color w:val="222426"/>
                <w:sz w:val="20"/>
              </w:rPr>
              <w:t>ClassNotFoundException</w:t>
            </w:r>
          </w:p>
          <w:p w:rsidR="00C75A0D" w:rsidRPr="00D31697" w:rsidRDefault="00C75A0D" w:rsidP="00AE07BE">
            <w:pPr>
              <w:numPr>
                <w:ilvl w:val="0"/>
                <w:numId w:val="32"/>
              </w:numPr>
              <w:shd w:val="clear" w:color="auto" w:fill="FFFFFF"/>
              <w:spacing w:before="100" w:beforeAutospacing="1" w:after="100" w:afterAutospacing="1"/>
              <w:ind w:left="600"/>
              <w:rPr>
                <w:rFonts w:ascii="Trebuchet MS" w:hAnsi="Trebuchet MS"/>
                <w:color w:val="222426"/>
              </w:rPr>
            </w:pPr>
            <w:r w:rsidRPr="00C75A0D">
              <w:rPr>
                <w:rFonts w:ascii="Trebuchet MS" w:hAnsi="Trebuchet MS" w:cs="Courier New"/>
                <w:color w:val="222426"/>
                <w:sz w:val="20"/>
              </w:rPr>
              <w:t>InvocationTargetException</w:t>
            </w:r>
          </w:p>
          <w:p w:rsidR="001621A4" w:rsidRDefault="000E3857" w:rsidP="00E630B5">
            <w:pPr>
              <w:pStyle w:val="NormalWeb"/>
              <w:rPr>
                <w:rFonts w:ascii="Arial" w:hAnsi="Arial" w:cs="Arial"/>
              </w:rPr>
            </w:pPr>
            <w:r>
              <w:rPr>
                <w:rFonts w:ascii="Arial" w:hAnsi="Arial" w:cs="Arial"/>
              </w:rPr>
              <w:t>Unchecked - except</w:t>
            </w:r>
            <w:r w:rsidR="00D31697">
              <w:rPr>
                <w:rFonts w:ascii="Arial" w:hAnsi="Arial" w:cs="Arial"/>
              </w:rPr>
              <w:t xml:space="preserve"> </w:t>
            </w:r>
            <w:r>
              <w:rPr>
                <w:rFonts w:ascii="Arial" w:hAnsi="Arial" w:cs="Arial"/>
              </w:rPr>
              <w:t>compile time</w:t>
            </w:r>
            <w:r w:rsidR="00D31697">
              <w:rPr>
                <w:rFonts w:ascii="Arial" w:hAnsi="Arial" w:cs="Arial"/>
              </w:rPr>
              <w:t xml:space="preserve"> </w:t>
            </w:r>
            <w:r>
              <w:rPr>
                <w:rFonts w:ascii="Arial" w:hAnsi="Arial" w:cs="Arial"/>
              </w:rPr>
              <w:t>exception</w:t>
            </w:r>
            <w:r w:rsidR="00D31697">
              <w:rPr>
                <w:rFonts w:ascii="Arial" w:hAnsi="Arial" w:cs="Arial"/>
              </w:rPr>
              <w:t xml:space="preserve"> all are </w:t>
            </w:r>
            <w:r>
              <w:rPr>
                <w:rFonts w:ascii="Arial" w:hAnsi="Arial" w:cs="Arial"/>
              </w:rPr>
              <w:t>Unchecked</w:t>
            </w:r>
            <w:r w:rsidR="00D31697">
              <w:rPr>
                <w:rFonts w:ascii="Arial" w:hAnsi="Arial" w:cs="Arial"/>
              </w:rPr>
              <w:t xml:space="preserve"> </w:t>
            </w:r>
            <w:r>
              <w:rPr>
                <w:rFonts w:ascii="Arial" w:hAnsi="Arial" w:cs="Arial"/>
              </w:rPr>
              <w:t>exception</w:t>
            </w:r>
          </w:p>
          <w:p w:rsidR="00D31697" w:rsidRDefault="00D31697" w:rsidP="00E630B5">
            <w:pPr>
              <w:pStyle w:val="NormalWeb"/>
              <w:rPr>
                <w:rFonts w:ascii="Arial" w:hAnsi="Arial" w:cs="Arial"/>
              </w:rPr>
            </w:pPr>
          </w:p>
          <w:p w:rsidR="00C75A0D" w:rsidRPr="00C75A0D" w:rsidRDefault="00C75A0D" w:rsidP="00AE07BE">
            <w:pPr>
              <w:numPr>
                <w:ilvl w:val="0"/>
                <w:numId w:val="33"/>
              </w:numPr>
              <w:shd w:val="clear" w:color="auto" w:fill="FFFFFF"/>
              <w:spacing w:before="100" w:beforeAutospacing="1" w:after="100" w:afterAutospacing="1"/>
              <w:ind w:left="600"/>
              <w:rPr>
                <w:rFonts w:ascii="Trebuchet MS" w:hAnsi="Trebuchet MS"/>
                <w:color w:val="222426"/>
              </w:rPr>
            </w:pPr>
            <w:r w:rsidRPr="00C75A0D">
              <w:rPr>
                <w:rFonts w:ascii="Trebuchet MS" w:hAnsi="Trebuchet MS" w:cs="Courier New"/>
                <w:color w:val="222426"/>
                <w:sz w:val="20"/>
              </w:rPr>
              <w:t>NullPointer</w:t>
            </w:r>
            <w:r w:rsidR="00D31697">
              <w:rPr>
                <w:rFonts w:ascii="Trebuchet MS" w:hAnsi="Trebuchet MS" w:cs="Courier New"/>
                <w:color w:val="222426"/>
                <w:sz w:val="20"/>
              </w:rPr>
              <w:t xml:space="preserve"> </w:t>
            </w:r>
            <w:r w:rsidRPr="00C75A0D">
              <w:rPr>
                <w:rFonts w:ascii="Trebuchet MS" w:hAnsi="Trebuchet MS" w:cs="Courier New"/>
                <w:color w:val="222426"/>
                <w:sz w:val="20"/>
              </w:rPr>
              <w:t>Exception</w:t>
            </w:r>
          </w:p>
          <w:p w:rsidR="00C75A0D" w:rsidRPr="00C75A0D" w:rsidRDefault="00D31697" w:rsidP="00AE07BE">
            <w:pPr>
              <w:numPr>
                <w:ilvl w:val="0"/>
                <w:numId w:val="33"/>
              </w:numPr>
              <w:shd w:val="clear" w:color="auto" w:fill="FFFFFF"/>
              <w:spacing w:before="100" w:beforeAutospacing="1" w:after="100" w:afterAutospacing="1"/>
              <w:ind w:left="600"/>
              <w:rPr>
                <w:rFonts w:ascii="Trebuchet MS" w:hAnsi="Trebuchet MS"/>
                <w:color w:val="222426"/>
              </w:rPr>
            </w:pPr>
            <w:r>
              <w:rPr>
                <w:rFonts w:ascii="Trebuchet MS" w:hAnsi="Trebuchet MS" w:cs="Courier New"/>
                <w:color w:val="222426"/>
                <w:sz w:val="20"/>
              </w:rPr>
              <w:t>I</w:t>
            </w:r>
            <w:r w:rsidR="00C75A0D" w:rsidRPr="00C75A0D">
              <w:rPr>
                <w:rFonts w:ascii="Trebuchet MS" w:hAnsi="Trebuchet MS" w:cs="Courier New"/>
                <w:color w:val="222426"/>
                <w:sz w:val="20"/>
              </w:rPr>
              <w:t>ndexOutOfBounds</w:t>
            </w:r>
            <w:r>
              <w:rPr>
                <w:rFonts w:ascii="Trebuchet MS" w:hAnsi="Trebuchet MS" w:cs="Courier New"/>
                <w:color w:val="222426"/>
                <w:sz w:val="20"/>
              </w:rPr>
              <w:t xml:space="preserve"> </w:t>
            </w:r>
            <w:r w:rsidR="00C75A0D" w:rsidRPr="00C75A0D">
              <w:rPr>
                <w:rFonts w:ascii="Trebuchet MS" w:hAnsi="Trebuchet MS" w:cs="Courier New"/>
                <w:color w:val="222426"/>
                <w:sz w:val="20"/>
              </w:rPr>
              <w:t>Exception</w:t>
            </w:r>
          </w:p>
          <w:p w:rsidR="00C75A0D" w:rsidRPr="00C75A0D" w:rsidRDefault="00C75A0D" w:rsidP="00AE07BE">
            <w:pPr>
              <w:numPr>
                <w:ilvl w:val="0"/>
                <w:numId w:val="33"/>
              </w:numPr>
              <w:shd w:val="clear" w:color="auto" w:fill="FFFFFF"/>
              <w:spacing w:before="100" w:beforeAutospacing="1" w:after="100" w:afterAutospacing="1"/>
              <w:ind w:left="600"/>
              <w:rPr>
                <w:rFonts w:ascii="Trebuchet MS" w:hAnsi="Trebuchet MS"/>
                <w:color w:val="222426"/>
              </w:rPr>
            </w:pPr>
            <w:r w:rsidRPr="00C75A0D">
              <w:rPr>
                <w:rFonts w:ascii="Trebuchet MS" w:hAnsi="Trebuchet MS" w:cs="Courier New"/>
                <w:color w:val="222426"/>
                <w:sz w:val="20"/>
              </w:rPr>
              <w:t>Arithmetic</w:t>
            </w:r>
            <w:r w:rsidR="00D31697">
              <w:rPr>
                <w:rFonts w:ascii="Trebuchet MS" w:hAnsi="Trebuchet MS" w:cs="Courier New"/>
                <w:color w:val="222426"/>
                <w:sz w:val="20"/>
              </w:rPr>
              <w:t xml:space="preserve"> </w:t>
            </w:r>
            <w:r w:rsidRPr="00C75A0D">
              <w:rPr>
                <w:rFonts w:ascii="Trebuchet MS" w:hAnsi="Trebuchet MS" w:cs="Courier New"/>
                <w:color w:val="222426"/>
                <w:sz w:val="20"/>
              </w:rPr>
              <w:t>Exception</w:t>
            </w:r>
          </w:p>
          <w:p w:rsidR="00C75A0D" w:rsidRPr="00D31697" w:rsidRDefault="00C75A0D" w:rsidP="00AE07BE">
            <w:pPr>
              <w:numPr>
                <w:ilvl w:val="0"/>
                <w:numId w:val="33"/>
              </w:numPr>
              <w:shd w:val="clear" w:color="auto" w:fill="FFFFFF"/>
              <w:spacing w:before="100" w:beforeAutospacing="1" w:after="100" w:afterAutospacing="1"/>
              <w:ind w:left="600"/>
              <w:rPr>
                <w:rFonts w:ascii="Trebuchet MS" w:hAnsi="Trebuchet MS"/>
                <w:color w:val="222426"/>
              </w:rPr>
            </w:pPr>
            <w:r w:rsidRPr="00C75A0D">
              <w:rPr>
                <w:rFonts w:ascii="Trebuchet MS" w:hAnsi="Trebuchet MS" w:cs="Courier New"/>
                <w:color w:val="222426"/>
                <w:sz w:val="20"/>
              </w:rPr>
              <w:t>IllegalArgument</w:t>
            </w:r>
            <w:r w:rsidR="00D31697">
              <w:rPr>
                <w:rFonts w:ascii="Trebuchet MS" w:hAnsi="Trebuchet MS" w:cs="Courier New"/>
                <w:color w:val="222426"/>
                <w:sz w:val="20"/>
              </w:rPr>
              <w:t xml:space="preserve"> </w:t>
            </w:r>
            <w:r w:rsidRPr="00C75A0D">
              <w:rPr>
                <w:rFonts w:ascii="Trebuchet MS" w:hAnsi="Trebuchet MS" w:cs="Courier New"/>
                <w:color w:val="222426"/>
                <w:sz w:val="20"/>
              </w:rPr>
              <w:t>Exception</w:t>
            </w:r>
          </w:p>
          <w:p w:rsidR="00D31697" w:rsidRPr="00D31697" w:rsidRDefault="00D31697" w:rsidP="00AE07BE">
            <w:pPr>
              <w:numPr>
                <w:ilvl w:val="0"/>
                <w:numId w:val="33"/>
              </w:numPr>
              <w:shd w:val="clear" w:color="auto" w:fill="FFFFFF"/>
              <w:spacing w:before="100" w:beforeAutospacing="1" w:after="100" w:afterAutospacing="1"/>
              <w:ind w:left="600"/>
              <w:rPr>
                <w:rFonts w:ascii="Trebuchet MS" w:hAnsi="Trebuchet MS"/>
                <w:color w:val="222426"/>
              </w:rPr>
            </w:pPr>
            <w:r>
              <w:rPr>
                <w:rFonts w:ascii="Trebuchet MS" w:hAnsi="Trebuchet MS" w:cs="Courier New"/>
                <w:color w:val="222426"/>
                <w:sz w:val="20"/>
              </w:rPr>
              <w:t>VM Errors - Like StackOverFlow,OutOfMemoryError</w:t>
            </w:r>
          </w:p>
          <w:p w:rsidR="00D31697" w:rsidRPr="00AF537D" w:rsidRDefault="00D31697" w:rsidP="00AE07BE">
            <w:pPr>
              <w:numPr>
                <w:ilvl w:val="0"/>
                <w:numId w:val="33"/>
              </w:numPr>
              <w:shd w:val="clear" w:color="auto" w:fill="FFFFFF"/>
              <w:spacing w:before="100" w:beforeAutospacing="1" w:after="100" w:afterAutospacing="1"/>
              <w:ind w:left="600"/>
              <w:rPr>
                <w:rFonts w:ascii="Trebuchet MS" w:hAnsi="Trebuchet MS"/>
                <w:color w:val="222426"/>
              </w:rPr>
            </w:pPr>
            <w:r>
              <w:rPr>
                <w:rFonts w:ascii="Trebuchet MS" w:hAnsi="Trebuchet MS" w:cs="Courier New"/>
                <w:color w:val="222426"/>
                <w:sz w:val="20"/>
              </w:rPr>
              <w:t>Linkage Error</w:t>
            </w:r>
          </w:p>
          <w:p w:rsidR="00AF537D" w:rsidRDefault="00AF537D" w:rsidP="00AF537D">
            <w:pPr>
              <w:shd w:val="clear" w:color="auto" w:fill="FFFFFF"/>
              <w:spacing w:before="100" w:beforeAutospacing="1" w:after="100" w:afterAutospacing="1"/>
              <w:rPr>
                <w:rFonts w:ascii="Trebuchet MS" w:hAnsi="Trebuchet MS" w:cs="Courier New"/>
                <w:color w:val="222426"/>
                <w:sz w:val="20"/>
              </w:rPr>
            </w:pPr>
            <w:r>
              <w:rPr>
                <w:rFonts w:ascii="Trebuchet MS" w:hAnsi="Trebuchet MS" w:cs="Courier New"/>
                <w:color w:val="222426"/>
                <w:sz w:val="20"/>
              </w:rPr>
              <w:t>Throw vs Throws</w:t>
            </w:r>
          </w:p>
          <w:p w:rsidR="009705D6" w:rsidRDefault="009705D6" w:rsidP="00AF537D">
            <w:pPr>
              <w:shd w:val="clear" w:color="auto" w:fill="FFFFFF"/>
              <w:spacing w:before="100" w:beforeAutospacing="1" w:after="100" w:afterAutospacing="1"/>
              <w:rPr>
                <w:rFonts w:ascii="Trebuchet MS" w:hAnsi="Trebuchet MS" w:cs="Courier New"/>
                <w:color w:val="222426"/>
                <w:sz w:val="20"/>
              </w:rPr>
            </w:pPr>
            <w:r>
              <w:rPr>
                <w:rFonts w:ascii="Trebuchet MS" w:hAnsi="Trebuchet MS" w:cs="Courier New"/>
                <w:color w:val="222426"/>
                <w:sz w:val="20"/>
              </w:rPr>
              <w:t>Throws- Used for Suppress The error</w:t>
            </w:r>
          </w:p>
          <w:p w:rsidR="00B50BAF" w:rsidRDefault="00B50BAF" w:rsidP="00AF537D">
            <w:pPr>
              <w:shd w:val="clear" w:color="auto" w:fill="FFFFFF"/>
              <w:spacing w:before="100" w:beforeAutospacing="1" w:after="100" w:afterAutospacing="1"/>
              <w:rPr>
                <w:rFonts w:ascii="Trebuchet MS" w:hAnsi="Trebuchet MS" w:cs="Courier New"/>
                <w:color w:val="222426"/>
                <w:sz w:val="20"/>
              </w:rPr>
            </w:pPr>
          </w:p>
          <w:p w:rsidR="00C75A0D" w:rsidRDefault="00B50BAF" w:rsidP="00B50BAF">
            <w:pPr>
              <w:shd w:val="clear" w:color="auto" w:fill="FFFFFF"/>
              <w:spacing w:before="100" w:beforeAutospacing="1" w:after="100" w:afterAutospacing="1"/>
              <w:rPr>
                <w:rFonts w:ascii="Arial" w:hAnsi="Arial" w:cs="Arial"/>
              </w:rPr>
            </w:pPr>
            <w:r>
              <w:rPr>
                <w:rFonts w:ascii="Trebuchet MS" w:hAnsi="Trebuchet MS" w:cs="Courier New"/>
                <w:color w:val="222426"/>
                <w:sz w:val="20"/>
              </w:rPr>
              <w:t>Public void MethodA() Throws IOExpetion{</w:t>
            </w:r>
            <w:r>
              <w:rPr>
                <w:rFonts w:ascii="Arial" w:hAnsi="Arial" w:cs="Arial"/>
              </w:rPr>
              <w:t>}</w:t>
            </w:r>
          </w:p>
          <w:p w:rsidR="001621A4" w:rsidRPr="005613A0" w:rsidRDefault="001621A4" w:rsidP="00E630B5">
            <w:pPr>
              <w:pStyle w:val="NormalWeb"/>
              <w:rPr>
                <w:rFonts w:ascii="Arial" w:hAnsi="Arial" w:cs="Arial"/>
              </w:rPr>
            </w:pPr>
            <w:r w:rsidRPr="005613A0">
              <w:rPr>
                <w:rStyle w:val="forquestionsblue1"/>
                <w:rFonts w:ascii="Arial" w:hAnsi="Arial" w:cs="Arial"/>
                <w:sz w:val="24"/>
                <w:szCs w:val="24"/>
              </w:rPr>
              <w:t>What is the purpose of the System class?</w:t>
            </w:r>
            <w:r w:rsidRPr="005613A0">
              <w:rPr>
                <w:rFonts w:ascii="Arial" w:hAnsi="Arial" w:cs="Arial"/>
                <w:b/>
                <w:bCs/>
              </w:rPr>
              <w:br/>
            </w:r>
            <w:r w:rsidRPr="005613A0">
              <w:rPr>
                <w:rStyle w:val="answers1"/>
                <w:rFonts w:ascii="Arial" w:hAnsi="Arial" w:cs="Arial"/>
                <w:sz w:val="24"/>
                <w:szCs w:val="24"/>
              </w:rPr>
              <w:t xml:space="preserve">The purpose of the System class is to provide access to system resources. </w:t>
            </w:r>
          </w:p>
          <w:p w:rsidR="003D3888" w:rsidRDefault="001621A4" w:rsidP="00E630B5">
            <w:pPr>
              <w:shd w:val="clear" w:color="auto" w:fill="F3F3F3"/>
              <w:rPr>
                <w:rStyle w:val="Hyperlink"/>
                <w:rFonts w:ascii="Arial" w:hAnsi="Arial" w:cs="Arial"/>
                <w:color w:val="000000"/>
              </w:rPr>
            </w:pPr>
            <w:r w:rsidRPr="005613A0">
              <w:rPr>
                <w:rStyle w:val="Hyperlink"/>
                <w:rFonts w:ascii="Arial" w:hAnsi="Arial" w:cs="Arial"/>
                <w:b/>
                <w:i/>
                <w:iCs/>
                <w:color w:val="000000"/>
              </w:rPr>
              <w:t>Main difference between throw and throws</w:t>
            </w:r>
            <w:r w:rsidRPr="005613A0">
              <w:rPr>
                <w:rStyle w:val="apple-converted-space"/>
                <w:rFonts w:ascii="Arial" w:hAnsi="Arial" w:cs="Arial"/>
                <w:b/>
                <w:color w:val="000000"/>
              </w:rPr>
              <w:t> </w:t>
            </w:r>
            <w:r w:rsidRPr="005613A0">
              <w:rPr>
                <w:rStyle w:val="Hyperlink"/>
                <w:rFonts w:ascii="Arial" w:hAnsi="Arial" w:cs="Arial"/>
                <w:b/>
                <w:color w:val="000000"/>
              </w:rPr>
              <w:t xml:space="preserve">is </w:t>
            </w:r>
            <w:r w:rsidRPr="005613A0">
              <w:rPr>
                <w:rStyle w:val="Hyperlink"/>
                <w:rFonts w:ascii="Arial" w:hAnsi="Arial" w:cs="Arial"/>
                <w:color w:val="000000"/>
              </w:rPr>
              <w:t>in there usage and functionality. where throws</w:t>
            </w:r>
          </w:p>
          <w:p w:rsidR="003D3888" w:rsidRDefault="001621A4" w:rsidP="00E630B5">
            <w:pPr>
              <w:shd w:val="clear" w:color="auto" w:fill="F3F3F3"/>
              <w:rPr>
                <w:rStyle w:val="Hyperlink"/>
                <w:rFonts w:ascii="Arial" w:hAnsi="Arial" w:cs="Arial"/>
                <w:color w:val="000000"/>
              </w:rPr>
            </w:pPr>
            <w:r w:rsidRPr="005613A0">
              <w:rPr>
                <w:rStyle w:val="Hyperlink"/>
                <w:rFonts w:ascii="Arial" w:hAnsi="Arial" w:cs="Arial"/>
                <w:color w:val="000000"/>
              </w:rPr>
              <w:t xml:space="preserve"> is used in</w:t>
            </w:r>
            <w:r w:rsidRPr="005613A0">
              <w:rPr>
                <w:rStyle w:val="apple-converted-space"/>
                <w:rFonts w:ascii="Arial" w:hAnsi="Arial" w:cs="Arial"/>
                <w:color w:val="000000"/>
              </w:rPr>
              <w:t> </w:t>
            </w:r>
            <w:r w:rsidRPr="005613A0">
              <w:rPr>
                <w:rStyle w:val="apple-converted-space"/>
                <w:rFonts w:ascii="Arial" w:hAnsi="Arial" w:cs="Arial"/>
                <w:color w:val="009900"/>
                <w:u w:val="single"/>
                <w:bdr w:val="single" w:sz="6" w:space="0" w:color="auto" w:frame="1"/>
              </w:rPr>
              <w:t>method signature</w:t>
            </w:r>
            <w:r w:rsidRPr="005613A0">
              <w:rPr>
                <w:rStyle w:val="apple-converted-space"/>
                <w:rFonts w:ascii="Arial" w:hAnsi="Arial" w:cs="Arial"/>
                <w:color w:val="000000"/>
              </w:rPr>
              <w:t> </w:t>
            </w:r>
            <w:r w:rsidRPr="005613A0">
              <w:rPr>
                <w:rStyle w:val="Hyperlink"/>
                <w:rFonts w:ascii="Arial" w:hAnsi="Arial" w:cs="Arial"/>
                <w:color w:val="000000"/>
              </w:rPr>
              <w:t xml:space="preserve">to declare Exception possibly thrown by any method, throw is </w:t>
            </w:r>
          </w:p>
          <w:p w:rsidR="001621A4" w:rsidRPr="005613A0" w:rsidRDefault="001621A4" w:rsidP="00E630B5">
            <w:pPr>
              <w:shd w:val="clear" w:color="auto" w:fill="F3F3F3"/>
              <w:rPr>
                <w:rFonts w:ascii="Arial" w:hAnsi="Arial" w:cs="Arial"/>
                <w:color w:val="111111"/>
                <w:shd w:val="clear" w:color="auto" w:fill="FFFFFF"/>
              </w:rPr>
            </w:pPr>
            <w:r w:rsidRPr="005613A0">
              <w:rPr>
                <w:rStyle w:val="Hyperlink"/>
                <w:rFonts w:ascii="Arial" w:hAnsi="Arial" w:cs="Arial"/>
                <w:color w:val="000000"/>
              </w:rPr>
              <w:t>actually used to throw Exception in Java code, here is an example of both throw and throws keyword which makes it</w:t>
            </w:r>
            <w:r w:rsidRPr="005613A0">
              <w:rPr>
                <w:rStyle w:val="apple-converted-space"/>
                <w:rFonts w:ascii="Arial" w:hAnsi="Arial" w:cs="Arial"/>
                <w:color w:val="000000"/>
              </w:rPr>
              <w:t> </w:t>
            </w:r>
            <w:r w:rsidRPr="005613A0">
              <w:rPr>
                <w:rStyle w:val="Hyperlink"/>
                <w:rFonts w:ascii="Arial" w:hAnsi="Arial" w:cs="Arial"/>
                <w:color w:val="000000"/>
              </w:rPr>
              <w:t>easy to understand difference between them.</w:t>
            </w:r>
          </w:p>
          <w:p w:rsidR="001621A4" w:rsidRPr="005613A0" w:rsidRDefault="001621A4" w:rsidP="00E630B5">
            <w:pPr>
              <w:shd w:val="clear" w:color="auto" w:fill="F3F3F3"/>
              <w:rPr>
                <w:rFonts w:ascii="Arial" w:hAnsi="Arial" w:cs="Arial"/>
                <w:color w:val="111111"/>
                <w:shd w:val="clear" w:color="auto" w:fill="FFFFFF"/>
              </w:rPr>
            </w:pPr>
            <w:r w:rsidRPr="005613A0">
              <w:rPr>
                <w:rFonts w:ascii="Arial" w:hAnsi="Arial" w:cs="Arial"/>
                <w:color w:val="111111"/>
                <w:shd w:val="clear" w:color="auto" w:fill="FFFFFF"/>
              </w:rPr>
              <w:t>The keyword</w:t>
            </w:r>
            <w:r w:rsidRPr="005613A0">
              <w:rPr>
                <w:rStyle w:val="apple-converted-space"/>
                <w:rFonts w:ascii="Arial" w:hAnsi="Arial" w:cs="Arial"/>
                <w:color w:val="111111"/>
                <w:shd w:val="clear" w:color="auto" w:fill="FFFFFF"/>
              </w:rPr>
              <w:t> </w:t>
            </w:r>
            <w:r w:rsidRPr="005613A0">
              <w:rPr>
                <w:rStyle w:val="Strong"/>
                <w:rFonts w:ascii="Arial" w:hAnsi="Arial" w:cs="Arial"/>
                <w:color w:val="111111"/>
                <w:shd w:val="clear" w:color="auto" w:fill="FFFFFF"/>
              </w:rPr>
              <w:t>throw</w:t>
            </w:r>
            <w:r w:rsidRPr="005613A0">
              <w:rPr>
                <w:rStyle w:val="apple-converted-space"/>
                <w:rFonts w:ascii="Arial" w:hAnsi="Arial" w:cs="Arial"/>
                <w:color w:val="111111"/>
                <w:shd w:val="clear" w:color="auto" w:fill="FFFFFF"/>
              </w:rPr>
              <w:t> is used inside method body to invoke an exception and </w:t>
            </w:r>
            <w:r w:rsidRPr="005613A0">
              <w:rPr>
                <w:rStyle w:val="Strong"/>
                <w:rFonts w:ascii="Arial" w:hAnsi="Arial" w:cs="Arial"/>
                <w:color w:val="111111"/>
                <w:shd w:val="clear" w:color="auto" w:fill="FFFFFF"/>
              </w:rPr>
              <w:t>throws clause</w:t>
            </w:r>
            <w:r w:rsidRPr="005613A0">
              <w:rPr>
                <w:rStyle w:val="apple-converted-space"/>
                <w:rFonts w:ascii="Arial" w:hAnsi="Arial" w:cs="Arial"/>
                <w:color w:val="111111"/>
                <w:shd w:val="clear" w:color="auto" w:fill="FFFFFF"/>
              </w:rPr>
              <w:t> is used in method declaration (signature).</w:t>
            </w:r>
          </w:p>
          <w:p w:rsidR="001621A4" w:rsidRPr="005613A0" w:rsidRDefault="001621A4" w:rsidP="00E630B5">
            <w:pPr>
              <w:shd w:val="clear" w:color="auto" w:fill="F3F3F3"/>
              <w:rPr>
                <w:rStyle w:val="Hyperlink"/>
                <w:rFonts w:ascii="Arial" w:hAnsi="Arial" w:cs="Arial"/>
                <w:color w:val="000000"/>
              </w:rPr>
            </w:pPr>
            <w:r w:rsidRPr="005613A0">
              <w:rPr>
                <w:rFonts w:ascii="Arial" w:hAnsi="Arial" w:cs="Arial"/>
                <w:color w:val="111111"/>
                <w:shd w:val="clear" w:color="auto" w:fill="FFFFFF"/>
              </w:rPr>
              <w:t>If we see syntax wise than</w:t>
            </w:r>
            <w:r w:rsidRPr="005613A0">
              <w:rPr>
                <w:rStyle w:val="apple-converted-space"/>
                <w:rFonts w:ascii="Arial" w:hAnsi="Arial" w:cs="Arial"/>
                <w:color w:val="111111"/>
                <w:shd w:val="clear" w:color="auto" w:fill="FFFFFF"/>
              </w:rPr>
              <w:t> </w:t>
            </w:r>
            <w:r w:rsidRPr="005613A0">
              <w:rPr>
                <w:rStyle w:val="Strong"/>
                <w:rFonts w:ascii="Arial" w:hAnsi="Arial" w:cs="Arial"/>
                <w:shd w:val="clear" w:color="auto" w:fill="FFFFFF"/>
              </w:rPr>
              <w:t>throw</w:t>
            </w:r>
            <w:r w:rsidRPr="005613A0">
              <w:rPr>
                <w:rStyle w:val="apple-converted-space"/>
                <w:rFonts w:ascii="Arial" w:hAnsi="Arial" w:cs="Arial"/>
                <w:shd w:val="clear" w:color="auto" w:fill="FFFFFF"/>
              </w:rPr>
              <w:t> is followed by an instance variable and </w:t>
            </w:r>
            <w:r w:rsidRPr="005613A0">
              <w:rPr>
                <w:rStyle w:val="Strong"/>
                <w:rFonts w:ascii="Arial" w:hAnsi="Arial" w:cs="Arial"/>
                <w:shd w:val="clear" w:color="auto" w:fill="FFFFFF"/>
              </w:rPr>
              <w:t>throws</w:t>
            </w:r>
            <w:r w:rsidRPr="005613A0">
              <w:rPr>
                <w:rStyle w:val="apple-converted-space"/>
                <w:rFonts w:ascii="Arial" w:hAnsi="Arial" w:cs="Arial"/>
                <w:shd w:val="clear" w:color="auto" w:fill="FFFFFF"/>
              </w:rPr>
              <w:t> is followed by exception class names.</w:t>
            </w:r>
          </w:p>
          <w:p w:rsidR="001621A4" w:rsidRPr="005613A0" w:rsidRDefault="001621A4" w:rsidP="00E630B5">
            <w:pPr>
              <w:shd w:val="clear" w:color="auto" w:fill="FFFFFF"/>
              <w:spacing w:line="330" w:lineRule="atLeast"/>
              <w:jc w:val="both"/>
              <w:rPr>
                <w:rFonts w:ascii="Arial" w:hAnsi="Arial" w:cs="Arial"/>
                <w:color w:val="111111"/>
              </w:rPr>
            </w:pPr>
            <w:r w:rsidRPr="005613A0">
              <w:rPr>
                <w:rFonts w:ascii="Arial" w:hAnsi="Arial" w:cs="Arial"/>
                <w:b/>
                <w:bCs/>
                <w:color w:val="111111"/>
                <w:shd w:val="clear" w:color="auto" w:fill="FFFFFF"/>
              </w:rPr>
              <w:t>Throw:</w:t>
            </w:r>
          </w:p>
          <w:p w:rsidR="001621A4" w:rsidRPr="005613A0" w:rsidRDefault="001621A4" w:rsidP="00E630B5">
            <w:pPr>
              <w:pBdr>
                <w:top w:val="single" w:sz="6" w:space="7" w:color="DDDDDD"/>
                <w:left w:val="single" w:sz="6" w:space="9" w:color="DDDDDD"/>
                <w:bottom w:val="single" w:sz="6" w:space="7" w:color="DDDDDD"/>
                <w:right w:val="single" w:sz="6" w:space="9"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77" w:line="343" w:lineRule="atLeast"/>
              <w:jc w:val="both"/>
              <w:rPr>
                <w:rFonts w:ascii="Arial" w:hAnsi="Arial" w:cs="Arial"/>
                <w:color w:val="111111"/>
                <w:shd w:val="clear" w:color="auto" w:fill="FFFFFF"/>
              </w:rPr>
            </w:pPr>
            <w:r w:rsidRPr="005613A0">
              <w:rPr>
                <w:rFonts w:ascii="Arial" w:hAnsi="Arial" w:cs="Arial"/>
                <w:color w:val="111111"/>
                <w:shd w:val="clear" w:color="auto" w:fill="FFFFFF"/>
              </w:rPr>
              <w:lastRenderedPageBreak/>
              <w:t>static{</w:t>
            </w:r>
          </w:p>
          <w:p w:rsidR="001621A4" w:rsidRPr="005613A0" w:rsidRDefault="001621A4" w:rsidP="00E630B5">
            <w:pPr>
              <w:pBdr>
                <w:top w:val="single" w:sz="6" w:space="7" w:color="DDDDDD"/>
                <w:left w:val="single" w:sz="6" w:space="9" w:color="DDDDDD"/>
                <w:bottom w:val="single" w:sz="6" w:space="7" w:color="DDDDDD"/>
                <w:right w:val="single" w:sz="6" w:space="9"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77" w:line="343" w:lineRule="atLeast"/>
              <w:jc w:val="both"/>
              <w:rPr>
                <w:rFonts w:ascii="Arial" w:hAnsi="Arial" w:cs="Arial"/>
                <w:color w:val="111111"/>
                <w:shd w:val="clear" w:color="auto" w:fill="FFFFFF"/>
              </w:rPr>
            </w:pPr>
            <w:r w:rsidRPr="005613A0">
              <w:rPr>
                <w:rFonts w:ascii="Arial" w:hAnsi="Arial" w:cs="Arial"/>
                <w:color w:val="111111"/>
                <w:shd w:val="clear" w:color="auto" w:fill="FFFFFF"/>
              </w:rPr>
              <w:t>try {</w:t>
            </w:r>
          </w:p>
          <w:p w:rsidR="001621A4" w:rsidRPr="005613A0" w:rsidRDefault="001621A4" w:rsidP="00E630B5">
            <w:pPr>
              <w:pBdr>
                <w:top w:val="single" w:sz="6" w:space="7" w:color="DDDDDD"/>
                <w:left w:val="single" w:sz="6" w:space="9" w:color="DDDDDD"/>
                <w:bottom w:val="single" w:sz="6" w:space="7" w:color="DDDDDD"/>
                <w:right w:val="single" w:sz="6" w:space="9"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77" w:line="343" w:lineRule="atLeast"/>
              <w:jc w:val="both"/>
              <w:rPr>
                <w:rFonts w:ascii="Arial" w:hAnsi="Arial" w:cs="Arial"/>
                <w:color w:val="111111"/>
                <w:shd w:val="clear" w:color="auto" w:fill="FFFFFF"/>
              </w:rPr>
            </w:pPr>
            <w:r w:rsidRPr="005613A0">
              <w:rPr>
                <w:rFonts w:ascii="Arial" w:hAnsi="Arial" w:cs="Arial"/>
                <w:color w:val="111111"/>
                <w:shd w:val="clear" w:color="auto" w:fill="FFFFFF"/>
              </w:rPr>
              <w:t>throw new Exception("Something went wrong!!");</w:t>
            </w:r>
          </w:p>
          <w:p w:rsidR="001621A4" w:rsidRPr="005613A0" w:rsidRDefault="001621A4" w:rsidP="00E630B5">
            <w:pPr>
              <w:pBdr>
                <w:top w:val="single" w:sz="6" w:space="7" w:color="DDDDDD"/>
                <w:left w:val="single" w:sz="6" w:space="9" w:color="DDDDDD"/>
                <w:bottom w:val="single" w:sz="6" w:space="7" w:color="DDDDDD"/>
                <w:right w:val="single" w:sz="6" w:space="9"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77" w:line="343" w:lineRule="atLeast"/>
              <w:jc w:val="both"/>
              <w:rPr>
                <w:rFonts w:ascii="Arial" w:hAnsi="Arial" w:cs="Arial"/>
                <w:color w:val="111111"/>
                <w:shd w:val="clear" w:color="auto" w:fill="FFFFFF"/>
              </w:rPr>
            </w:pPr>
            <w:r w:rsidRPr="005613A0">
              <w:rPr>
                <w:rFonts w:ascii="Arial" w:hAnsi="Arial" w:cs="Arial"/>
                <w:color w:val="111111"/>
                <w:shd w:val="clear" w:color="auto" w:fill="FFFFFF"/>
              </w:rPr>
              <w:t>} catch (Exception exp) {</w:t>
            </w:r>
          </w:p>
          <w:p w:rsidR="001621A4" w:rsidRPr="005613A0" w:rsidRDefault="001621A4" w:rsidP="00E630B5">
            <w:pPr>
              <w:pBdr>
                <w:top w:val="single" w:sz="6" w:space="7" w:color="DDDDDD"/>
                <w:left w:val="single" w:sz="6" w:space="9" w:color="DDDDDD"/>
                <w:bottom w:val="single" w:sz="6" w:space="7" w:color="DDDDDD"/>
                <w:right w:val="single" w:sz="6" w:space="9"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77" w:line="343" w:lineRule="atLeast"/>
              <w:jc w:val="both"/>
              <w:rPr>
                <w:rFonts w:ascii="Arial" w:hAnsi="Arial" w:cs="Arial"/>
                <w:color w:val="111111"/>
                <w:shd w:val="clear" w:color="auto" w:fill="FFFFFF"/>
              </w:rPr>
            </w:pPr>
            <w:r w:rsidRPr="005613A0">
              <w:rPr>
                <w:rFonts w:ascii="Arial" w:hAnsi="Arial" w:cs="Arial"/>
                <w:color w:val="111111"/>
                <w:shd w:val="clear" w:color="auto" w:fill="FFFFFF"/>
              </w:rPr>
              <w:t>System.out.println("Error: "+exp.getMessage());</w:t>
            </w:r>
          </w:p>
          <w:p w:rsidR="001621A4" w:rsidRPr="005613A0" w:rsidRDefault="001621A4" w:rsidP="00E630B5">
            <w:pPr>
              <w:pBdr>
                <w:top w:val="single" w:sz="6" w:space="7" w:color="DDDDDD"/>
                <w:left w:val="single" w:sz="6" w:space="9" w:color="DDDDDD"/>
                <w:bottom w:val="single" w:sz="6" w:space="7" w:color="DDDDDD"/>
                <w:right w:val="single" w:sz="6" w:space="9"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77" w:line="343" w:lineRule="atLeast"/>
              <w:jc w:val="both"/>
              <w:rPr>
                <w:rFonts w:ascii="Arial" w:hAnsi="Arial" w:cs="Arial"/>
                <w:color w:val="111111"/>
                <w:shd w:val="clear" w:color="auto" w:fill="FFFFFF"/>
              </w:rPr>
            </w:pPr>
            <w:r w:rsidRPr="005613A0">
              <w:rPr>
                <w:rFonts w:ascii="Arial" w:hAnsi="Arial" w:cs="Arial"/>
                <w:color w:val="111111"/>
                <w:shd w:val="clear" w:color="auto" w:fill="FFFFFF"/>
              </w:rPr>
              <w:t>}</w:t>
            </w:r>
          </w:p>
          <w:p w:rsidR="001621A4" w:rsidRPr="005613A0" w:rsidRDefault="001621A4" w:rsidP="00E630B5">
            <w:pPr>
              <w:pBdr>
                <w:top w:val="single" w:sz="6" w:space="7" w:color="DDDDDD"/>
                <w:left w:val="single" w:sz="6" w:space="9" w:color="DDDDDD"/>
                <w:bottom w:val="single" w:sz="6" w:space="7" w:color="DDDDDD"/>
                <w:right w:val="single" w:sz="6" w:space="9"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77" w:line="343" w:lineRule="atLeast"/>
              <w:jc w:val="both"/>
              <w:rPr>
                <w:rFonts w:ascii="Arial" w:hAnsi="Arial" w:cs="Arial"/>
                <w:color w:val="111111"/>
                <w:shd w:val="clear" w:color="auto" w:fill="FFFFFF"/>
              </w:rPr>
            </w:pPr>
            <w:r w:rsidRPr="005613A0">
              <w:rPr>
                <w:rFonts w:ascii="Arial" w:hAnsi="Arial" w:cs="Arial"/>
                <w:color w:val="111111"/>
                <w:shd w:val="clear" w:color="auto" w:fill="FFFFFF"/>
              </w:rPr>
              <w:t>}</w:t>
            </w:r>
          </w:p>
          <w:p w:rsidR="001621A4" w:rsidRPr="005613A0" w:rsidRDefault="001621A4" w:rsidP="00E630B5">
            <w:pPr>
              <w:pBdr>
                <w:top w:val="single" w:sz="6" w:space="7" w:color="DDDDDD"/>
                <w:left w:val="single" w:sz="6" w:space="9" w:color="DDDDDD"/>
                <w:bottom w:val="single" w:sz="6" w:space="7" w:color="DDDDDD"/>
                <w:right w:val="single" w:sz="6" w:space="9"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77" w:line="343" w:lineRule="atLeast"/>
              <w:jc w:val="both"/>
              <w:rPr>
                <w:rFonts w:ascii="Arial" w:hAnsi="Arial" w:cs="Arial"/>
                <w:color w:val="111111"/>
                <w:shd w:val="clear" w:color="auto" w:fill="FFFFFF"/>
              </w:rPr>
            </w:pPr>
            <w:r w:rsidRPr="005613A0">
              <w:rPr>
                <w:rFonts w:ascii="Arial" w:hAnsi="Arial" w:cs="Arial"/>
                <w:color w:val="111111"/>
                <w:shd w:val="clear" w:color="auto" w:fill="FFFFFF"/>
              </w:rPr>
              <w:t>....</w:t>
            </w:r>
          </w:p>
          <w:p w:rsidR="001621A4" w:rsidRPr="005613A0" w:rsidRDefault="001621A4" w:rsidP="00E630B5">
            <w:pPr>
              <w:shd w:val="clear" w:color="auto" w:fill="FFFFFF"/>
              <w:spacing w:after="377" w:line="330" w:lineRule="atLeast"/>
              <w:jc w:val="both"/>
              <w:rPr>
                <w:rFonts w:ascii="Arial" w:hAnsi="Arial" w:cs="Arial"/>
                <w:color w:val="111111"/>
                <w:shd w:val="clear" w:color="auto" w:fill="FFFFFF"/>
              </w:rPr>
            </w:pPr>
            <w:r w:rsidRPr="005613A0">
              <w:rPr>
                <w:rFonts w:ascii="Arial" w:hAnsi="Arial" w:cs="Arial"/>
                <w:color w:val="111111"/>
                <w:shd w:val="clear" w:color="auto" w:fill="FFFFFF"/>
              </w:rPr>
              <w:t>Throws:</w:t>
            </w:r>
          </w:p>
          <w:p w:rsidR="001621A4" w:rsidRPr="005613A0" w:rsidRDefault="001621A4" w:rsidP="00E630B5">
            <w:pPr>
              <w:pBdr>
                <w:top w:val="single" w:sz="6" w:space="7" w:color="DDDDDD"/>
                <w:left w:val="single" w:sz="6" w:space="9" w:color="DDDDDD"/>
                <w:bottom w:val="single" w:sz="6" w:space="7" w:color="DDDDDD"/>
                <w:right w:val="single" w:sz="6" w:space="9"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77" w:line="343" w:lineRule="atLeast"/>
              <w:jc w:val="both"/>
              <w:rPr>
                <w:rFonts w:ascii="Arial" w:hAnsi="Arial" w:cs="Arial"/>
                <w:color w:val="111111"/>
                <w:shd w:val="clear" w:color="auto" w:fill="FFFFFF"/>
              </w:rPr>
            </w:pPr>
            <w:r w:rsidRPr="005613A0">
              <w:rPr>
                <w:rFonts w:ascii="Arial" w:hAnsi="Arial" w:cs="Arial"/>
                <w:color w:val="111111"/>
                <w:shd w:val="clear" w:color="auto" w:fill="FFFFFF"/>
              </w:rPr>
              <w:t>public void sample() throws ArithmeticException{</w:t>
            </w:r>
          </w:p>
          <w:p w:rsidR="001621A4" w:rsidRPr="005613A0" w:rsidRDefault="001621A4" w:rsidP="00E630B5">
            <w:pPr>
              <w:pBdr>
                <w:top w:val="single" w:sz="6" w:space="7" w:color="DDDDDD"/>
                <w:left w:val="single" w:sz="6" w:space="9" w:color="DDDDDD"/>
                <w:bottom w:val="single" w:sz="6" w:space="7" w:color="DDDDDD"/>
                <w:right w:val="single" w:sz="6" w:space="9"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77" w:line="343" w:lineRule="atLeast"/>
              <w:jc w:val="both"/>
              <w:rPr>
                <w:rFonts w:ascii="Arial" w:hAnsi="Arial" w:cs="Arial"/>
                <w:color w:val="111111"/>
                <w:shd w:val="clear" w:color="auto" w:fill="FFFFFF"/>
              </w:rPr>
            </w:pPr>
            <w:r w:rsidRPr="005613A0">
              <w:rPr>
                <w:rFonts w:ascii="Arial" w:hAnsi="Arial" w:cs="Arial"/>
                <w:color w:val="111111"/>
                <w:shd w:val="clear" w:color="auto" w:fill="FFFFFF"/>
              </w:rPr>
              <w:t xml:space="preserve"> //Statements</w:t>
            </w:r>
          </w:p>
          <w:p w:rsidR="001621A4" w:rsidRPr="005613A0" w:rsidRDefault="001621A4" w:rsidP="00E630B5">
            <w:pPr>
              <w:pBdr>
                <w:top w:val="single" w:sz="6" w:space="7" w:color="DDDDDD"/>
                <w:left w:val="single" w:sz="6" w:space="9" w:color="DDDDDD"/>
                <w:bottom w:val="single" w:sz="6" w:space="7" w:color="DDDDDD"/>
                <w:right w:val="single" w:sz="6" w:space="9"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77" w:line="343" w:lineRule="atLeast"/>
              <w:jc w:val="both"/>
              <w:rPr>
                <w:rFonts w:ascii="Arial" w:hAnsi="Arial" w:cs="Arial"/>
                <w:color w:val="111111"/>
                <w:shd w:val="clear" w:color="auto" w:fill="FFFFFF"/>
              </w:rPr>
            </w:pPr>
          </w:p>
          <w:p w:rsidR="001621A4" w:rsidRPr="005613A0" w:rsidRDefault="001621A4" w:rsidP="00E630B5">
            <w:pPr>
              <w:pBdr>
                <w:top w:val="single" w:sz="6" w:space="7" w:color="DDDDDD"/>
                <w:left w:val="single" w:sz="6" w:space="9" w:color="DDDDDD"/>
                <w:bottom w:val="single" w:sz="6" w:space="7" w:color="DDDDDD"/>
                <w:right w:val="single" w:sz="6" w:space="9"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77" w:line="343" w:lineRule="atLeast"/>
              <w:jc w:val="both"/>
              <w:rPr>
                <w:rFonts w:ascii="Arial" w:hAnsi="Arial" w:cs="Arial"/>
                <w:color w:val="111111"/>
                <w:shd w:val="clear" w:color="auto" w:fill="FFFFFF"/>
              </w:rPr>
            </w:pPr>
            <w:r w:rsidRPr="005613A0">
              <w:rPr>
                <w:rFonts w:ascii="Arial" w:hAnsi="Arial" w:cs="Arial"/>
                <w:color w:val="111111"/>
                <w:shd w:val="clear" w:color="auto" w:fill="FFFFFF"/>
              </w:rPr>
              <w:t>.....</w:t>
            </w:r>
          </w:p>
          <w:p w:rsidR="001621A4" w:rsidRPr="005613A0" w:rsidRDefault="001621A4" w:rsidP="00E630B5">
            <w:pPr>
              <w:pBdr>
                <w:top w:val="single" w:sz="6" w:space="7" w:color="DDDDDD"/>
                <w:left w:val="single" w:sz="6" w:space="9" w:color="DDDDDD"/>
                <w:bottom w:val="single" w:sz="6" w:space="7" w:color="DDDDDD"/>
                <w:right w:val="single" w:sz="6" w:space="9"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77" w:line="343" w:lineRule="atLeast"/>
              <w:jc w:val="both"/>
              <w:rPr>
                <w:rFonts w:ascii="Arial" w:hAnsi="Arial" w:cs="Arial"/>
                <w:color w:val="111111"/>
                <w:shd w:val="clear" w:color="auto" w:fill="FFFFFF"/>
              </w:rPr>
            </w:pPr>
          </w:p>
          <w:p w:rsidR="001621A4" w:rsidRPr="005613A0" w:rsidRDefault="001621A4" w:rsidP="00E630B5">
            <w:pPr>
              <w:pBdr>
                <w:top w:val="single" w:sz="6" w:space="7" w:color="DDDDDD"/>
                <w:left w:val="single" w:sz="6" w:space="9" w:color="DDDDDD"/>
                <w:bottom w:val="single" w:sz="6" w:space="7" w:color="DDDDDD"/>
                <w:right w:val="single" w:sz="6" w:space="9"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77" w:line="343" w:lineRule="atLeast"/>
              <w:jc w:val="both"/>
              <w:rPr>
                <w:rFonts w:ascii="Arial" w:hAnsi="Arial" w:cs="Arial"/>
                <w:color w:val="111111"/>
                <w:shd w:val="clear" w:color="auto" w:fill="FFFFFF"/>
              </w:rPr>
            </w:pPr>
            <w:r w:rsidRPr="005613A0">
              <w:rPr>
                <w:rFonts w:ascii="Arial" w:hAnsi="Arial" w:cs="Arial"/>
                <w:color w:val="111111"/>
                <w:shd w:val="clear" w:color="auto" w:fill="FFFFFF"/>
              </w:rPr>
              <w:t xml:space="preserve"> //if (Condition : There is an error)</w:t>
            </w:r>
          </w:p>
          <w:p w:rsidR="001621A4" w:rsidRPr="005613A0" w:rsidRDefault="001621A4" w:rsidP="00E630B5">
            <w:pPr>
              <w:pBdr>
                <w:top w:val="single" w:sz="6" w:space="7" w:color="DDDDDD"/>
                <w:left w:val="single" w:sz="6" w:space="9" w:color="DDDDDD"/>
                <w:bottom w:val="single" w:sz="6" w:space="7" w:color="DDDDDD"/>
                <w:right w:val="single" w:sz="6" w:space="9"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77" w:line="343" w:lineRule="atLeast"/>
              <w:jc w:val="both"/>
              <w:rPr>
                <w:rFonts w:ascii="Arial" w:hAnsi="Arial" w:cs="Arial"/>
                <w:color w:val="111111"/>
                <w:shd w:val="clear" w:color="auto" w:fill="FFFFFF"/>
              </w:rPr>
            </w:pPr>
            <w:r w:rsidRPr="005613A0">
              <w:rPr>
                <w:rFonts w:ascii="Arial" w:hAnsi="Arial" w:cs="Arial"/>
                <w:color w:val="111111"/>
                <w:shd w:val="clear" w:color="auto" w:fill="FFFFFF"/>
              </w:rPr>
              <w:t>ArithmeticException exp = new ArithmeticException();</w:t>
            </w:r>
          </w:p>
          <w:p w:rsidR="001621A4" w:rsidRPr="005613A0" w:rsidRDefault="001621A4" w:rsidP="00E630B5">
            <w:pPr>
              <w:pBdr>
                <w:top w:val="single" w:sz="6" w:space="7" w:color="DDDDDD"/>
                <w:left w:val="single" w:sz="6" w:space="9" w:color="DDDDDD"/>
                <w:bottom w:val="single" w:sz="6" w:space="7" w:color="DDDDDD"/>
                <w:right w:val="single" w:sz="6" w:space="9"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77" w:line="343" w:lineRule="atLeast"/>
              <w:jc w:val="both"/>
              <w:rPr>
                <w:rFonts w:ascii="Arial" w:hAnsi="Arial" w:cs="Arial"/>
                <w:color w:val="111111"/>
                <w:shd w:val="clear" w:color="auto" w:fill="FFFFFF"/>
              </w:rPr>
            </w:pPr>
            <w:r w:rsidRPr="005613A0">
              <w:rPr>
                <w:rFonts w:ascii="Arial" w:hAnsi="Arial" w:cs="Arial"/>
                <w:color w:val="111111"/>
                <w:shd w:val="clear" w:color="auto" w:fill="FFFFFF"/>
              </w:rPr>
              <w:t xml:space="preserve"> throw exp;</w:t>
            </w:r>
          </w:p>
          <w:p w:rsidR="001621A4" w:rsidRPr="005613A0" w:rsidRDefault="001621A4" w:rsidP="00E630B5">
            <w:pPr>
              <w:pBdr>
                <w:top w:val="single" w:sz="6" w:space="7" w:color="DDDDDD"/>
                <w:left w:val="single" w:sz="6" w:space="9" w:color="DDDDDD"/>
                <w:bottom w:val="single" w:sz="6" w:space="7" w:color="DDDDDD"/>
                <w:right w:val="single" w:sz="6" w:space="9"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77" w:line="343" w:lineRule="atLeast"/>
              <w:jc w:val="both"/>
              <w:rPr>
                <w:rFonts w:ascii="Arial" w:hAnsi="Arial" w:cs="Arial"/>
                <w:color w:val="111111"/>
                <w:shd w:val="clear" w:color="auto" w:fill="FFFFFF"/>
              </w:rPr>
            </w:pPr>
            <w:r w:rsidRPr="005613A0">
              <w:rPr>
                <w:rFonts w:ascii="Arial" w:hAnsi="Arial" w:cs="Arial"/>
                <w:color w:val="111111"/>
                <w:shd w:val="clear" w:color="auto" w:fill="FFFFFF"/>
              </w:rPr>
              <w:t>...</w:t>
            </w:r>
          </w:p>
          <w:p w:rsidR="001621A4" w:rsidRPr="005613A0" w:rsidRDefault="001621A4" w:rsidP="00E630B5">
            <w:pPr>
              <w:pBdr>
                <w:top w:val="single" w:sz="6" w:space="7" w:color="DDDDDD"/>
                <w:left w:val="single" w:sz="6" w:space="9" w:color="DDDDDD"/>
                <w:bottom w:val="single" w:sz="6" w:space="7" w:color="DDDDDD"/>
                <w:right w:val="single" w:sz="6" w:space="9"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77" w:line="343" w:lineRule="atLeast"/>
              <w:jc w:val="both"/>
              <w:rPr>
                <w:rFonts w:ascii="Arial" w:hAnsi="Arial" w:cs="Arial"/>
                <w:color w:val="111111"/>
                <w:shd w:val="clear" w:color="auto" w:fill="FFFFFF"/>
              </w:rPr>
            </w:pPr>
            <w:r w:rsidRPr="005613A0">
              <w:rPr>
                <w:rFonts w:ascii="Arial" w:hAnsi="Arial" w:cs="Arial"/>
                <w:color w:val="111111"/>
                <w:shd w:val="clear" w:color="auto" w:fill="FFFFFF"/>
              </w:rPr>
              <w:lastRenderedPageBreak/>
              <w:t>}</w:t>
            </w:r>
          </w:p>
          <w:p w:rsidR="001621A4" w:rsidRPr="005613A0" w:rsidRDefault="001621A4" w:rsidP="00E630B5">
            <w:pPr>
              <w:shd w:val="clear" w:color="auto" w:fill="F3F3F3"/>
              <w:rPr>
                <w:rFonts w:ascii="Arial" w:hAnsi="Arial" w:cs="Arial"/>
                <w:color w:val="000000"/>
                <w:shd w:val="clear" w:color="auto" w:fill="FFFFFF"/>
              </w:rPr>
            </w:pPr>
            <w:r w:rsidRPr="005613A0">
              <w:rPr>
                <w:rFonts w:ascii="Arial" w:hAnsi="Arial" w:cs="Arial"/>
                <w:color w:val="000000"/>
                <w:shd w:val="clear" w:color="auto" w:fill="FFFFFF"/>
              </w:rPr>
              <w:br/>
            </w:r>
            <w:r w:rsidRPr="005613A0">
              <w:rPr>
                <w:rFonts w:ascii="Arial" w:hAnsi="Arial" w:cs="Arial"/>
                <w:color w:val="000000"/>
                <w:u w:val="single"/>
                <w:shd w:val="clear" w:color="auto" w:fill="FFFFFF"/>
              </w:rPr>
              <w:t>public void</w:t>
            </w:r>
            <w:r w:rsidRPr="005613A0">
              <w:rPr>
                <w:rFonts w:ascii="Arial" w:hAnsi="Arial" w:cs="Arial"/>
                <w:color w:val="000000"/>
                <w:shd w:val="clear" w:color="auto" w:fill="FFFFFF"/>
              </w:rPr>
              <w:t> </w:t>
            </w:r>
            <w:r w:rsidRPr="005613A0">
              <w:rPr>
                <w:rFonts w:ascii="Arial" w:hAnsi="Arial" w:cs="Arial"/>
                <w:b/>
                <w:bCs/>
                <w:color w:val="000000"/>
                <w:u w:val="single"/>
                <w:shd w:val="clear" w:color="auto" w:fill="FFFFFF"/>
              </w:rPr>
              <w:t>shutdown</w:t>
            </w:r>
            <w:r w:rsidRPr="005613A0">
              <w:rPr>
                <w:rFonts w:ascii="Arial" w:hAnsi="Arial" w:cs="Arial"/>
                <w:color w:val="000000"/>
                <w:u w:val="single"/>
                <w:shd w:val="clear" w:color="auto" w:fill="FFFFFF"/>
              </w:rPr>
              <w:t>() throws</w:t>
            </w:r>
            <w:r w:rsidRPr="005613A0">
              <w:rPr>
                <w:rFonts w:ascii="Arial" w:hAnsi="Arial" w:cs="Arial"/>
                <w:color w:val="000000"/>
                <w:shd w:val="clear" w:color="auto" w:fill="FFFFFF"/>
              </w:rPr>
              <w:t> </w:t>
            </w:r>
            <w:r w:rsidRPr="005613A0">
              <w:rPr>
                <w:rFonts w:ascii="Arial" w:hAnsi="Arial" w:cs="Arial"/>
                <w:b/>
                <w:bCs/>
                <w:color w:val="000000"/>
                <w:u w:val="single"/>
                <w:shd w:val="clear" w:color="auto" w:fill="FFFFFF"/>
              </w:rPr>
              <w:t>IOException</w:t>
            </w:r>
            <w:r w:rsidRPr="005613A0">
              <w:rPr>
                <w:rFonts w:ascii="Arial" w:hAnsi="Arial" w:cs="Arial"/>
                <w:color w:val="000000"/>
                <w:u w:val="single"/>
                <w:shd w:val="clear" w:color="auto" w:fill="FFFFFF"/>
              </w:rPr>
              <w:t>{</w:t>
            </w:r>
          </w:p>
          <w:p w:rsidR="001621A4" w:rsidRPr="005613A0" w:rsidRDefault="001621A4" w:rsidP="00E630B5">
            <w:pPr>
              <w:shd w:val="clear" w:color="auto" w:fill="F3F3F3"/>
              <w:rPr>
                <w:rFonts w:ascii="Arial" w:hAnsi="Arial" w:cs="Arial"/>
                <w:color w:val="000000"/>
                <w:shd w:val="clear" w:color="auto" w:fill="FFFFFF"/>
              </w:rPr>
            </w:pPr>
            <w:r w:rsidRPr="005613A0">
              <w:rPr>
                <w:rFonts w:ascii="Arial" w:hAnsi="Arial" w:cs="Arial"/>
                <w:color w:val="000000"/>
                <w:u w:val="single"/>
                <w:shd w:val="clear" w:color="auto" w:fill="FFFFFF"/>
              </w:rPr>
              <w:t>        throw new IOException("Unable to shutdown");</w:t>
            </w:r>
          </w:p>
          <w:p w:rsidR="001621A4" w:rsidRPr="005613A0" w:rsidRDefault="001621A4" w:rsidP="00E630B5">
            <w:pPr>
              <w:shd w:val="clear" w:color="auto" w:fill="F3F3F3"/>
              <w:rPr>
                <w:rFonts w:ascii="Arial" w:hAnsi="Arial" w:cs="Arial"/>
                <w:color w:val="000000"/>
                <w:shd w:val="clear" w:color="auto" w:fill="FFFFFF"/>
              </w:rPr>
            </w:pPr>
            <w:r w:rsidRPr="005613A0">
              <w:rPr>
                <w:rFonts w:ascii="Arial" w:hAnsi="Arial" w:cs="Arial"/>
                <w:color w:val="000000"/>
                <w:u w:val="single"/>
                <w:shd w:val="clear" w:color="auto" w:fill="FFFFFF"/>
              </w:rPr>
              <w:t> }</w:t>
            </w:r>
          </w:p>
          <w:p w:rsidR="001621A4" w:rsidRPr="005613A0" w:rsidRDefault="001621A4" w:rsidP="00E630B5">
            <w:pPr>
              <w:pStyle w:val="Heading4"/>
              <w:shd w:val="clear" w:color="auto" w:fill="FFFFFF"/>
              <w:rPr>
                <w:rFonts w:ascii="Arial" w:hAnsi="Arial" w:cs="Arial"/>
                <w:color w:val="556B2F"/>
                <w:shd w:val="clear" w:color="auto" w:fill="FFFFFF"/>
              </w:rPr>
            </w:pPr>
            <w:r w:rsidRPr="005613A0">
              <w:rPr>
                <w:rFonts w:ascii="Arial" w:eastAsia="Times New Roman" w:hAnsi="Arial" w:cs="Arial"/>
                <w:color w:val="000000"/>
                <w:shd w:val="clear" w:color="auto" w:fill="FFFFFF"/>
              </w:rPr>
              <w:br/>
            </w:r>
            <w:r w:rsidRPr="005613A0">
              <w:rPr>
                <w:rFonts w:ascii="Arial" w:hAnsi="Arial" w:cs="Arial"/>
                <w:color w:val="556B2F"/>
                <w:shd w:val="clear" w:color="auto" w:fill="FFFFFF"/>
              </w:rPr>
              <w:t>Usage of super Keyword</w:t>
            </w:r>
          </w:p>
          <w:p w:rsidR="001621A4" w:rsidRPr="005613A0" w:rsidRDefault="001621A4" w:rsidP="00AE07BE">
            <w:pPr>
              <w:numPr>
                <w:ilvl w:val="0"/>
                <w:numId w:val="5"/>
              </w:numPr>
              <w:shd w:val="clear" w:color="auto" w:fill="FFFFFF"/>
              <w:spacing w:before="45" w:after="100" w:afterAutospacing="1"/>
              <w:rPr>
                <w:rFonts w:ascii="Arial" w:hAnsi="Arial" w:cs="Arial"/>
                <w:color w:val="000000"/>
                <w:shd w:val="clear" w:color="auto" w:fill="FFFFFF"/>
              </w:rPr>
            </w:pPr>
            <w:r w:rsidRPr="005613A0">
              <w:rPr>
                <w:rFonts w:ascii="Arial" w:hAnsi="Arial" w:cs="Arial"/>
                <w:color w:val="000000"/>
                <w:shd w:val="clear" w:color="auto" w:fill="FFFFFF"/>
              </w:rPr>
              <w:t>super is used to refer immediate parent class instance variable.</w:t>
            </w:r>
          </w:p>
          <w:p w:rsidR="001621A4" w:rsidRPr="005613A0" w:rsidRDefault="001621A4" w:rsidP="00AE07BE">
            <w:pPr>
              <w:numPr>
                <w:ilvl w:val="0"/>
                <w:numId w:val="5"/>
              </w:numPr>
              <w:shd w:val="clear" w:color="auto" w:fill="FFFFFF"/>
              <w:spacing w:after="100" w:afterAutospacing="1"/>
              <w:rPr>
                <w:rFonts w:ascii="Arial" w:hAnsi="Arial" w:cs="Arial"/>
                <w:color w:val="000000"/>
                <w:shd w:val="clear" w:color="auto" w:fill="FFFFFF"/>
              </w:rPr>
            </w:pPr>
            <w:r w:rsidRPr="005613A0">
              <w:rPr>
                <w:rFonts w:ascii="Arial" w:hAnsi="Arial" w:cs="Arial"/>
                <w:color w:val="000000"/>
                <w:shd w:val="clear" w:color="auto" w:fill="FFFFFF"/>
              </w:rPr>
              <w:t>super() is used to invoke immediate parent</w:t>
            </w:r>
            <w:r w:rsidRPr="005613A0">
              <w:rPr>
                <w:rStyle w:val="apple-converted-space"/>
                <w:rFonts w:ascii="Arial" w:hAnsi="Arial" w:cs="Arial"/>
                <w:color w:val="000000"/>
                <w:shd w:val="clear" w:color="auto" w:fill="FFFFFF"/>
              </w:rPr>
              <w:t> </w:t>
            </w:r>
            <w:r w:rsidRPr="005613A0">
              <w:rPr>
                <w:rStyle w:val="l6x0w5bzpp"/>
                <w:rFonts w:ascii="Arial" w:hAnsi="Arial" w:cs="Arial"/>
                <w:color w:val="009900"/>
                <w:u w:val="single"/>
                <w:bdr w:val="single" w:sz="6" w:space="0" w:color="auto" w:frame="1"/>
                <w:shd w:val="clear" w:color="auto" w:fill="FFFFFF"/>
              </w:rPr>
              <w:t>class constructor</w:t>
            </w:r>
            <w:r w:rsidRPr="005613A0">
              <w:rPr>
                <w:rFonts w:ascii="Arial" w:hAnsi="Arial" w:cs="Arial"/>
                <w:color w:val="000000"/>
                <w:shd w:val="clear" w:color="auto" w:fill="FFFFFF"/>
              </w:rPr>
              <w:t>.</w:t>
            </w:r>
          </w:p>
          <w:p w:rsidR="001621A4" w:rsidRPr="005613A0" w:rsidRDefault="001621A4" w:rsidP="00AE07BE">
            <w:pPr>
              <w:numPr>
                <w:ilvl w:val="0"/>
                <w:numId w:val="5"/>
              </w:numPr>
              <w:shd w:val="clear" w:color="auto" w:fill="FFFFFF"/>
              <w:spacing w:before="45" w:after="100" w:afterAutospacing="1"/>
              <w:rPr>
                <w:rFonts w:ascii="Arial" w:hAnsi="Arial" w:cs="Arial"/>
                <w:color w:val="000000"/>
                <w:shd w:val="clear" w:color="auto" w:fill="FFFFFF"/>
              </w:rPr>
            </w:pPr>
            <w:r w:rsidRPr="005613A0">
              <w:rPr>
                <w:rFonts w:ascii="Arial" w:hAnsi="Arial" w:cs="Arial"/>
                <w:color w:val="000000"/>
                <w:shd w:val="clear" w:color="auto" w:fill="FFFFFF"/>
              </w:rPr>
              <w:t>super is used to invoke immediate parent class method.</w:t>
            </w:r>
          </w:p>
          <w:p w:rsidR="005D471A" w:rsidRPr="005D471A" w:rsidRDefault="005D471A" w:rsidP="00AE07BE">
            <w:pPr>
              <w:numPr>
                <w:ilvl w:val="0"/>
                <w:numId w:val="6"/>
              </w:numPr>
              <w:shd w:val="clear" w:color="auto" w:fill="F8F8F5"/>
              <w:ind w:left="0"/>
              <w:rPr>
                <w:rFonts w:ascii="Arial" w:hAnsi="Arial" w:cs="Arial"/>
                <w:color w:val="000000"/>
                <w:shd w:val="clear" w:color="auto" w:fill="FFFFFF"/>
              </w:rPr>
            </w:pPr>
          </w:p>
          <w:p w:rsidR="005D471A" w:rsidRPr="005D471A" w:rsidRDefault="005D471A" w:rsidP="00AE07BE">
            <w:pPr>
              <w:numPr>
                <w:ilvl w:val="0"/>
                <w:numId w:val="6"/>
              </w:numPr>
              <w:shd w:val="clear" w:color="auto" w:fill="F8F8F5"/>
              <w:ind w:left="0"/>
              <w:rPr>
                <w:rFonts w:ascii="Arial" w:hAnsi="Arial" w:cs="Arial"/>
                <w:color w:val="000000"/>
                <w:shd w:val="clear" w:color="auto" w:fill="FFFFFF"/>
              </w:rPr>
            </w:pPr>
          </w:p>
          <w:p w:rsidR="005D471A" w:rsidRPr="005D471A" w:rsidRDefault="005D471A" w:rsidP="00AE07BE">
            <w:pPr>
              <w:numPr>
                <w:ilvl w:val="0"/>
                <w:numId w:val="6"/>
              </w:numPr>
              <w:shd w:val="clear" w:color="auto" w:fill="F8F8F5"/>
              <w:ind w:left="0"/>
              <w:rPr>
                <w:rFonts w:ascii="Arial" w:hAnsi="Arial" w:cs="Arial"/>
                <w:color w:val="000000"/>
                <w:shd w:val="clear" w:color="auto" w:fill="FFFFFF"/>
              </w:rPr>
            </w:pPr>
          </w:p>
          <w:p w:rsidR="001621A4" w:rsidRPr="005613A0" w:rsidRDefault="001621A4" w:rsidP="00AE07BE">
            <w:pPr>
              <w:numPr>
                <w:ilvl w:val="0"/>
                <w:numId w:val="6"/>
              </w:numPr>
              <w:shd w:val="clear" w:color="auto" w:fill="F8F8F5"/>
              <w:ind w:left="0"/>
              <w:rPr>
                <w:rFonts w:ascii="Arial" w:hAnsi="Arial" w:cs="Arial"/>
                <w:color w:val="000000"/>
                <w:shd w:val="clear" w:color="auto" w:fill="FFFFFF"/>
              </w:rPr>
            </w:pPr>
            <w:r w:rsidRPr="005613A0">
              <w:rPr>
                <w:rFonts w:ascii="Arial" w:hAnsi="Arial" w:cs="Arial"/>
                <w:b/>
                <w:bCs/>
                <w:color w:val="006699"/>
                <w:shd w:val="clear" w:color="auto" w:fill="FFFFFF"/>
              </w:rPr>
              <w:t>class</w:t>
            </w:r>
            <w:r w:rsidRPr="005613A0">
              <w:rPr>
                <w:rFonts w:ascii="Arial" w:hAnsi="Arial" w:cs="Arial"/>
                <w:color w:val="000000"/>
                <w:bdr w:val="none" w:sz="0" w:space="0" w:color="auto" w:frame="1"/>
                <w:shd w:val="clear" w:color="auto" w:fill="FFFFFF"/>
              </w:rPr>
              <w:t> Vehicle{  </w:t>
            </w:r>
          </w:p>
          <w:p w:rsidR="001621A4" w:rsidRPr="005613A0" w:rsidRDefault="001621A4" w:rsidP="00AE07BE">
            <w:pPr>
              <w:numPr>
                <w:ilvl w:val="0"/>
                <w:numId w:val="6"/>
              </w:numPr>
              <w:shd w:val="clear" w:color="auto" w:fill="F8F8F5"/>
              <w:ind w:left="0"/>
              <w:rPr>
                <w:rFonts w:ascii="Arial" w:hAnsi="Arial" w:cs="Arial"/>
                <w:color w:val="000000"/>
                <w:shd w:val="clear" w:color="auto" w:fill="FFFFFF"/>
              </w:rPr>
            </w:pPr>
            <w:r w:rsidRPr="005613A0">
              <w:rPr>
                <w:rFonts w:ascii="Arial" w:hAnsi="Arial" w:cs="Arial"/>
                <w:color w:val="000000"/>
                <w:bdr w:val="none" w:sz="0" w:space="0" w:color="auto" w:frame="1"/>
                <w:shd w:val="clear" w:color="auto" w:fill="FFFFFF"/>
              </w:rPr>
              <w:t>  </w:t>
            </w:r>
            <w:r w:rsidRPr="005613A0">
              <w:rPr>
                <w:rFonts w:ascii="Arial" w:hAnsi="Arial" w:cs="Arial"/>
                <w:b/>
                <w:bCs/>
                <w:color w:val="006699"/>
                <w:shd w:val="clear" w:color="auto" w:fill="FFFFFF"/>
              </w:rPr>
              <w:t>int</w:t>
            </w:r>
            <w:r w:rsidRPr="005613A0">
              <w:rPr>
                <w:rFonts w:ascii="Arial" w:hAnsi="Arial" w:cs="Arial"/>
                <w:color w:val="000000"/>
                <w:bdr w:val="none" w:sz="0" w:space="0" w:color="auto" w:frame="1"/>
                <w:shd w:val="clear" w:color="auto" w:fill="FFFFFF"/>
              </w:rPr>
              <w:t> speed=</w:t>
            </w:r>
            <w:r w:rsidRPr="005613A0">
              <w:rPr>
                <w:rFonts w:ascii="Arial" w:hAnsi="Arial" w:cs="Arial"/>
                <w:color w:val="C00000"/>
                <w:shd w:val="clear" w:color="auto" w:fill="FFFFFF"/>
              </w:rPr>
              <w:t>50</w:t>
            </w:r>
            <w:r w:rsidRPr="005613A0">
              <w:rPr>
                <w:rFonts w:ascii="Arial" w:hAnsi="Arial" w:cs="Arial"/>
                <w:color w:val="000000"/>
                <w:bdr w:val="none" w:sz="0" w:space="0" w:color="auto" w:frame="1"/>
                <w:shd w:val="clear" w:color="auto" w:fill="FFFFFF"/>
              </w:rPr>
              <w:t>;  </w:t>
            </w:r>
          </w:p>
          <w:p w:rsidR="001621A4" w:rsidRPr="005613A0" w:rsidRDefault="001621A4" w:rsidP="00AE07BE">
            <w:pPr>
              <w:numPr>
                <w:ilvl w:val="0"/>
                <w:numId w:val="6"/>
              </w:numPr>
              <w:shd w:val="clear" w:color="auto" w:fill="F8F8F5"/>
              <w:ind w:left="0"/>
              <w:rPr>
                <w:rFonts w:ascii="Arial" w:hAnsi="Arial" w:cs="Arial"/>
                <w:color w:val="000000"/>
                <w:shd w:val="clear" w:color="auto" w:fill="FFFFFF"/>
              </w:rPr>
            </w:pPr>
            <w:r w:rsidRPr="005613A0">
              <w:rPr>
                <w:rFonts w:ascii="Arial" w:hAnsi="Arial" w:cs="Arial"/>
                <w:color w:val="000000"/>
                <w:bdr w:val="none" w:sz="0" w:space="0" w:color="auto" w:frame="1"/>
                <w:shd w:val="clear" w:color="auto" w:fill="FFFFFF"/>
              </w:rPr>
              <w:t>}  </w:t>
            </w:r>
          </w:p>
          <w:p w:rsidR="001621A4" w:rsidRPr="005613A0" w:rsidRDefault="001621A4" w:rsidP="00AE07BE">
            <w:pPr>
              <w:numPr>
                <w:ilvl w:val="0"/>
                <w:numId w:val="6"/>
              </w:numPr>
              <w:shd w:val="clear" w:color="auto" w:fill="F8F8F5"/>
              <w:ind w:left="0"/>
              <w:rPr>
                <w:rFonts w:ascii="Arial" w:hAnsi="Arial" w:cs="Arial"/>
                <w:color w:val="000000"/>
                <w:shd w:val="clear" w:color="auto" w:fill="FFFFFF"/>
              </w:rPr>
            </w:pPr>
            <w:r w:rsidRPr="005613A0">
              <w:rPr>
                <w:rFonts w:ascii="Arial" w:hAnsi="Arial" w:cs="Arial"/>
                <w:color w:val="000000"/>
                <w:bdr w:val="none" w:sz="0" w:space="0" w:color="auto" w:frame="1"/>
                <w:shd w:val="clear" w:color="auto" w:fill="FFFFFF"/>
              </w:rPr>
              <w:t>  </w:t>
            </w:r>
          </w:p>
          <w:p w:rsidR="001621A4" w:rsidRPr="005613A0" w:rsidRDefault="001621A4" w:rsidP="00AE07BE">
            <w:pPr>
              <w:numPr>
                <w:ilvl w:val="0"/>
                <w:numId w:val="6"/>
              </w:numPr>
              <w:shd w:val="clear" w:color="auto" w:fill="F8F8F5"/>
              <w:ind w:left="0"/>
              <w:rPr>
                <w:rFonts w:ascii="Arial" w:hAnsi="Arial" w:cs="Arial"/>
                <w:color w:val="000000"/>
                <w:shd w:val="clear" w:color="auto" w:fill="FFFFFF"/>
              </w:rPr>
            </w:pPr>
            <w:r w:rsidRPr="005613A0">
              <w:rPr>
                <w:rFonts w:ascii="Arial" w:hAnsi="Arial" w:cs="Arial"/>
                <w:b/>
                <w:bCs/>
                <w:color w:val="006699"/>
                <w:shd w:val="clear" w:color="auto" w:fill="FFFFFF"/>
              </w:rPr>
              <w:t>class</w:t>
            </w:r>
            <w:r w:rsidRPr="005613A0">
              <w:rPr>
                <w:rFonts w:ascii="Arial" w:hAnsi="Arial" w:cs="Arial"/>
                <w:color w:val="000000"/>
                <w:bdr w:val="none" w:sz="0" w:space="0" w:color="auto" w:frame="1"/>
                <w:shd w:val="clear" w:color="auto" w:fill="FFFFFF"/>
              </w:rPr>
              <w:t> Bike </w:t>
            </w:r>
            <w:r w:rsidRPr="005613A0">
              <w:rPr>
                <w:rFonts w:ascii="Arial" w:hAnsi="Arial" w:cs="Arial"/>
                <w:b/>
                <w:bCs/>
                <w:color w:val="006699"/>
                <w:shd w:val="clear" w:color="auto" w:fill="FFFFFF"/>
              </w:rPr>
              <w:t>extends</w:t>
            </w:r>
            <w:r w:rsidRPr="005613A0">
              <w:rPr>
                <w:rFonts w:ascii="Arial" w:hAnsi="Arial" w:cs="Arial"/>
                <w:color w:val="000000"/>
                <w:bdr w:val="none" w:sz="0" w:space="0" w:color="auto" w:frame="1"/>
                <w:shd w:val="clear" w:color="auto" w:fill="FFFFFF"/>
              </w:rPr>
              <w:t> Vehicle{  </w:t>
            </w:r>
          </w:p>
          <w:p w:rsidR="001621A4" w:rsidRPr="005613A0" w:rsidRDefault="001621A4" w:rsidP="00AE07BE">
            <w:pPr>
              <w:numPr>
                <w:ilvl w:val="0"/>
                <w:numId w:val="6"/>
              </w:numPr>
              <w:shd w:val="clear" w:color="auto" w:fill="F8F8F5"/>
              <w:ind w:left="0"/>
              <w:rPr>
                <w:rFonts w:ascii="Arial" w:hAnsi="Arial" w:cs="Arial"/>
                <w:color w:val="000000"/>
                <w:shd w:val="clear" w:color="auto" w:fill="FFFFFF"/>
              </w:rPr>
            </w:pPr>
            <w:r w:rsidRPr="005613A0">
              <w:rPr>
                <w:rFonts w:ascii="Arial" w:hAnsi="Arial" w:cs="Arial"/>
                <w:color w:val="000000"/>
                <w:bdr w:val="none" w:sz="0" w:space="0" w:color="auto" w:frame="1"/>
                <w:shd w:val="clear" w:color="auto" w:fill="FFFFFF"/>
              </w:rPr>
              <w:t>  </w:t>
            </w:r>
            <w:r w:rsidRPr="005613A0">
              <w:rPr>
                <w:rFonts w:ascii="Arial" w:hAnsi="Arial" w:cs="Arial"/>
                <w:b/>
                <w:bCs/>
                <w:color w:val="006699"/>
                <w:shd w:val="clear" w:color="auto" w:fill="FFFFFF"/>
              </w:rPr>
              <w:t>int</w:t>
            </w:r>
            <w:r w:rsidRPr="005613A0">
              <w:rPr>
                <w:rFonts w:ascii="Arial" w:hAnsi="Arial" w:cs="Arial"/>
                <w:color w:val="000000"/>
                <w:bdr w:val="none" w:sz="0" w:space="0" w:color="auto" w:frame="1"/>
                <w:shd w:val="clear" w:color="auto" w:fill="FFFFFF"/>
              </w:rPr>
              <w:t> speed=</w:t>
            </w:r>
            <w:r w:rsidRPr="005613A0">
              <w:rPr>
                <w:rFonts w:ascii="Arial" w:hAnsi="Arial" w:cs="Arial"/>
                <w:color w:val="C00000"/>
                <w:shd w:val="clear" w:color="auto" w:fill="FFFFFF"/>
              </w:rPr>
              <w:t>100</w:t>
            </w:r>
            <w:r w:rsidRPr="005613A0">
              <w:rPr>
                <w:rFonts w:ascii="Arial" w:hAnsi="Arial" w:cs="Arial"/>
                <w:color w:val="000000"/>
                <w:bdr w:val="none" w:sz="0" w:space="0" w:color="auto" w:frame="1"/>
                <w:shd w:val="clear" w:color="auto" w:fill="FFFFFF"/>
              </w:rPr>
              <w:t>;  </w:t>
            </w:r>
          </w:p>
          <w:p w:rsidR="001621A4" w:rsidRPr="005613A0" w:rsidRDefault="001621A4" w:rsidP="00AE07BE">
            <w:pPr>
              <w:numPr>
                <w:ilvl w:val="0"/>
                <w:numId w:val="6"/>
              </w:numPr>
              <w:shd w:val="clear" w:color="auto" w:fill="F8F8F5"/>
              <w:ind w:left="0"/>
              <w:rPr>
                <w:rFonts w:ascii="Arial" w:hAnsi="Arial" w:cs="Arial"/>
                <w:color w:val="000000"/>
                <w:shd w:val="clear" w:color="auto" w:fill="FFFFFF"/>
              </w:rPr>
            </w:pPr>
            <w:r w:rsidRPr="005613A0">
              <w:rPr>
                <w:rFonts w:ascii="Arial" w:hAnsi="Arial" w:cs="Arial"/>
                <w:color w:val="000000"/>
                <w:bdr w:val="none" w:sz="0" w:space="0" w:color="auto" w:frame="1"/>
                <w:shd w:val="clear" w:color="auto" w:fill="FFFFFF"/>
              </w:rPr>
              <w:t>      </w:t>
            </w:r>
          </w:p>
          <w:p w:rsidR="001621A4" w:rsidRPr="005613A0" w:rsidRDefault="001621A4" w:rsidP="00AE07BE">
            <w:pPr>
              <w:numPr>
                <w:ilvl w:val="0"/>
                <w:numId w:val="6"/>
              </w:numPr>
              <w:shd w:val="clear" w:color="auto" w:fill="F8F8F5"/>
              <w:ind w:left="0"/>
              <w:rPr>
                <w:rFonts w:ascii="Arial" w:hAnsi="Arial" w:cs="Arial"/>
                <w:color w:val="000000"/>
                <w:shd w:val="clear" w:color="auto" w:fill="FFFFFF"/>
              </w:rPr>
            </w:pPr>
            <w:r w:rsidRPr="005613A0">
              <w:rPr>
                <w:rFonts w:ascii="Arial" w:hAnsi="Arial" w:cs="Arial"/>
                <w:color w:val="000000"/>
                <w:bdr w:val="none" w:sz="0" w:space="0" w:color="auto" w:frame="1"/>
                <w:shd w:val="clear" w:color="auto" w:fill="FFFFFF"/>
              </w:rPr>
              <w:t>  </w:t>
            </w:r>
            <w:r w:rsidRPr="005613A0">
              <w:rPr>
                <w:rFonts w:ascii="Arial" w:hAnsi="Arial" w:cs="Arial"/>
                <w:b/>
                <w:bCs/>
                <w:color w:val="006699"/>
                <w:shd w:val="clear" w:color="auto" w:fill="FFFFFF"/>
              </w:rPr>
              <w:t>void</w:t>
            </w:r>
            <w:r w:rsidRPr="005613A0">
              <w:rPr>
                <w:rFonts w:ascii="Arial" w:hAnsi="Arial" w:cs="Arial"/>
                <w:color w:val="000000"/>
                <w:bdr w:val="none" w:sz="0" w:space="0" w:color="auto" w:frame="1"/>
                <w:shd w:val="clear" w:color="auto" w:fill="FFFFFF"/>
              </w:rPr>
              <w:t> display(){  </w:t>
            </w:r>
          </w:p>
          <w:p w:rsidR="001621A4" w:rsidRPr="005613A0" w:rsidRDefault="001621A4" w:rsidP="00AE07BE">
            <w:pPr>
              <w:numPr>
                <w:ilvl w:val="0"/>
                <w:numId w:val="6"/>
              </w:numPr>
              <w:shd w:val="clear" w:color="auto" w:fill="F8F8F5"/>
              <w:ind w:left="0"/>
              <w:rPr>
                <w:rFonts w:ascii="Arial" w:hAnsi="Arial" w:cs="Arial"/>
                <w:color w:val="000000"/>
                <w:shd w:val="clear" w:color="auto" w:fill="FFFFFF"/>
              </w:rPr>
            </w:pPr>
            <w:r w:rsidRPr="005613A0">
              <w:rPr>
                <w:rFonts w:ascii="Arial" w:hAnsi="Arial" w:cs="Arial"/>
                <w:color w:val="000000"/>
                <w:bdr w:val="none" w:sz="0" w:space="0" w:color="auto" w:frame="1"/>
                <w:shd w:val="clear" w:color="auto" w:fill="FFFFFF"/>
              </w:rPr>
              <w:t>   System.out.println(speed);</w:t>
            </w:r>
            <w:r w:rsidRPr="005613A0">
              <w:rPr>
                <w:rFonts w:ascii="Arial" w:hAnsi="Arial" w:cs="Arial"/>
                <w:color w:val="008200"/>
                <w:shd w:val="clear" w:color="auto" w:fill="FFFFFF"/>
              </w:rPr>
              <w:t>//will </w:t>
            </w:r>
            <w:r w:rsidRPr="005613A0">
              <w:rPr>
                <w:rFonts w:ascii="Arial" w:hAnsi="Arial" w:cs="Arial"/>
                <w:color w:val="000000"/>
                <w:u w:val="single"/>
                <w:shd w:val="clear" w:color="auto" w:fill="FFFFFF"/>
              </w:rPr>
              <w:t>print</w:t>
            </w:r>
            <w:r w:rsidRPr="005613A0">
              <w:rPr>
                <w:rFonts w:ascii="Arial" w:hAnsi="Arial" w:cs="Arial"/>
                <w:color w:val="008200"/>
                <w:shd w:val="clear" w:color="auto" w:fill="FFFFFF"/>
              </w:rPr>
              <w:t> speed of Bike </w:t>
            </w:r>
            <w:r w:rsidRPr="005613A0">
              <w:rPr>
                <w:rFonts w:ascii="Arial" w:hAnsi="Arial" w:cs="Arial"/>
                <w:color w:val="000000"/>
                <w:bdr w:val="none" w:sz="0" w:space="0" w:color="auto" w:frame="1"/>
                <w:shd w:val="clear" w:color="auto" w:fill="FFFFFF"/>
              </w:rPr>
              <w:t>  </w:t>
            </w:r>
          </w:p>
          <w:p w:rsidR="001621A4" w:rsidRPr="005613A0" w:rsidRDefault="001621A4" w:rsidP="00AE07BE">
            <w:pPr>
              <w:numPr>
                <w:ilvl w:val="0"/>
                <w:numId w:val="6"/>
              </w:numPr>
              <w:shd w:val="clear" w:color="auto" w:fill="F8F8F5"/>
              <w:ind w:left="0"/>
              <w:rPr>
                <w:rFonts w:ascii="Arial" w:hAnsi="Arial" w:cs="Arial"/>
                <w:color w:val="000000"/>
                <w:shd w:val="clear" w:color="auto" w:fill="FFFFFF"/>
              </w:rPr>
            </w:pPr>
            <w:r w:rsidRPr="005613A0">
              <w:rPr>
                <w:rFonts w:ascii="Arial" w:hAnsi="Arial" w:cs="Arial"/>
                <w:color w:val="000000"/>
                <w:bdr w:val="none" w:sz="0" w:space="0" w:color="auto" w:frame="1"/>
                <w:shd w:val="clear" w:color="auto" w:fill="FFFFFF"/>
              </w:rPr>
              <w:t>  }  </w:t>
            </w:r>
          </w:p>
          <w:p w:rsidR="001621A4" w:rsidRPr="005613A0" w:rsidRDefault="001621A4" w:rsidP="00AE07BE">
            <w:pPr>
              <w:numPr>
                <w:ilvl w:val="0"/>
                <w:numId w:val="6"/>
              </w:numPr>
              <w:shd w:val="clear" w:color="auto" w:fill="F8F8F5"/>
              <w:ind w:left="0"/>
              <w:rPr>
                <w:rFonts w:ascii="Arial" w:hAnsi="Arial" w:cs="Arial"/>
                <w:color w:val="000000"/>
                <w:shd w:val="clear" w:color="auto" w:fill="FFFFFF"/>
              </w:rPr>
            </w:pPr>
            <w:r w:rsidRPr="005613A0">
              <w:rPr>
                <w:rFonts w:ascii="Arial" w:hAnsi="Arial" w:cs="Arial"/>
                <w:color w:val="000000"/>
                <w:bdr w:val="none" w:sz="0" w:space="0" w:color="auto" w:frame="1"/>
                <w:shd w:val="clear" w:color="auto" w:fill="FFFFFF"/>
              </w:rPr>
              <w:t>  </w:t>
            </w:r>
            <w:r w:rsidRPr="005613A0">
              <w:rPr>
                <w:rFonts w:ascii="Arial" w:hAnsi="Arial" w:cs="Arial"/>
                <w:b/>
                <w:bCs/>
                <w:color w:val="006699"/>
                <w:shd w:val="clear" w:color="auto" w:fill="FFFFFF"/>
              </w:rPr>
              <w:t>public</w:t>
            </w:r>
            <w:r w:rsidRPr="005613A0">
              <w:rPr>
                <w:rFonts w:ascii="Arial" w:hAnsi="Arial" w:cs="Arial"/>
                <w:color w:val="000000"/>
                <w:bdr w:val="none" w:sz="0" w:space="0" w:color="auto" w:frame="1"/>
                <w:shd w:val="clear" w:color="auto" w:fill="FFFFFF"/>
              </w:rPr>
              <w:t> </w:t>
            </w:r>
            <w:r w:rsidRPr="005613A0">
              <w:rPr>
                <w:rFonts w:ascii="Arial" w:hAnsi="Arial" w:cs="Arial"/>
                <w:b/>
                <w:bCs/>
                <w:color w:val="006699"/>
                <w:shd w:val="clear" w:color="auto" w:fill="FFFFFF"/>
              </w:rPr>
              <w:t>static</w:t>
            </w:r>
            <w:r w:rsidRPr="005613A0">
              <w:rPr>
                <w:rFonts w:ascii="Arial" w:hAnsi="Arial" w:cs="Arial"/>
                <w:color w:val="000000"/>
                <w:bdr w:val="none" w:sz="0" w:space="0" w:color="auto" w:frame="1"/>
                <w:shd w:val="clear" w:color="auto" w:fill="FFFFFF"/>
              </w:rPr>
              <w:t> </w:t>
            </w:r>
            <w:r w:rsidRPr="005613A0">
              <w:rPr>
                <w:rFonts w:ascii="Arial" w:hAnsi="Arial" w:cs="Arial"/>
                <w:b/>
                <w:bCs/>
                <w:color w:val="006699"/>
                <w:shd w:val="clear" w:color="auto" w:fill="FFFFFF"/>
              </w:rPr>
              <w:t>void</w:t>
            </w:r>
            <w:r w:rsidRPr="005613A0">
              <w:rPr>
                <w:rFonts w:ascii="Arial" w:hAnsi="Arial" w:cs="Arial"/>
                <w:color w:val="000000"/>
                <w:bdr w:val="none" w:sz="0" w:space="0" w:color="auto" w:frame="1"/>
                <w:shd w:val="clear" w:color="auto" w:fill="FFFFFF"/>
              </w:rPr>
              <w:t> main(String args[]){  </w:t>
            </w:r>
          </w:p>
          <w:p w:rsidR="001621A4" w:rsidRPr="005613A0" w:rsidRDefault="001621A4" w:rsidP="00AE07BE">
            <w:pPr>
              <w:numPr>
                <w:ilvl w:val="0"/>
                <w:numId w:val="6"/>
              </w:numPr>
              <w:shd w:val="clear" w:color="auto" w:fill="F8F8F5"/>
              <w:ind w:left="0"/>
              <w:rPr>
                <w:rFonts w:ascii="Arial" w:hAnsi="Arial" w:cs="Arial"/>
                <w:color w:val="000000"/>
                <w:shd w:val="clear" w:color="auto" w:fill="FFFFFF"/>
              </w:rPr>
            </w:pPr>
            <w:r w:rsidRPr="005613A0">
              <w:rPr>
                <w:rFonts w:ascii="Arial" w:hAnsi="Arial" w:cs="Arial"/>
                <w:color w:val="000000"/>
                <w:bdr w:val="none" w:sz="0" w:space="0" w:color="auto" w:frame="1"/>
                <w:shd w:val="clear" w:color="auto" w:fill="FFFFFF"/>
              </w:rPr>
              <w:t>   Bike b=</w:t>
            </w:r>
            <w:r w:rsidRPr="005613A0">
              <w:rPr>
                <w:rFonts w:ascii="Arial" w:hAnsi="Arial" w:cs="Arial"/>
                <w:b/>
                <w:bCs/>
                <w:color w:val="006699"/>
                <w:shd w:val="clear" w:color="auto" w:fill="FFFFFF"/>
              </w:rPr>
              <w:t>new</w:t>
            </w:r>
            <w:r w:rsidRPr="005613A0">
              <w:rPr>
                <w:rFonts w:ascii="Arial" w:hAnsi="Arial" w:cs="Arial"/>
                <w:color w:val="000000"/>
                <w:bdr w:val="none" w:sz="0" w:space="0" w:color="auto" w:frame="1"/>
                <w:shd w:val="clear" w:color="auto" w:fill="FFFFFF"/>
              </w:rPr>
              <w:t> Bike();  </w:t>
            </w:r>
          </w:p>
          <w:p w:rsidR="001621A4" w:rsidRPr="005613A0" w:rsidRDefault="001621A4" w:rsidP="00AE07BE">
            <w:pPr>
              <w:numPr>
                <w:ilvl w:val="0"/>
                <w:numId w:val="6"/>
              </w:numPr>
              <w:shd w:val="clear" w:color="auto" w:fill="F8F8F5"/>
              <w:ind w:left="0"/>
              <w:rPr>
                <w:rFonts w:ascii="Arial" w:hAnsi="Arial" w:cs="Arial"/>
                <w:color w:val="000000"/>
                <w:shd w:val="clear" w:color="auto" w:fill="FFFFFF"/>
              </w:rPr>
            </w:pPr>
            <w:r w:rsidRPr="005613A0">
              <w:rPr>
                <w:rFonts w:ascii="Arial" w:hAnsi="Arial" w:cs="Arial"/>
                <w:color w:val="000000"/>
                <w:bdr w:val="none" w:sz="0" w:space="0" w:color="auto" w:frame="1"/>
                <w:shd w:val="clear" w:color="auto" w:fill="FFFFFF"/>
              </w:rPr>
              <w:t>   b.display();  </w:t>
            </w:r>
          </w:p>
          <w:p w:rsidR="001621A4" w:rsidRPr="000C213A" w:rsidRDefault="001621A4" w:rsidP="00AE07BE">
            <w:pPr>
              <w:numPr>
                <w:ilvl w:val="0"/>
                <w:numId w:val="6"/>
              </w:numPr>
              <w:shd w:val="clear" w:color="auto" w:fill="F8F8F5"/>
              <w:ind w:left="0"/>
              <w:rPr>
                <w:rFonts w:ascii="Arial" w:hAnsi="Arial" w:cs="Arial"/>
                <w:color w:val="000000"/>
                <w:shd w:val="clear" w:color="auto" w:fill="FFFFFF"/>
              </w:rPr>
            </w:pPr>
            <w:r w:rsidRPr="005613A0">
              <w:rPr>
                <w:rFonts w:ascii="Arial" w:hAnsi="Arial" w:cs="Arial"/>
                <w:color w:val="000000"/>
                <w:bdr w:val="none" w:sz="0" w:space="0" w:color="auto" w:frame="1"/>
                <w:shd w:val="clear" w:color="auto" w:fill="FFFFFF"/>
              </w:rPr>
              <w:t>     </w:t>
            </w:r>
          </w:p>
          <w:p w:rsidR="000C213A" w:rsidRPr="005613A0" w:rsidRDefault="000C213A" w:rsidP="00AE07BE">
            <w:pPr>
              <w:numPr>
                <w:ilvl w:val="0"/>
                <w:numId w:val="6"/>
              </w:numPr>
              <w:shd w:val="clear" w:color="auto" w:fill="F8F8F5"/>
              <w:ind w:left="0"/>
              <w:rPr>
                <w:rFonts w:ascii="Arial" w:hAnsi="Arial" w:cs="Arial"/>
                <w:color w:val="000000"/>
                <w:shd w:val="clear" w:color="auto" w:fill="FFFFFF"/>
              </w:rPr>
            </w:pPr>
          </w:p>
          <w:p w:rsidR="001621A4" w:rsidRPr="005613A0" w:rsidRDefault="001621A4" w:rsidP="00AE07BE">
            <w:pPr>
              <w:numPr>
                <w:ilvl w:val="0"/>
                <w:numId w:val="6"/>
              </w:numPr>
              <w:shd w:val="clear" w:color="auto" w:fill="F8F8F5"/>
              <w:ind w:left="0"/>
              <w:rPr>
                <w:rFonts w:ascii="Arial" w:hAnsi="Arial" w:cs="Arial"/>
                <w:color w:val="000000"/>
                <w:shd w:val="clear" w:color="auto" w:fill="FFFFFF"/>
              </w:rPr>
            </w:pPr>
            <w:r w:rsidRPr="005613A0">
              <w:rPr>
                <w:rFonts w:ascii="Arial" w:hAnsi="Arial" w:cs="Arial"/>
                <w:color w:val="000000"/>
                <w:bdr w:val="none" w:sz="0" w:space="0" w:color="auto" w:frame="1"/>
                <w:shd w:val="clear" w:color="auto" w:fill="FFFFFF"/>
              </w:rPr>
              <w:t>}  </w:t>
            </w:r>
          </w:p>
          <w:p w:rsidR="001621A4" w:rsidRPr="005613A0" w:rsidRDefault="001621A4" w:rsidP="00AE07BE">
            <w:pPr>
              <w:numPr>
                <w:ilvl w:val="0"/>
                <w:numId w:val="6"/>
              </w:numPr>
              <w:shd w:val="clear" w:color="auto" w:fill="F8F8F5"/>
              <w:ind w:left="0"/>
              <w:rPr>
                <w:rFonts w:ascii="Arial" w:hAnsi="Arial" w:cs="Arial"/>
                <w:color w:val="000000"/>
                <w:shd w:val="clear" w:color="auto" w:fill="FFFFFF"/>
              </w:rPr>
            </w:pPr>
            <w:r w:rsidRPr="005613A0">
              <w:rPr>
                <w:rFonts w:ascii="Arial" w:hAnsi="Arial" w:cs="Arial"/>
                <w:color w:val="000000"/>
                <w:bdr w:val="none" w:sz="0" w:space="0" w:color="auto" w:frame="1"/>
                <w:shd w:val="clear" w:color="auto" w:fill="FFFFFF"/>
              </w:rPr>
              <w:t>}  </w:t>
            </w:r>
          </w:p>
          <w:p w:rsidR="001621A4" w:rsidRPr="00A03B17" w:rsidRDefault="001621A4" w:rsidP="00E630B5">
            <w:pPr>
              <w:shd w:val="clear" w:color="auto" w:fill="F3F3F3"/>
              <w:spacing w:before="100" w:beforeAutospacing="1" w:after="100" w:afterAutospacing="1"/>
              <w:rPr>
                <w:rFonts w:ascii="Arial" w:hAnsi="Arial" w:cs="Arial"/>
                <w:color w:val="000000" w:themeColor="text1"/>
                <w:shd w:val="clear" w:color="auto" w:fill="FFFFFF"/>
              </w:rPr>
            </w:pPr>
            <w:r w:rsidRPr="00A03B17">
              <w:rPr>
                <w:rFonts w:ascii="Arial" w:hAnsi="Arial" w:cs="Arial"/>
                <w:color w:val="000000" w:themeColor="text1"/>
                <w:shd w:val="clear" w:color="auto" w:fill="FFFFFF"/>
              </w:rPr>
              <w:t>Output:100</w:t>
            </w:r>
          </w:p>
          <w:p w:rsidR="001621A4" w:rsidRPr="00A03B17" w:rsidRDefault="001621A4" w:rsidP="00E630B5">
            <w:pPr>
              <w:shd w:val="clear" w:color="auto" w:fill="F3F3F3"/>
              <w:spacing w:before="100" w:beforeAutospacing="1" w:after="100" w:afterAutospacing="1"/>
              <w:rPr>
                <w:rFonts w:ascii="Arial" w:hAnsi="Arial" w:cs="Arial"/>
                <w:color w:val="000000" w:themeColor="text1"/>
                <w:shd w:val="clear" w:color="auto" w:fill="FFFFFF"/>
              </w:rPr>
            </w:pPr>
            <w:r w:rsidRPr="00A03B17">
              <w:rPr>
                <w:rFonts w:ascii="Arial" w:hAnsi="Arial" w:cs="Arial"/>
                <w:color w:val="000000" w:themeColor="text1"/>
                <w:shd w:val="clear" w:color="auto" w:fill="FFFFFF"/>
              </w:rPr>
              <w:t>In the above example Vehicle and Bike both class have a common property speed.</w:t>
            </w:r>
          </w:p>
          <w:p w:rsidR="001621A4" w:rsidRPr="00A03B17" w:rsidRDefault="001621A4" w:rsidP="00E630B5">
            <w:pPr>
              <w:shd w:val="clear" w:color="auto" w:fill="F3F3F3"/>
              <w:spacing w:before="100" w:beforeAutospacing="1" w:after="100" w:afterAutospacing="1"/>
              <w:rPr>
                <w:rFonts w:ascii="Arial" w:hAnsi="Arial" w:cs="Arial"/>
                <w:color w:val="000000" w:themeColor="text1"/>
                <w:shd w:val="clear" w:color="auto" w:fill="FFFFFF"/>
              </w:rPr>
            </w:pPr>
            <w:r w:rsidRPr="00A03B17">
              <w:rPr>
                <w:rFonts w:ascii="Arial" w:hAnsi="Arial" w:cs="Arial"/>
                <w:color w:val="000000" w:themeColor="text1"/>
                <w:shd w:val="clear" w:color="auto" w:fill="FFFFFF"/>
              </w:rPr>
              <w:t xml:space="preserve"> Instance variable of current class is refered by instance bydefault, but I have to refer parent class instance variable that is why we use super keyword to distinguish between parent class instance variable and current class instance variable.</w:t>
            </w:r>
          </w:p>
          <w:p w:rsidR="001621A4" w:rsidRPr="00A03B17" w:rsidRDefault="001621A4" w:rsidP="00E630B5">
            <w:pPr>
              <w:shd w:val="clear" w:color="auto" w:fill="F3F3F3"/>
              <w:spacing w:before="100" w:beforeAutospacing="1" w:after="100" w:afterAutospacing="1"/>
              <w:rPr>
                <w:rFonts w:ascii="Arial" w:hAnsi="Arial" w:cs="Arial"/>
                <w:color w:val="000000" w:themeColor="text1"/>
                <w:shd w:val="clear" w:color="auto" w:fill="FFFFFF"/>
              </w:rPr>
            </w:pPr>
            <w:r w:rsidRPr="00A03B17">
              <w:rPr>
                <w:rFonts w:ascii="Arial" w:hAnsi="Arial" w:cs="Arial"/>
                <w:color w:val="000000" w:themeColor="text1"/>
                <w:shd w:val="clear" w:color="auto" w:fill="FFFFFF"/>
              </w:rPr>
              <w:t>Solution by super keyword</w:t>
            </w:r>
          </w:p>
          <w:p w:rsidR="001621A4" w:rsidRPr="00A03B17" w:rsidRDefault="001621A4" w:rsidP="00E630B5">
            <w:pPr>
              <w:shd w:val="clear" w:color="auto" w:fill="F3F3F3"/>
              <w:spacing w:before="100" w:beforeAutospacing="1" w:after="100" w:afterAutospacing="1"/>
              <w:rPr>
                <w:rFonts w:ascii="Arial" w:hAnsi="Arial" w:cs="Arial"/>
                <w:color w:val="000000" w:themeColor="text1"/>
                <w:shd w:val="clear" w:color="auto" w:fill="FFFFFF"/>
              </w:rPr>
            </w:pPr>
            <w:r w:rsidRPr="00A03B17">
              <w:rPr>
                <w:rFonts w:ascii="Arial" w:hAnsi="Arial" w:cs="Arial"/>
                <w:color w:val="000000" w:themeColor="text1"/>
                <w:shd w:val="clear" w:color="auto" w:fill="FFFFFF"/>
              </w:rPr>
              <w:t>//example of super keyword</w:t>
            </w:r>
          </w:p>
          <w:p w:rsidR="001621A4" w:rsidRPr="00A03B17" w:rsidRDefault="001621A4" w:rsidP="00E630B5">
            <w:pPr>
              <w:shd w:val="clear" w:color="auto" w:fill="F3F3F3"/>
              <w:spacing w:before="100" w:beforeAutospacing="1" w:after="100" w:afterAutospacing="1"/>
              <w:rPr>
                <w:rFonts w:ascii="Arial" w:hAnsi="Arial" w:cs="Arial"/>
                <w:color w:val="000000" w:themeColor="text1"/>
                <w:shd w:val="clear" w:color="auto" w:fill="FFFFFF"/>
              </w:rPr>
            </w:pPr>
            <w:r w:rsidRPr="00A03B17">
              <w:rPr>
                <w:rFonts w:ascii="Arial" w:hAnsi="Arial" w:cs="Arial"/>
                <w:color w:val="000000" w:themeColor="text1"/>
                <w:shd w:val="clear" w:color="auto" w:fill="FFFFFF"/>
              </w:rPr>
              <w:t>class Vehicle</w:t>
            </w:r>
          </w:p>
          <w:p w:rsidR="001621A4" w:rsidRPr="00A03B17" w:rsidRDefault="001621A4" w:rsidP="00E630B5">
            <w:pPr>
              <w:shd w:val="clear" w:color="auto" w:fill="F3F3F3"/>
              <w:spacing w:before="100" w:beforeAutospacing="1" w:after="100" w:afterAutospacing="1"/>
              <w:rPr>
                <w:rFonts w:ascii="Arial" w:hAnsi="Arial" w:cs="Arial"/>
                <w:color w:val="000000" w:themeColor="text1"/>
                <w:shd w:val="clear" w:color="auto" w:fill="FFFFFF"/>
              </w:rPr>
            </w:pPr>
            <w:r w:rsidRPr="00A03B17">
              <w:rPr>
                <w:rFonts w:ascii="Arial" w:hAnsi="Arial" w:cs="Arial"/>
                <w:color w:val="000000" w:themeColor="text1"/>
                <w:shd w:val="clear" w:color="auto" w:fill="FFFFFF"/>
              </w:rPr>
              <w:lastRenderedPageBreak/>
              <w:t xml:space="preserve">{ </w:t>
            </w:r>
          </w:p>
          <w:p w:rsidR="001621A4" w:rsidRPr="00A03B17" w:rsidRDefault="001621A4" w:rsidP="00E630B5">
            <w:pPr>
              <w:shd w:val="clear" w:color="auto" w:fill="F3F3F3"/>
              <w:spacing w:before="100" w:beforeAutospacing="1" w:after="100" w:afterAutospacing="1"/>
              <w:rPr>
                <w:rFonts w:ascii="Arial" w:hAnsi="Arial" w:cs="Arial"/>
                <w:color w:val="000000" w:themeColor="text1"/>
                <w:shd w:val="clear" w:color="auto" w:fill="FFFFFF"/>
              </w:rPr>
            </w:pPr>
            <w:r w:rsidRPr="00A03B17">
              <w:rPr>
                <w:rFonts w:ascii="Arial" w:hAnsi="Arial" w:cs="Arial"/>
                <w:color w:val="000000" w:themeColor="text1"/>
                <w:shd w:val="clear" w:color="auto" w:fill="FFFFFF"/>
              </w:rPr>
              <w:t>int speed=50;</w:t>
            </w:r>
          </w:p>
          <w:p w:rsidR="001621A4" w:rsidRPr="00A03B17" w:rsidRDefault="001621A4" w:rsidP="00E630B5">
            <w:pPr>
              <w:shd w:val="clear" w:color="auto" w:fill="F3F3F3"/>
              <w:spacing w:before="100" w:beforeAutospacing="1" w:after="100" w:afterAutospacing="1"/>
              <w:rPr>
                <w:rFonts w:ascii="Arial" w:hAnsi="Arial" w:cs="Arial"/>
                <w:color w:val="000000" w:themeColor="text1"/>
                <w:shd w:val="clear" w:color="auto" w:fill="FFFFFF"/>
              </w:rPr>
            </w:pPr>
            <w:r w:rsidRPr="00A03B17">
              <w:rPr>
                <w:rFonts w:ascii="Arial" w:hAnsi="Arial" w:cs="Arial"/>
                <w:color w:val="000000" w:themeColor="text1"/>
                <w:shd w:val="clear" w:color="auto" w:fill="FFFFFF"/>
              </w:rPr>
              <w:t>}</w:t>
            </w:r>
          </w:p>
          <w:p w:rsidR="00A03B17" w:rsidRPr="00A03B17" w:rsidRDefault="001621A4" w:rsidP="00E630B5">
            <w:pPr>
              <w:shd w:val="clear" w:color="auto" w:fill="F3F3F3"/>
              <w:spacing w:before="100" w:beforeAutospacing="1" w:after="100" w:afterAutospacing="1"/>
              <w:rPr>
                <w:rFonts w:ascii="Arial" w:hAnsi="Arial" w:cs="Arial"/>
                <w:color w:val="000000" w:themeColor="text1"/>
                <w:shd w:val="clear" w:color="auto" w:fill="FFFFFF"/>
              </w:rPr>
            </w:pPr>
            <w:r w:rsidRPr="00A03B17">
              <w:rPr>
                <w:rFonts w:ascii="Arial" w:hAnsi="Arial" w:cs="Arial"/>
                <w:color w:val="000000" w:themeColor="text1"/>
                <w:shd w:val="clear" w:color="auto" w:fill="FFFFFF"/>
              </w:rPr>
              <w:t>class Bike extends Vehicle{</w:t>
            </w:r>
          </w:p>
          <w:p w:rsidR="001621A4" w:rsidRPr="00A03B17" w:rsidRDefault="001621A4" w:rsidP="00E630B5">
            <w:pPr>
              <w:shd w:val="clear" w:color="auto" w:fill="F3F3F3"/>
              <w:spacing w:before="100" w:beforeAutospacing="1" w:after="100" w:afterAutospacing="1"/>
              <w:rPr>
                <w:rFonts w:ascii="Arial" w:hAnsi="Arial" w:cs="Arial"/>
                <w:color w:val="000000" w:themeColor="text1"/>
                <w:shd w:val="clear" w:color="auto" w:fill="FFFFFF"/>
              </w:rPr>
            </w:pPr>
            <w:r w:rsidRPr="00A03B17">
              <w:rPr>
                <w:rFonts w:ascii="Arial" w:hAnsi="Arial" w:cs="Arial"/>
                <w:color w:val="000000" w:themeColor="text1"/>
                <w:shd w:val="clear" w:color="auto" w:fill="FFFFFF"/>
              </w:rPr>
              <w:t xml:space="preserve"> int speed=100;</w:t>
            </w:r>
          </w:p>
          <w:p w:rsidR="001621A4" w:rsidRPr="00A03B17" w:rsidRDefault="001621A4" w:rsidP="00E630B5">
            <w:pPr>
              <w:shd w:val="clear" w:color="auto" w:fill="F3F3F3"/>
              <w:spacing w:before="100" w:beforeAutospacing="1" w:after="100" w:afterAutospacing="1"/>
              <w:rPr>
                <w:rFonts w:ascii="Arial" w:hAnsi="Arial" w:cs="Arial"/>
                <w:color w:val="000000" w:themeColor="text1"/>
                <w:shd w:val="clear" w:color="auto" w:fill="FFFFFF"/>
              </w:rPr>
            </w:pPr>
            <w:r w:rsidRPr="00A03B17">
              <w:rPr>
                <w:rFonts w:ascii="Arial" w:hAnsi="Arial" w:cs="Arial"/>
                <w:color w:val="000000" w:themeColor="text1"/>
                <w:shd w:val="clear" w:color="auto" w:fill="FFFFFF"/>
              </w:rPr>
              <w:t>void display(){</w:t>
            </w:r>
          </w:p>
          <w:p w:rsidR="001621A4" w:rsidRPr="00A03B17" w:rsidRDefault="001621A4" w:rsidP="00E630B5">
            <w:pPr>
              <w:shd w:val="clear" w:color="auto" w:fill="F3F3F3"/>
              <w:spacing w:before="100" w:beforeAutospacing="1" w:after="100" w:afterAutospacing="1"/>
              <w:rPr>
                <w:rFonts w:ascii="Arial" w:hAnsi="Arial" w:cs="Arial"/>
                <w:color w:val="000000" w:themeColor="text1"/>
                <w:shd w:val="clear" w:color="auto" w:fill="FFFFFF"/>
              </w:rPr>
            </w:pPr>
            <w:r w:rsidRPr="00A03B17">
              <w:rPr>
                <w:rFonts w:ascii="Arial" w:hAnsi="Arial" w:cs="Arial"/>
                <w:color w:val="000000" w:themeColor="text1"/>
                <w:shd w:val="clear" w:color="auto" w:fill="FFFFFF"/>
              </w:rPr>
              <w:t>System.out.println(super.speed);//will print speed of Vehicle now</w:t>
            </w:r>
          </w:p>
          <w:p w:rsidR="001621A4" w:rsidRPr="00A03B17" w:rsidRDefault="001621A4" w:rsidP="00E630B5">
            <w:pPr>
              <w:shd w:val="clear" w:color="auto" w:fill="F3F3F3"/>
              <w:spacing w:before="100" w:beforeAutospacing="1" w:after="100" w:afterAutospacing="1"/>
              <w:rPr>
                <w:rFonts w:ascii="Arial" w:hAnsi="Arial" w:cs="Arial"/>
                <w:color w:val="000000" w:themeColor="text1"/>
                <w:shd w:val="clear" w:color="auto" w:fill="FFFFFF"/>
              </w:rPr>
            </w:pPr>
            <w:r w:rsidRPr="00A03B17">
              <w:rPr>
                <w:rFonts w:ascii="Arial" w:hAnsi="Arial" w:cs="Arial"/>
                <w:color w:val="000000" w:themeColor="text1"/>
                <w:shd w:val="clear" w:color="auto" w:fill="FFFFFF"/>
              </w:rPr>
              <w:t>}</w:t>
            </w:r>
          </w:p>
          <w:p w:rsidR="001621A4" w:rsidRPr="00A03B17" w:rsidRDefault="001621A4" w:rsidP="00E630B5">
            <w:pPr>
              <w:shd w:val="clear" w:color="auto" w:fill="F3F3F3"/>
              <w:spacing w:before="100" w:beforeAutospacing="1" w:after="100" w:afterAutospacing="1"/>
              <w:rPr>
                <w:rFonts w:ascii="Arial" w:hAnsi="Arial" w:cs="Arial"/>
                <w:color w:val="000000" w:themeColor="text1"/>
                <w:shd w:val="clear" w:color="auto" w:fill="FFFFFF"/>
              </w:rPr>
            </w:pPr>
            <w:r w:rsidRPr="00A03B17">
              <w:rPr>
                <w:rFonts w:ascii="Arial" w:hAnsi="Arial" w:cs="Arial"/>
                <w:color w:val="000000" w:themeColor="text1"/>
                <w:shd w:val="clear" w:color="auto" w:fill="FFFFFF"/>
              </w:rPr>
              <w:t>public static void main(String args[])</w:t>
            </w:r>
          </w:p>
          <w:p w:rsidR="001621A4" w:rsidRPr="00A03B17" w:rsidRDefault="001621A4" w:rsidP="00E630B5">
            <w:pPr>
              <w:shd w:val="clear" w:color="auto" w:fill="F3F3F3"/>
              <w:spacing w:before="100" w:beforeAutospacing="1" w:after="100" w:afterAutospacing="1"/>
              <w:rPr>
                <w:rFonts w:ascii="Arial" w:hAnsi="Arial" w:cs="Arial"/>
                <w:color w:val="000000" w:themeColor="text1"/>
                <w:shd w:val="clear" w:color="auto" w:fill="FFFFFF"/>
              </w:rPr>
            </w:pPr>
            <w:r w:rsidRPr="00A03B17">
              <w:rPr>
                <w:rFonts w:ascii="Arial" w:hAnsi="Arial" w:cs="Arial"/>
                <w:color w:val="000000" w:themeColor="text1"/>
                <w:shd w:val="clear" w:color="auto" w:fill="FFFFFF"/>
              </w:rPr>
              <w:t xml:space="preserve">{ </w:t>
            </w:r>
          </w:p>
          <w:p w:rsidR="001621A4" w:rsidRPr="00A03B17" w:rsidRDefault="001621A4" w:rsidP="00E630B5">
            <w:pPr>
              <w:shd w:val="clear" w:color="auto" w:fill="F3F3F3"/>
              <w:spacing w:before="100" w:beforeAutospacing="1" w:after="100" w:afterAutospacing="1"/>
              <w:rPr>
                <w:rFonts w:ascii="Arial" w:hAnsi="Arial" w:cs="Arial"/>
                <w:color w:val="000000" w:themeColor="text1"/>
                <w:shd w:val="clear" w:color="auto" w:fill="FFFFFF"/>
              </w:rPr>
            </w:pPr>
            <w:r w:rsidRPr="00A03B17">
              <w:rPr>
                <w:rFonts w:ascii="Arial" w:hAnsi="Arial" w:cs="Arial"/>
                <w:color w:val="000000" w:themeColor="text1"/>
                <w:shd w:val="clear" w:color="auto" w:fill="FFFFFF"/>
              </w:rPr>
              <w:t>Bike b=new Bike();</w:t>
            </w:r>
          </w:p>
          <w:p w:rsidR="001621A4" w:rsidRPr="00A03B17" w:rsidRDefault="001621A4" w:rsidP="00E630B5">
            <w:pPr>
              <w:shd w:val="clear" w:color="auto" w:fill="F3F3F3"/>
              <w:spacing w:before="100" w:beforeAutospacing="1" w:after="100" w:afterAutospacing="1"/>
              <w:rPr>
                <w:rFonts w:ascii="Arial" w:hAnsi="Arial" w:cs="Arial"/>
                <w:color w:val="000000" w:themeColor="text1"/>
                <w:shd w:val="clear" w:color="auto" w:fill="FFFFFF"/>
              </w:rPr>
            </w:pPr>
            <w:r w:rsidRPr="00A03B17">
              <w:rPr>
                <w:rFonts w:ascii="Arial" w:hAnsi="Arial" w:cs="Arial"/>
                <w:color w:val="000000" w:themeColor="text1"/>
                <w:shd w:val="clear" w:color="auto" w:fill="FFFFFF"/>
              </w:rPr>
              <w:t>b.display();</w:t>
            </w:r>
          </w:p>
          <w:p w:rsidR="001621A4" w:rsidRPr="00A03B17" w:rsidRDefault="001621A4" w:rsidP="00E630B5">
            <w:pPr>
              <w:shd w:val="clear" w:color="auto" w:fill="F3F3F3"/>
              <w:spacing w:before="100" w:beforeAutospacing="1" w:after="100" w:afterAutospacing="1"/>
              <w:rPr>
                <w:rFonts w:ascii="Arial" w:hAnsi="Arial" w:cs="Arial"/>
                <w:color w:val="000000" w:themeColor="text1"/>
                <w:shd w:val="clear" w:color="auto" w:fill="FFFFFF"/>
              </w:rPr>
            </w:pPr>
            <w:r w:rsidRPr="00A03B17">
              <w:rPr>
                <w:rFonts w:ascii="Arial" w:hAnsi="Arial" w:cs="Arial"/>
                <w:color w:val="000000" w:themeColor="text1"/>
                <w:shd w:val="clear" w:color="auto" w:fill="FFFFFF"/>
              </w:rPr>
              <w:t>}</w:t>
            </w:r>
          </w:p>
          <w:p w:rsidR="001621A4" w:rsidRPr="00A03B17" w:rsidRDefault="001621A4" w:rsidP="00E630B5">
            <w:pPr>
              <w:shd w:val="clear" w:color="auto" w:fill="F3F3F3"/>
              <w:spacing w:before="100" w:beforeAutospacing="1" w:after="100" w:afterAutospacing="1"/>
              <w:rPr>
                <w:rFonts w:ascii="Arial" w:hAnsi="Arial" w:cs="Arial"/>
                <w:color w:val="000000" w:themeColor="text1"/>
                <w:shd w:val="clear" w:color="auto" w:fill="FFFFFF"/>
              </w:rPr>
            </w:pPr>
            <w:r w:rsidRPr="00A03B17">
              <w:rPr>
                <w:rFonts w:ascii="Arial" w:hAnsi="Arial" w:cs="Arial"/>
                <w:color w:val="000000" w:themeColor="text1"/>
                <w:shd w:val="clear" w:color="auto" w:fill="FFFFFF"/>
              </w:rPr>
              <w:t>}</w:t>
            </w:r>
          </w:p>
          <w:p w:rsidR="001621A4" w:rsidRPr="00A03B17" w:rsidRDefault="001621A4" w:rsidP="00E630B5">
            <w:pPr>
              <w:shd w:val="clear" w:color="auto" w:fill="F3F3F3"/>
              <w:spacing w:before="100" w:beforeAutospacing="1" w:after="100" w:afterAutospacing="1"/>
              <w:rPr>
                <w:rFonts w:ascii="Arial" w:hAnsi="Arial" w:cs="Arial"/>
                <w:color w:val="000000" w:themeColor="text1"/>
                <w:shd w:val="clear" w:color="auto" w:fill="FFFFFF"/>
              </w:rPr>
            </w:pPr>
            <w:r w:rsidRPr="00A03B17">
              <w:rPr>
                <w:rFonts w:ascii="Arial" w:hAnsi="Arial" w:cs="Arial"/>
                <w:color w:val="000000" w:themeColor="text1"/>
                <w:shd w:val="clear" w:color="auto" w:fill="FFFFFF"/>
              </w:rPr>
              <w:t>Output:50</w:t>
            </w:r>
          </w:p>
          <w:p w:rsidR="001621A4" w:rsidRPr="00A03B17" w:rsidRDefault="001621A4" w:rsidP="00E630B5">
            <w:pPr>
              <w:pStyle w:val="NormalWeb"/>
              <w:shd w:val="clear" w:color="auto" w:fill="F3F3F3"/>
              <w:rPr>
                <w:rFonts w:ascii="Arial" w:hAnsi="Arial" w:cs="Arial"/>
                <w:color w:val="000000" w:themeColor="text1"/>
                <w:shd w:val="clear" w:color="auto" w:fill="FFFFFF"/>
              </w:rPr>
            </w:pPr>
          </w:p>
          <w:p w:rsidR="001621A4" w:rsidRPr="005613A0" w:rsidRDefault="001621A4" w:rsidP="00E630B5">
            <w:pPr>
              <w:pStyle w:val="ib-pager"/>
              <w:shd w:val="clear" w:color="auto" w:fill="F3F3F3"/>
              <w:rPr>
                <w:ins w:id="163" w:author="Unknown"/>
                <w:rFonts w:ascii="Arial" w:hAnsi="Arial" w:cs="Arial"/>
                <w:shd w:val="clear" w:color="auto" w:fill="FFFFFF"/>
              </w:rPr>
            </w:pPr>
          </w:p>
          <w:p w:rsidR="001621A4" w:rsidRPr="005613A0" w:rsidRDefault="001621A4" w:rsidP="00E630B5">
            <w:pPr>
              <w:pStyle w:val="Heading3"/>
              <w:shd w:val="clear" w:color="auto" w:fill="F3F3F3"/>
              <w:spacing w:line="285" w:lineRule="atLeast"/>
              <w:rPr>
                <w:rFonts w:ascii="Arial" w:hAnsi="Arial" w:cs="Arial"/>
                <w:color w:val="610B38"/>
                <w:shd w:val="clear" w:color="auto" w:fill="FFFFFF"/>
              </w:rPr>
            </w:pPr>
            <w:bookmarkStart w:id="164" w:name="corebasicsinterview"/>
            <w:r w:rsidRPr="005613A0">
              <w:rPr>
                <w:rFonts w:ascii="Arial" w:hAnsi="Arial" w:cs="Arial"/>
                <w:color w:val="610B38"/>
                <w:shd w:val="clear" w:color="auto" w:fill="FFFFFF"/>
              </w:rPr>
              <w:t>VM</w:t>
            </w:r>
          </w:p>
          <w:tbl>
            <w:tblPr>
              <w:tblW w:w="0" w:type="auto"/>
              <w:tblCellSpacing w:w="0" w:type="dxa"/>
              <w:tblCellMar>
                <w:left w:w="0" w:type="dxa"/>
                <w:right w:w="0" w:type="dxa"/>
              </w:tblCellMar>
              <w:tblLook w:val="04A0" w:firstRow="1" w:lastRow="0" w:firstColumn="1" w:lastColumn="0" w:noHBand="0" w:noVBand="1"/>
            </w:tblPr>
            <w:tblGrid>
              <w:gridCol w:w="10325"/>
            </w:tblGrid>
            <w:tr w:rsidR="001621A4" w:rsidRPr="005613A0" w:rsidTr="00E630B5">
              <w:trPr>
                <w:tblCellSpacing w:w="0" w:type="dxa"/>
              </w:trPr>
              <w:tc>
                <w:tcPr>
                  <w:tcW w:w="0" w:type="auto"/>
                  <w:vAlign w:val="center"/>
                  <w:hideMark/>
                </w:tcPr>
                <w:p w:rsidR="003D07A7" w:rsidRDefault="001621A4" w:rsidP="00E630B5">
                  <w:pPr>
                    <w:rPr>
                      <w:rFonts w:ascii="Arial" w:hAnsi="Arial" w:cs="Arial"/>
                      <w:color w:val="000000"/>
                    </w:rPr>
                  </w:pPr>
                  <w:r w:rsidRPr="005613A0">
                    <w:rPr>
                      <w:rFonts w:ascii="Arial" w:hAnsi="Arial" w:cs="Arial"/>
                      <w:color w:val="000000"/>
                    </w:rPr>
                    <w:t xml:space="preserve">JVM is an acronym for Java Virtual Machine, it is an abstract machine which provides the runtime </w:t>
                  </w:r>
                </w:p>
                <w:p w:rsidR="001621A4" w:rsidRPr="005613A0" w:rsidRDefault="00E4758E" w:rsidP="00E630B5">
                  <w:pPr>
                    <w:rPr>
                      <w:rFonts w:ascii="Arial" w:hAnsi="Arial" w:cs="Arial"/>
                      <w:color w:val="000000"/>
                    </w:rPr>
                  </w:pPr>
                  <w:r w:rsidRPr="005613A0">
                    <w:rPr>
                      <w:rFonts w:ascii="Arial" w:hAnsi="Arial" w:cs="Arial"/>
                      <w:color w:val="000000"/>
                    </w:rPr>
                    <w:t>Environment</w:t>
                  </w:r>
                  <w:r w:rsidR="001621A4" w:rsidRPr="005613A0">
                    <w:rPr>
                      <w:rFonts w:ascii="Arial" w:hAnsi="Arial" w:cs="Arial"/>
                      <w:color w:val="000000"/>
                    </w:rPr>
                    <w:t xml:space="preserve"> in which java bytecode can be executed.</w:t>
                  </w:r>
                </w:p>
              </w:tc>
            </w:tr>
            <w:tr w:rsidR="001621A4" w:rsidRPr="005613A0" w:rsidTr="00E630B5">
              <w:trPr>
                <w:tblCellSpacing w:w="0" w:type="dxa"/>
              </w:trPr>
              <w:tc>
                <w:tcPr>
                  <w:tcW w:w="0" w:type="auto"/>
                  <w:vAlign w:val="center"/>
                  <w:hideMark/>
                </w:tcPr>
                <w:p w:rsidR="001621A4" w:rsidRPr="005613A0" w:rsidRDefault="001621A4" w:rsidP="00E630B5">
                  <w:pPr>
                    <w:rPr>
                      <w:rFonts w:ascii="Arial" w:hAnsi="Arial" w:cs="Arial"/>
                      <w:color w:val="000000"/>
                    </w:rPr>
                  </w:pPr>
                  <w:r w:rsidRPr="005613A0">
                    <w:rPr>
                      <w:rFonts w:ascii="Arial" w:hAnsi="Arial" w:cs="Arial"/>
                      <w:color w:val="000000"/>
                    </w:rPr>
                    <w:t>JVMs are available for many hardware and software platforms (so JVM is plateform dependent).</w:t>
                  </w:r>
                </w:p>
              </w:tc>
            </w:tr>
          </w:tbl>
          <w:p w:rsidR="001621A4" w:rsidRPr="005613A0" w:rsidRDefault="001621A4" w:rsidP="00E630B5">
            <w:pPr>
              <w:pStyle w:val="Heading3"/>
              <w:shd w:val="clear" w:color="auto" w:fill="F3F3F3"/>
              <w:spacing w:line="285" w:lineRule="atLeast"/>
              <w:rPr>
                <w:rFonts w:ascii="Arial" w:hAnsi="Arial" w:cs="Arial"/>
                <w:color w:val="610B38"/>
                <w:shd w:val="clear" w:color="auto" w:fill="FFFFFF"/>
              </w:rPr>
            </w:pPr>
            <w:r w:rsidRPr="005613A0">
              <w:rPr>
                <w:rFonts w:ascii="Arial" w:hAnsi="Arial" w:cs="Arial"/>
                <w:color w:val="610B38"/>
                <w:shd w:val="clear" w:color="auto" w:fill="FFFFFF"/>
              </w:rPr>
              <w:t>JRE</w:t>
            </w:r>
          </w:p>
          <w:tbl>
            <w:tblPr>
              <w:tblW w:w="0" w:type="auto"/>
              <w:tblCellSpacing w:w="0" w:type="dxa"/>
              <w:tblCellMar>
                <w:left w:w="0" w:type="dxa"/>
                <w:right w:w="0" w:type="dxa"/>
              </w:tblCellMar>
              <w:tblLook w:val="04A0" w:firstRow="1" w:lastRow="0" w:firstColumn="1" w:lastColumn="0" w:noHBand="0" w:noVBand="1"/>
            </w:tblPr>
            <w:tblGrid>
              <w:gridCol w:w="10258"/>
            </w:tblGrid>
            <w:tr w:rsidR="001621A4" w:rsidRPr="005613A0" w:rsidTr="00E630B5">
              <w:trPr>
                <w:tblCellSpacing w:w="0" w:type="dxa"/>
              </w:trPr>
              <w:tc>
                <w:tcPr>
                  <w:tcW w:w="0" w:type="auto"/>
                  <w:vAlign w:val="center"/>
                  <w:hideMark/>
                </w:tcPr>
                <w:p w:rsidR="001621A4" w:rsidRPr="005613A0" w:rsidRDefault="001621A4" w:rsidP="00E630B5">
                  <w:pPr>
                    <w:rPr>
                      <w:rFonts w:ascii="Arial" w:hAnsi="Arial" w:cs="Arial"/>
                      <w:color w:val="000000"/>
                    </w:rPr>
                  </w:pPr>
                  <w:r w:rsidRPr="005613A0">
                    <w:rPr>
                      <w:rFonts w:ascii="Arial" w:hAnsi="Arial" w:cs="Arial"/>
                      <w:color w:val="000000"/>
                    </w:rPr>
                    <w:t>JRE stands for Java Runtime Environment. It is the implementation of JVM and physically exists.</w:t>
                  </w:r>
                </w:p>
              </w:tc>
            </w:tr>
          </w:tbl>
          <w:p w:rsidR="001621A4" w:rsidRPr="005613A0" w:rsidRDefault="001621A4" w:rsidP="00E630B5">
            <w:pPr>
              <w:pStyle w:val="Heading3"/>
              <w:shd w:val="clear" w:color="auto" w:fill="F3F3F3"/>
              <w:spacing w:line="285" w:lineRule="atLeast"/>
              <w:rPr>
                <w:rFonts w:ascii="Arial" w:hAnsi="Arial" w:cs="Arial"/>
                <w:color w:val="610B38"/>
                <w:shd w:val="clear" w:color="auto" w:fill="FFFFFF"/>
              </w:rPr>
            </w:pPr>
            <w:r w:rsidRPr="005613A0">
              <w:rPr>
                <w:rFonts w:ascii="Arial" w:hAnsi="Arial" w:cs="Arial"/>
                <w:color w:val="610B38"/>
                <w:shd w:val="clear" w:color="auto" w:fill="FFFFFF"/>
              </w:rPr>
              <w:t>JDK</w:t>
            </w:r>
          </w:p>
          <w:tbl>
            <w:tblPr>
              <w:tblW w:w="0" w:type="auto"/>
              <w:tblCellSpacing w:w="0" w:type="dxa"/>
              <w:tblCellMar>
                <w:left w:w="0" w:type="dxa"/>
                <w:right w:w="0" w:type="dxa"/>
              </w:tblCellMar>
              <w:tblLook w:val="04A0" w:firstRow="1" w:lastRow="0" w:firstColumn="1" w:lastColumn="0" w:noHBand="0" w:noVBand="1"/>
            </w:tblPr>
            <w:tblGrid>
              <w:gridCol w:w="10247"/>
            </w:tblGrid>
            <w:tr w:rsidR="001621A4" w:rsidRPr="005613A0" w:rsidTr="00E630B5">
              <w:trPr>
                <w:tblCellSpacing w:w="0" w:type="dxa"/>
              </w:trPr>
              <w:tc>
                <w:tcPr>
                  <w:tcW w:w="0" w:type="auto"/>
                  <w:vAlign w:val="center"/>
                  <w:hideMark/>
                </w:tcPr>
                <w:p w:rsidR="003D07A7" w:rsidRDefault="001621A4" w:rsidP="00E630B5">
                  <w:pPr>
                    <w:rPr>
                      <w:rFonts w:ascii="Arial" w:hAnsi="Arial" w:cs="Arial"/>
                      <w:color w:val="000000"/>
                    </w:rPr>
                  </w:pPr>
                  <w:r w:rsidRPr="005613A0">
                    <w:rPr>
                      <w:rFonts w:ascii="Arial" w:hAnsi="Arial" w:cs="Arial"/>
                      <w:color w:val="000000"/>
                    </w:rPr>
                    <w:t xml:space="preserve">JDK is an acronym for Java Development Kit. It physically exists. It contains JRE + development </w:t>
                  </w:r>
                </w:p>
                <w:p w:rsidR="001621A4" w:rsidRDefault="001621A4" w:rsidP="00E630B5">
                  <w:pPr>
                    <w:rPr>
                      <w:rFonts w:ascii="Arial" w:hAnsi="Arial" w:cs="Arial"/>
                      <w:color w:val="000000"/>
                    </w:rPr>
                  </w:pPr>
                  <w:r w:rsidRPr="005613A0">
                    <w:rPr>
                      <w:rFonts w:ascii="Arial" w:hAnsi="Arial" w:cs="Arial"/>
                      <w:color w:val="000000"/>
                    </w:rPr>
                    <w:t>tools.</w:t>
                  </w:r>
                </w:p>
                <w:p w:rsidR="00E236D1" w:rsidRDefault="00E236D1" w:rsidP="00E236D1">
                  <w:pPr>
                    <w:rPr>
                      <w:rFonts w:ascii="Arial" w:hAnsi="Arial" w:cs="Arial"/>
                      <w:color w:val="000000"/>
                    </w:rPr>
                  </w:pPr>
                  <w:r w:rsidRPr="00E236D1">
                    <w:rPr>
                      <w:rFonts w:ascii="Arial" w:hAnsi="Arial" w:cs="Arial"/>
                      <w:color w:val="000000"/>
                    </w:rPr>
                    <w:t>Java Development Kit (JDK) is a program development environment for writing</w:t>
                  </w:r>
                  <w:r w:rsidRPr="00E236D1">
                    <w:t> </w:t>
                  </w:r>
                  <w:hyperlink r:id="rId66" w:history="1">
                    <w:r w:rsidRPr="00E236D1">
                      <w:rPr>
                        <w:color w:val="000000"/>
                      </w:rPr>
                      <w:t>Java</w:t>
                    </w:r>
                  </w:hyperlink>
                  <w:hyperlink r:id="rId67" w:history="1">
                    <w:r w:rsidRPr="00E236D1">
                      <w:rPr>
                        <w:color w:val="000000"/>
                      </w:rPr>
                      <w:t>applet</w:t>
                    </w:r>
                  </w:hyperlink>
                  <w:r w:rsidRPr="00E236D1">
                    <w:rPr>
                      <w:rFonts w:ascii="Arial" w:hAnsi="Arial" w:cs="Arial"/>
                      <w:color w:val="000000"/>
                    </w:rPr>
                    <w:t xml:space="preserve">s and </w:t>
                  </w:r>
                </w:p>
                <w:p w:rsidR="00E236D1" w:rsidRDefault="00E236D1" w:rsidP="00E236D1">
                  <w:pPr>
                    <w:rPr>
                      <w:rFonts w:ascii="Arial" w:hAnsi="Arial" w:cs="Arial"/>
                      <w:color w:val="000000"/>
                    </w:rPr>
                  </w:pPr>
                  <w:r w:rsidRPr="00E236D1">
                    <w:rPr>
                      <w:rFonts w:ascii="Arial" w:hAnsi="Arial" w:cs="Arial"/>
                      <w:color w:val="000000"/>
                    </w:rPr>
                    <w:t>applications. It consists of a runtime environment that "sits on top" of the</w:t>
                  </w:r>
                  <w:hyperlink r:id="rId68" w:history="1">
                    <w:r w:rsidRPr="00E236D1">
                      <w:rPr>
                        <w:color w:val="000000"/>
                      </w:rPr>
                      <w:t>operating system</w:t>
                    </w:r>
                  </w:hyperlink>
                  <w:r w:rsidRPr="00E236D1">
                    <w:t> </w:t>
                  </w:r>
                  <w:r w:rsidRPr="00E236D1">
                    <w:rPr>
                      <w:rFonts w:ascii="Arial" w:hAnsi="Arial" w:cs="Arial"/>
                      <w:color w:val="000000"/>
                    </w:rPr>
                    <w:t>layer as</w:t>
                  </w:r>
                </w:p>
                <w:p w:rsidR="00E236D1" w:rsidRDefault="00E236D1" w:rsidP="00E236D1">
                  <w:pPr>
                    <w:rPr>
                      <w:rFonts w:ascii="Arial" w:hAnsi="Arial" w:cs="Arial"/>
                      <w:color w:val="000000"/>
                    </w:rPr>
                  </w:pPr>
                  <w:r w:rsidRPr="00E236D1">
                    <w:rPr>
                      <w:rFonts w:ascii="Arial" w:hAnsi="Arial" w:cs="Arial"/>
                      <w:color w:val="000000"/>
                    </w:rPr>
                    <w:t xml:space="preserve"> well as the tools and programming that developers need to compile, debug, and run applets and </w:t>
                  </w:r>
                </w:p>
                <w:p w:rsidR="00E236D1" w:rsidRPr="00E236D1" w:rsidRDefault="00E236D1" w:rsidP="00E236D1">
                  <w:pPr>
                    <w:rPr>
                      <w:rFonts w:ascii="Arial" w:hAnsi="Arial" w:cs="Arial"/>
                      <w:color w:val="000000"/>
                    </w:rPr>
                  </w:pPr>
                  <w:r w:rsidRPr="00E236D1">
                    <w:rPr>
                      <w:rFonts w:ascii="Arial" w:hAnsi="Arial" w:cs="Arial"/>
                      <w:color w:val="000000"/>
                    </w:rPr>
                    <w:t>applications written in the Java language.</w:t>
                  </w:r>
                  <w:r w:rsidRPr="00E236D1">
                    <w:rPr>
                      <w:rFonts w:ascii="Arial" w:hAnsi="Arial" w:cs="Arial"/>
                      <w:color w:val="000000"/>
                    </w:rPr>
                    <w:tab/>
                  </w:r>
                </w:p>
                <w:p w:rsidR="00E236D1" w:rsidRPr="005613A0" w:rsidRDefault="00E236D1" w:rsidP="00E630B5">
                  <w:pPr>
                    <w:rPr>
                      <w:rFonts w:ascii="Arial" w:hAnsi="Arial" w:cs="Arial"/>
                      <w:color w:val="000000"/>
                    </w:rPr>
                  </w:pPr>
                </w:p>
              </w:tc>
            </w:tr>
            <w:bookmarkEnd w:id="164"/>
          </w:tbl>
          <w:p w:rsidR="001621A4" w:rsidRDefault="001621A4" w:rsidP="00E630B5">
            <w:pPr>
              <w:shd w:val="clear" w:color="auto" w:fill="F3F3F3"/>
              <w:rPr>
                <w:rStyle w:val="ib-green"/>
                <w:rFonts w:ascii="Arial" w:hAnsi="Arial" w:cs="Arial"/>
                <w:b/>
              </w:rPr>
            </w:pPr>
          </w:p>
          <w:p w:rsidR="000C213A" w:rsidRDefault="000C213A" w:rsidP="00E630B5">
            <w:pPr>
              <w:shd w:val="clear" w:color="auto" w:fill="F3F3F3"/>
              <w:rPr>
                <w:rStyle w:val="ib-green"/>
                <w:rFonts w:ascii="Arial" w:hAnsi="Arial" w:cs="Arial"/>
                <w:b/>
              </w:rPr>
            </w:pPr>
            <w:r>
              <w:rPr>
                <w:rStyle w:val="ib-green"/>
                <w:rFonts w:ascii="Arial" w:hAnsi="Arial" w:cs="Arial"/>
                <w:b/>
              </w:rPr>
              <w:t>JVM vs JRE</w:t>
            </w:r>
          </w:p>
          <w:p w:rsidR="000C213A" w:rsidRDefault="000C213A" w:rsidP="00E630B5">
            <w:pPr>
              <w:shd w:val="clear" w:color="auto" w:fill="F3F3F3"/>
              <w:rPr>
                <w:rFonts w:ascii="Arial" w:hAnsi="Arial" w:cs="Arial"/>
                <w:color w:val="222222"/>
                <w:sz w:val="27"/>
                <w:szCs w:val="27"/>
                <w:shd w:val="clear" w:color="auto" w:fill="FFFFFF"/>
              </w:rPr>
            </w:pPr>
            <w:r>
              <w:rPr>
                <w:rFonts w:ascii="Arial" w:hAnsi="Arial" w:cs="Arial"/>
                <w:color w:val="222222"/>
                <w:sz w:val="27"/>
                <w:szCs w:val="27"/>
                <w:shd w:val="clear" w:color="auto" w:fill="FFFFFF"/>
              </w:rPr>
              <w:t>The </w:t>
            </w:r>
            <w:r>
              <w:rPr>
                <w:rFonts w:ascii="Arial" w:hAnsi="Arial" w:cs="Arial"/>
                <w:b/>
                <w:bCs/>
                <w:color w:val="222222"/>
                <w:sz w:val="27"/>
                <w:szCs w:val="27"/>
                <w:shd w:val="clear" w:color="auto" w:fill="FFFFFF"/>
              </w:rPr>
              <w:t>JRE</w:t>
            </w:r>
            <w:r>
              <w:rPr>
                <w:rFonts w:ascii="Arial" w:hAnsi="Arial" w:cs="Arial"/>
                <w:color w:val="222222"/>
                <w:sz w:val="27"/>
                <w:szCs w:val="27"/>
                <w:shd w:val="clear" w:color="auto" w:fill="FFFFFF"/>
              </w:rPr>
              <w:t> is the environment within which the virtual machine runs. </w:t>
            </w:r>
          </w:p>
          <w:p w:rsidR="000C213A" w:rsidRDefault="000C213A" w:rsidP="00E630B5">
            <w:pPr>
              <w:shd w:val="clear" w:color="auto" w:fill="F3F3F3"/>
              <w:rPr>
                <w:rFonts w:ascii="Arial" w:hAnsi="Arial" w:cs="Arial"/>
                <w:color w:val="222222"/>
                <w:sz w:val="27"/>
                <w:szCs w:val="27"/>
                <w:shd w:val="clear" w:color="auto" w:fill="FFFFFF"/>
              </w:rPr>
            </w:pPr>
            <w:r>
              <w:rPr>
                <w:rFonts w:ascii="Arial" w:hAnsi="Arial" w:cs="Arial"/>
                <w:b/>
                <w:bCs/>
                <w:color w:val="222222"/>
                <w:sz w:val="27"/>
                <w:szCs w:val="27"/>
                <w:shd w:val="clear" w:color="auto" w:fill="FFFFFF"/>
              </w:rPr>
              <w:t>JRE</w:t>
            </w:r>
            <w:r>
              <w:rPr>
                <w:rFonts w:ascii="Arial" w:hAnsi="Arial" w:cs="Arial"/>
                <w:color w:val="222222"/>
                <w:sz w:val="27"/>
                <w:szCs w:val="27"/>
                <w:shd w:val="clear" w:color="auto" w:fill="FFFFFF"/>
              </w:rPr>
              <w:t> is the container, </w:t>
            </w:r>
            <w:r>
              <w:rPr>
                <w:rFonts w:ascii="Arial" w:hAnsi="Arial" w:cs="Arial"/>
                <w:b/>
                <w:bCs/>
                <w:color w:val="222222"/>
                <w:sz w:val="27"/>
                <w:szCs w:val="27"/>
                <w:shd w:val="clear" w:color="auto" w:fill="FFFFFF"/>
              </w:rPr>
              <w:t>JVM</w:t>
            </w:r>
            <w:r>
              <w:rPr>
                <w:rFonts w:ascii="Arial" w:hAnsi="Arial" w:cs="Arial"/>
                <w:color w:val="222222"/>
                <w:sz w:val="27"/>
                <w:szCs w:val="27"/>
                <w:shd w:val="clear" w:color="auto" w:fill="FFFFFF"/>
              </w:rPr>
              <w:t> is the content.  Java Runtime Environment contains </w:t>
            </w:r>
            <w:r>
              <w:rPr>
                <w:rFonts w:ascii="Arial" w:hAnsi="Arial" w:cs="Arial"/>
                <w:b/>
                <w:bCs/>
                <w:color w:val="222222"/>
                <w:sz w:val="27"/>
                <w:szCs w:val="27"/>
                <w:shd w:val="clear" w:color="auto" w:fill="FFFFFF"/>
              </w:rPr>
              <w:t>JVM</w:t>
            </w:r>
            <w:r>
              <w:rPr>
                <w:rFonts w:ascii="Arial" w:hAnsi="Arial" w:cs="Arial"/>
                <w:color w:val="222222"/>
                <w:sz w:val="27"/>
                <w:szCs w:val="27"/>
                <w:shd w:val="clear" w:color="auto" w:fill="FFFFFF"/>
              </w:rPr>
              <w:t>,</w:t>
            </w:r>
          </w:p>
          <w:p w:rsidR="000C213A" w:rsidRDefault="000C213A" w:rsidP="00E630B5">
            <w:pPr>
              <w:shd w:val="clear" w:color="auto" w:fill="F3F3F3"/>
              <w:rPr>
                <w:rFonts w:ascii="Arial" w:hAnsi="Arial" w:cs="Arial"/>
                <w:color w:val="222222"/>
                <w:sz w:val="27"/>
                <w:szCs w:val="27"/>
                <w:shd w:val="clear" w:color="auto" w:fill="FFFFFF"/>
              </w:rPr>
            </w:pPr>
            <w:r>
              <w:rPr>
                <w:rFonts w:ascii="Arial" w:hAnsi="Arial" w:cs="Arial"/>
                <w:color w:val="222222"/>
                <w:sz w:val="27"/>
                <w:szCs w:val="27"/>
                <w:shd w:val="clear" w:color="auto" w:fill="FFFFFF"/>
              </w:rPr>
              <w:t xml:space="preserve"> class libraries, and other supporting files. It does not contain any development tools</w:t>
            </w:r>
          </w:p>
          <w:p w:rsidR="000C213A" w:rsidRDefault="000C213A" w:rsidP="00E630B5">
            <w:pPr>
              <w:shd w:val="clear" w:color="auto" w:fill="F3F3F3"/>
              <w:rPr>
                <w:rFonts w:ascii="Arial" w:hAnsi="Arial" w:cs="Arial"/>
                <w:color w:val="222222"/>
                <w:sz w:val="27"/>
                <w:szCs w:val="27"/>
                <w:shd w:val="clear" w:color="auto" w:fill="FFFFFF"/>
              </w:rPr>
            </w:pPr>
            <w:r>
              <w:rPr>
                <w:rFonts w:ascii="Arial" w:hAnsi="Arial" w:cs="Arial"/>
                <w:color w:val="222222"/>
                <w:sz w:val="27"/>
                <w:szCs w:val="27"/>
                <w:shd w:val="clear" w:color="auto" w:fill="FFFFFF"/>
              </w:rPr>
              <w:t xml:space="preserve"> such as compiler, debugger, etc</w:t>
            </w:r>
          </w:p>
          <w:p w:rsidR="00E236D1" w:rsidRDefault="00E236D1" w:rsidP="00E630B5">
            <w:pPr>
              <w:shd w:val="clear" w:color="auto" w:fill="F3F3F3"/>
              <w:rPr>
                <w:rFonts w:ascii="Arial" w:hAnsi="Arial" w:cs="Arial"/>
                <w:color w:val="222222"/>
                <w:sz w:val="27"/>
                <w:szCs w:val="27"/>
                <w:shd w:val="clear" w:color="auto" w:fill="FFFFFF"/>
              </w:rPr>
            </w:pPr>
          </w:p>
          <w:p w:rsidR="00E236D1" w:rsidRPr="00E236D1" w:rsidRDefault="00E236D1" w:rsidP="00E236D1">
            <w:pPr>
              <w:textAlignment w:val="baseline"/>
              <w:outlineLvl w:val="0"/>
              <w:rPr>
                <w:rFonts w:ascii="Arial" w:hAnsi="Arial" w:cs="Arial"/>
                <w:i/>
                <w:iCs/>
                <w:color w:val="333333"/>
                <w:kern w:val="36"/>
                <w:sz w:val="33"/>
                <w:szCs w:val="33"/>
              </w:rPr>
            </w:pPr>
            <w:r w:rsidRPr="00F91CF2">
              <w:rPr>
                <w:rStyle w:val="apple-converted-space"/>
                <w:rFonts w:ascii="Arial" w:hAnsi="Arial" w:cs="Arial"/>
                <w:color w:val="333333"/>
                <w:sz w:val="15"/>
                <w:szCs w:val="15"/>
              </w:rPr>
              <w:tab/>
            </w:r>
            <w:r w:rsidRPr="00F91CF2">
              <w:rPr>
                <w:rStyle w:val="apple-converted-space"/>
                <w:rFonts w:ascii="Arial" w:hAnsi="Arial" w:cs="Arial"/>
                <w:color w:val="333333"/>
                <w:sz w:val="15"/>
                <w:szCs w:val="15"/>
              </w:rPr>
              <w:tab/>
            </w:r>
          </w:p>
          <w:p w:rsidR="00E236D1" w:rsidRPr="00F91CF2" w:rsidRDefault="00E236D1" w:rsidP="00E236D1">
            <w:pPr>
              <w:pStyle w:val="Heading1"/>
              <w:spacing w:before="0" w:beforeAutospacing="0" w:after="0" w:afterAutospacing="0"/>
              <w:textAlignment w:val="baseline"/>
              <w:rPr>
                <w:rFonts w:ascii="Arial" w:hAnsi="Arial" w:cs="Arial"/>
                <w:b w:val="0"/>
                <w:bCs w:val="0"/>
                <w:i/>
                <w:iCs/>
                <w:color w:val="333333"/>
                <w:sz w:val="33"/>
                <w:szCs w:val="33"/>
              </w:rPr>
            </w:pPr>
            <w:r w:rsidRPr="00F91CF2">
              <w:rPr>
                <w:rFonts w:ascii="Arial" w:hAnsi="Arial" w:cs="Arial"/>
                <w:b w:val="0"/>
                <w:bCs w:val="0"/>
                <w:i/>
                <w:iCs/>
                <w:color w:val="333333"/>
                <w:sz w:val="33"/>
                <w:szCs w:val="33"/>
              </w:rPr>
              <w:t>JDBC</w:t>
            </w:r>
          </w:p>
          <w:p w:rsidR="00E236D1" w:rsidRPr="00C172E8" w:rsidRDefault="00E236D1" w:rsidP="00E236D1">
            <w:pPr>
              <w:pStyle w:val="NormalWeb"/>
              <w:spacing w:before="0" w:beforeAutospacing="0" w:after="0" w:afterAutospacing="0"/>
              <w:textAlignment w:val="baseline"/>
              <w:rPr>
                <w:rFonts w:ascii="Arial" w:hAnsi="Arial" w:cs="Arial"/>
                <w:color w:val="222222"/>
                <w:sz w:val="27"/>
                <w:szCs w:val="27"/>
                <w:shd w:val="clear" w:color="auto" w:fill="FFFFFF"/>
              </w:rPr>
            </w:pPr>
            <w:r w:rsidRPr="00F91CF2">
              <w:rPr>
                <w:rStyle w:val="apple-converted-space"/>
                <w:rFonts w:ascii="Arial" w:hAnsi="Arial" w:cs="Arial"/>
                <w:color w:val="333333"/>
                <w:sz w:val="15"/>
                <w:szCs w:val="15"/>
              </w:rPr>
              <w:t> </w:t>
            </w:r>
            <w:r w:rsidRPr="00C172E8">
              <w:rPr>
                <w:rFonts w:ascii="Arial" w:hAnsi="Arial" w:cs="Arial"/>
                <w:color w:val="222222"/>
                <w:sz w:val="27"/>
                <w:szCs w:val="27"/>
                <w:shd w:val="clear" w:color="auto" w:fill="FFFFFF"/>
              </w:rPr>
              <w:t>a</w:t>
            </w:r>
            <w:r w:rsidRPr="00C172E8">
              <w:rPr>
                <w:color w:val="222222"/>
                <w:sz w:val="27"/>
                <w:szCs w:val="27"/>
                <w:shd w:val="clear" w:color="auto" w:fill="FFFFFF"/>
              </w:rPr>
              <w:t> </w:t>
            </w:r>
            <w:hyperlink r:id="rId69" w:history="1">
              <w:r w:rsidRPr="00C172E8">
                <w:rPr>
                  <w:color w:val="222222"/>
                  <w:sz w:val="27"/>
                  <w:szCs w:val="27"/>
                  <w:shd w:val="clear" w:color="auto" w:fill="FFFFFF"/>
                </w:rPr>
                <w:t>Java</w:t>
              </w:r>
            </w:hyperlink>
            <w:r w:rsidRPr="00C172E8">
              <w:rPr>
                <w:color w:val="222222"/>
                <w:sz w:val="27"/>
                <w:szCs w:val="27"/>
                <w:shd w:val="clear" w:color="auto" w:fill="FFFFFF"/>
              </w:rPr>
              <w:t> </w:t>
            </w:r>
            <w:hyperlink r:id="rId70" w:history="1">
              <w:r w:rsidRPr="00C172E8">
                <w:rPr>
                  <w:color w:val="222222"/>
                  <w:sz w:val="27"/>
                  <w:szCs w:val="27"/>
                  <w:shd w:val="clear" w:color="auto" w:fill="FFFFFF"/>
                </w:rPr>
                <w:t>API</w:t>
              </w:r>
            </w:hyperlink>
            <w:r w:rsidRPr="00C172E8">
              <w:rPr>
                <w:color w:val="222222"/>
                <w:sz w:val="27"/>
                <w:szCs w:val="27"/>
                <w:shd w:val="clear" w:color="auto" w:fill="FFFFFF"/>
              </w:rPr>
              <w:t> </w:t>
            </w:r>
            <w:r w:rsidRPr="00C172E8">
              <w:rPr>
                <w:rFonts w:ascii="Arial" w:hAnsi="Arial" w:cs="Arial"/>
                <w:color w:val="222222"/>
                <w:sz w:val="27"/>
                <w:szCs w:val="27"/>
                <w:shd w:val="clear" w:color="auto" w:fill="FFFFFF"/>
              </w:rPr>
              <w:t>that enables Java</w:t>
            </w:r>
            <w:r w:rsidRPr="00C172E8">
              <w:rPr>
                <w:color w:val="222222"/>
                <w:sz w:val="27"/>
                <w:szCs w:val="27"/>
                <w:shd w:val="clear" w:color="auto" w:fill="FFFFFF"/>
              </w:rPr>
              <w:t> </w:t>
            </w:r>
            <w:hyperlink r:id="rId71" w:history="1">
              <w:r w:rsidRPr="00C172E8">
                <w:rPr>
                  <w:color w:val="222222"/>
                  <w:sz w:val="27"/>
                  <w:szCs w:val="27"/>
                  <w:shd w:val="clear" w:color="auto" w:fill="FFFFFF"/>
                </w:rPr>
                <w:t>programs</w:t>
              </w:r>
            </w:hyperlink>
            <w:r w:rsidRPr="00C172E8">
              <w:rPr>
                <w:rFonts w:ascii="Arial" w:hAnsi="Arial" w:cs="Arial"/>
                <w:color w:val="222222"/>
                <w:sz w:val="27"/>
                <w:szCs w:val="27"/>
                <w:shd w:val="clear" w:color="auto" w:fill="FFFFFF"/>
              </w:rPr>
              <w:t>to execute</w:t>
            </w:r>
            <w:r w:rsidRPr="00C172E8">
              <w:rPr>
                <w:color w:val="222222"/>
                <w:sz w:val="27"/>
                <w:szCs w:val="27"/>
                <w:shd w:val="clear" w:color="auto" w:fill="FFFFFF"/>
              </w:rPr>
              <w:t> </w:t>
            </w:r>
            <w:hyperlink r:id="rId72" w:history="1">
              <w:r w:rsidRPr="00C172E8">
                <w:rPr>
                  <w:color w:val="222222"/>
                  <w:sz w:val="27"/>
                  <w:szCs w:val="27"/>
                  <w:shd w:val="clear" w:color="auto" w:fill="FFFFFF"/>
                </w:rPr>
                <w:t>SQL</w:t>
              </w:r>
            </w:hyperlink>
            <w:r w:rsidRPr="00C172E8">
              <w:rPr>
                <w:color w:val="222222"/>
                <w:sz w:val="27"/>
                <w:szCs w:val="27"/>
                <w:shd w:val="clear" w:color="auto" w:fill="FFFFFF"/>
              </w:rPr>
              <w:t> </w:t>
            </w:r>
            <w:hyperlink r:id="rId73" w:history="1">
              <w:r w:rsidRPr="00C172E8">
                <w:rPr>
                  <w:color w:val="222222"/>
                  <w:sz w:val="27"/>
                  <w:szCs w:val="27"/>
                  <w:shd w:val="clear" w:color="auto" w:fill="FFFFFF"/>
                </w:rPr>
                <w:t>statements</w:t>
              </w:r>
            </w:hyperlink>
            <w:r w:rsidRPr="00C172E8">
              <w:rPr>
                <w:rFonts w:ascii="Arial" w:hAnsi="Arial" w:cs="Arial"/>
                <w:color w:val="222222"/>
                <w:sz w:val="27"/>
                <w:szCs w:val="27"/>
                <w:shd w:val="clear" w:color="auto" w:fill="FFFFFF"/>
              </w:rPr>
              <w:t>. This allows Java programs to interact with any SQL-compliant</w:t>
            </w:r>
            <w:r w:rsidRPr="00C172E8">
              <w:rPr>
                <w:color w:val="222222"/>
                <w:sz w:val="27"/>
                <w:szCs w:val="27"/>
                <w:shd w:val="clear" w:color="auto" w:fill="FFFFFF"/>
              </w:rPr>
              <w:t> </w:t>
            </w:r>
            <w:hyperlink r:id="rId74" w:history="1">
              <w:r w:rsidRPr="00C172E8">
                <w:rPr>
                  <w:color w:val="222222"/>
                  <w:sz w:val="27"/>
                  <w:szCs w:val="27"/>
                  <w:shd w:val="clear" w:color="auto" w:fill="FFFFFF"/>
                </w:rPr>
                <w:t>database</w:t>
              </w:r>
            </w:hyperlink>
            <w:r w:rsidRPr="00C172E8">
              <w:rPr>
                <w:rFonts w:ascii="Arial" w:hAnsi="Arial" w:cs="Arial"/>
                <w:color w:val="222222"/>
                <w:sz w:val="27"/>
                <w:szCs w:val="27"/>
                <w:shd w:val="clear" w:color="auto" w:fill="FFFFFF"/>
              </w:rPr>
              <w:t>. Since nearly all</w:t>
            </w:r>
            <w:r w:rsidRPr="00C172E8">
              <w:rPr>
                <w:color w:val="222222"/>
                <w:sz w:val="27"/>
                <w:szCs w:val="27"/>
                <w:shd w:val="clear" w:color="auto" w:fill="FFFFFF"/>
              </w:rPr>
              <w:t> </w:t>
            </w:r>
            <w:hyperlink r:id="rId75" w:history="1">
              <w:r w:rsidRPr="00C172E8">
                <w:rPr>
                  <w:color w:val="222222"/>
                  <w:sz w:val="27"/>
                  <w:szCs w:val="27"/>
                  <w:shd w:val="clear" w:color="auto" w:fill="FFFFFF"/>
                </w:rPr>
                <w:t>relational database management systems (DBMSs)</w:t>
              </w:r>
            </w:hyperlink>
            <w:r w:rsidRPr="00C172E8">
              <w:rPr>
                <w:color w:val="222222"/>
                <w:sz w:val="27"/>
                <w:szCs w:val="27"/>
                <w:shd w:val="clear" w:color="auto" w:fill="FFFFFF"/>
              </w:rPr>
              <w:t> </w:t>
            </w:r>
            <w:r w:rsidRPr="00C172E8">
              <w:rPr>
                <w:rFonts w:ascii="Arial" w:hAnsi="Arial" w:cs="Arial"/>
                <w:color w:val="222222"/>
                <w:sz w:val="27"/>
                <w:szCs w:val="27"/>
                <w:shd w:val="clear" w:color="auto" w:fill="FFFFFF"/>
              </w:rPr>
              <w:t>support SQL, and because Java itself runs on most</w:t>
            </w:r>
            <w:hyperlink r:id="rId76" w:history="1">
              <w:r w:rsidRPr="00C172E8">
                <w:rPr>
                  <w:color w:val="222222"/>
                  <w:sz w:val="27"/>
                  <w:szCs w:val="27"/>
                  <w:shd w:val="clear" w:color="auto" w:fill="FFFFFF"/>
                </w:rPr>
                <w:t>platforms</w:t>
              </w:r>
            </w:hyperlink>
            <w:r w:rsidRPr="00C172E8">
              <w:rPr>
                <w:rFonts w:ascii="Arial" w:hAnsi="Arial" w:cs="Arial"/>
                <w:color w:val="222222"/>
                <w:sz w:val="27"/>
                <w:szCs w:val="27"/>
                <w:shd w:val="clear" w:color="auto" w:fill="FFFFFF"/>
              </w:rPr>
              <w:t>, JDBC makes it possible to write a single database application that can run on different platforms and interact with different</w:t>
            </w:r>
            <w:r w:rsidRPr="00C172E8">
              <w:rPr>
                <w:color w:val="222222"/>
                <w:sz w:val="27"/>
                <w:szCs w:val="27"/>
                <w:shd w:val="clear" w:color="auto" w:fill="FFFFFF"/>
              </w:rPr>
              <w:t> </w:t>
            </w:r>
            <w:hyperlink r:id="rId77" w:history="1">
              <w:r w:rsidRPr="00C172E8">
                <w:rPr>
                  <w:color w:val="222222"/>
                  <w:sz w:val="27"/>
                  <w:szCs w:val="27"/>
                  <w:shd w:val="clear" w:color="auto" w:fill="FFFFFF"/>
                </w:rPr>
                <w:t>DBMSs</w:t>
              </w:r>
            </w:hyperlink>
            <w:r w:rsidRPr="00C172E8">
              <w:rPr>
                <w:rFonts w:ascii="Arial" w:hAnsi="Arial" w:cs="Arial"/>
                <w:color w:val="222222"/>
                <w:sz w:val="27"/>
                <w:szCs w:val="27"/>
                <w:shd w:val="clear" w:color="auto" w:fill="FFFFFF"/>
              </w:rPr>
              <w:t>.</w:t>
            </w:r>
          </w:p>
          <w:p w:rsidR="00E236D1" w:rsidRPr="00C172E8" w:rsidRDefault="00E236D1" w:rsidP="00E236D1">
            <w:pPr>
              <w:pStyle w:val="NormalWeb"/>
              <w:spacing w:before="0" w:beforeAutospacing="0" w:after="0" w:afterAutospacing="0"/>
              <w:textAlignment w:val="baseline"/>
              <w:rPr>
                <w:rFonts w:ascii="Arial" w:hAnsi="Arial" w:cs="Arial"/>
                <w:color w:val="222222"/>
                <w:sz w:val="27"/>
                <w:szCs w:val="27"/>
                <w:shd w:val="clear" w:color="auto" w:fill="FFFFFF"/>
              </w:rPr>
            </w:pPr>
            <w:r w:rsidRPr="00C172E8">
              <w:rPr>
                <w:rFonts w:ascii="Arial" w:hAnsi="Arial" w:cs="Arial"/>
                <w:color w:val="222222"/>
                <w:sz w:val="27"/>
                <w:szCs w:val="27"/>
                <w:shd w:val="clear" w:color="auto" w:fill="FFFFFF"/>
              </w:rPr>
              <w:t>JDBC is similar to</w:t>
            </w:r>
            <w:r w:rsidRPr="00C172E8">
              <w:rPr>
                <w:color w:val="222222"/>
                <w:sz w:val="27"/>
                <w:szCs w:val="27"/>
                <w:shd w:val="clear" w:color="auto" w:fill="FFFFFF"/>
              </w:rPr>
              <w:t> </w:t>
            </w:r>
            <w:hyperlink r:id="rId78" w:history="1">
              <w:r w:rsidRPr="00C172E8">
                <w:rPr>
                  <w:color w:val="222222"/>
                  <w:sz w:val="27"/>
                  <w:szCs w:val="27"/>
                  <w:shd w:val="clear" w:color="auto" w:fill="FFFFFF"/>
                </w:rPr>
                <w:t>ODBC</w:t>
              </w:r>
            </w:hyperlink>
            <w:r w:rsidRPr="00C172E8">
              <w:rPr>
                <w:rFonts w:ascii="Arial" w:hAnsi="Arial" w:cs="Arial"/>
                <w:color w:val="222222"/>
                <w:sz w:val="27"/>
                <w:szCs w:val="27"/>
                <w:shd w:val="clear" w:color="auto" w:fill="FFFFFF"/>
              </w:rPr>
              <w:t>, but is designed specifically for Java programs, whereas ODBC is language-independent.</w:t>
            </w:r>
          </w:p>
          <w:p w:rsidR="00E236D1" w:rsidRPr="00C172E8" w:rsidRDefault="00E236D1" w:rsidP="00E236D1">
            <w:pPr>
              <w:rPr>
                <w:rFonts w:ascii="Arial" w:hAnsi="Arial" w:cs="Arial"/>
                <w:color w:val="222222"/>
                <w:sz w:val="27"/>
                <w:szCs w:val="27"/>
                <w:shd w:val="clear" w:color="auto" w:fill="FFFFFF"/>
              </w:rPr>
            </w:pPr>
          </w:p>
          <w:p w:rsidR="00E236D1" w:rsidRPr="00C172E8" w:rsidRDefault="00E236D1" w:rsidP="00E236D1">
            <w:pPr>
              <w:rPr>
                <w:rFonts w:ascii="Arial" w:hAnsi="Arial" w:cs="Arial"/>
                <w:color w:val="222222"/>
                <w:sz w:val="27"/>
                <w:szCs w:val="27"/>
                <w:shd w:val="clear" w:color="auto" w:fill="FFFFFF"/>
              </w:rPr>
            </w:pPr>
            <w:r w:rsidRPr="00C172E8">
              <w:rPr>
                <w:rFonts w:ascii="Arial" w:hAnsi="Arial" w:cs="Arial"/>
                <w:b/>
                <w:color w:val="222222"/>
                <w:sz w:val="27"/>
                <w:szCs w:val="27"/>
                <w:shd w:val="clear" w:color="auto" w:fill="FFFFFF"/>
              </w:rPr>
              <w:t>Applet</w:t>
            </w:r>
            <w:r w:rsidRPr="00C172E8">
              <w:rPr>
                <w:rFonts w:ascii="Arial" w:hAnsi="Arial" w:cs="Arial"/>
                <w:color w:val="222222"/>
                <w:sz w:val="27"/>
                <w:szCs w:val="27"/>
                <w:shd w:val="clear" w:color="auto" w:fill="FFFFFF"/>
              </w:rPr>
              <w:t xml:space="preserve"> -- </w:t>
            </w:r>
            <w:r w:rsidRPr="00C172E8">
              <w:rPr>
                <w:rFonts w:ascii="Arial" w:hAnsi="Arial" w:cs="Arial"/>
                <w:color w:val="222222"/>
                <w:sz w:val="27"/>
                <w:szCs w:val="27"/>
                <w:shd w:val="clear" w:color="auto" w:fill="FFFFFF"/>
              </w:rPr>
              <w:tab/>
              <w:t>An applet is a little</w:t>
            </w:r>
            <w:r w:rsidRPr="00C172E8">
              <w:rPr>
                <w:color w:val="222222"/>
                <w:sz w:val="27"/>
                <w:szCs w:val="27"/>
              </w:rPr>
              <w:t> </w:t>
            </w:r>
            <w:hyperlink r:id="rId79" w:history="1">
              <w:r w:rsidRPr="00C172E8">
                <w:rPr>
                  <w:color w:val="222222"/>
                  <w:sz w:val="27"/>
                  <w:szCs w:val="27"/>
                </w:rPr>
                <w:t>application</w:t>
              </w:r>
            </w:hyperlink>
            <w:r w:rsidRPr="00C172E8">
              <w:rPr>
                <w:rFonts w:ascii="Arial" w:hAnsi="Arial" w:cs="Arial"/>
                <w:color w:val="222222"/>
                <w:sz w:val="27"/>
                <w:szCs w:val="27"/>
                <w:shd w:val="clear" w:color="auto" w:fill="FFFFFF"/>
              </w:rPr>
              <w:t>. Prior to the World Wide Web, the built-in writing and drawing programs that came with Windows were sometimes called "applets." On the Web, using</w:t>
            </w:r>
            <w:r w:rsidRPr="00C172E8">
              <w:rPr>
                <w:color w:val="222222"/>
                <w:sz w:val="27"/>
                <w:szCs w:val="27"/>
              </w:rPr>
              <w:t> </w:t>
            </w:r>
            <w:hyperlink r:id="rId80" w:history="1">
              <w:r w:rsidRPr="00C172E8">
                <w:rPr>
                  <w:color w:val="222222"/>
                  <w:sz w:val="27"/>
                  <w:szCs w:val="27"/>
                </w:rPr>
                <w:t>Java</w:t>
              </w:r>
            </w:hyperlink>
            <w:r w:rsidRPr="00C172E8">
              <w:rPr>
                <w:rFonts w:ascii="Arial" w:hAnsi="Arial" w:cs="Arial"/>
                <w:color w:val="222222"/>
                <w:sz w:val="27"/>
                <w:szCs w:val="27"/>
                <w:shd w:val="clear" w:color="auto" w:fill="FFFFFF"/>
              </w:rPr>
              <w:t>, the</w:t>
            </w:r>
            <w:r w:rsidRPr="00C172E8">
              <w:rPr>
                <w:color w:val="222222"/>
                <w:sz w:val="27"/>
                <w:szCs w:val="27"/>
              </w:rPr>
              <w:t> </w:t>
            </w:r>
            <w:hyperlink r:id="rId81" w:history="1">
              <w:r w:rsidRPr="00C172E8">
                <w:rPr>
                  <w:color w:val="222222"/>
                  <w:sz w:val="27"/>
                  <w:szCs w:val="27"/>
                </w:rPr>
                <w:t>object-oriented programming</w:t>
              </w:r>
            </w:hyperlink>
            <w:r w:rsidRPr="00C172E8">
              <w:rPr>
                <w:color w:val="222222"/>
                <w:sz w:val="27"/>
                <w:szCs w:val="27"/>
              </w:rPr>
              <w:t> </w:t>
            </w:r>
            <w:r w:rsidRPr="00C172E8">
              <w:rPr>
                <w:rFonts w:ascii="Arial" w:hAnsi="Arial" w:cs="Arial"/>
                <w:color w:val="222222"/>
                <w:sz w:val="27"/>
                <w:szCs w:val="27"/>
                <w:shd w:val="clear" w:color="auto" w:fill="FFFFFF"/>
              </w:rPr>
              <w:t>language, an applet is a small program that can be sent along with a Web page to a user. Java applets can perform interactive animations, immediate calculations, or other simple tasks without having to send a user request back to the server.</w:t>
            </w:r>
          </w:p>
          <w:p w:rsidR="00E236D1" w:rsidRDefault="00E236D1" w:rsidP="00E630B5">
            <w:pPr>
              <w:shd w:val="clear" w:color="auto" w:fill="F3F3F3"/>
              <w:rPr>
                <w:color w:val="222222"/>
                <w:sz w:val="27"/>
                <w:szCs w:val="27"/>
                <w:shd w:val="clear" w:color="auto" w:fill="FFFFFF"/>
              </w:rPr>
            </w:pPr>
          </w:p>
          <w:p w:rsidR="00E236D1" w:rsidRDefault="00E236D1" w:rsidP="00E630B5">
            <w:pPr>
              <w:shd w:val="clear" w:color="auto" w:fill="F3F3F3"/>
              <w:rPr>
                <w:rStyle w:val="ib-green"/>
                <w:rFonts w:ascii="Arial" w:hAnsi="Arial" w:cs="Arial"/>
                <w:b/>
              </w:rPr>
            </w:pPr>
          </w:p>
          <w:p w:rsidR="000C213A" w:rsidRPr="005613A0" w:rsidRDefault="000C213A" w:rsidP="00E630B5">
            <w:pPr>
              <w:shd w:val="clear" w:color="auto" w:fill="F3F3F3"/>
              <w:rPr>
                <w:rStyle w:val="ib-green"/>
                <w:rFonts w:ascii="Arial" w:hAnsi="Arial" w:cs="Arial"/>
                <w:b/>
              </w:rPr>
            </w:pPr>
          </w:p>
          <w:p w:rsidR="001621A4" w:rsidRPr="005613A0" w:rsidRDefault="001621A4" w:rsidP="00E630B5">
            <w:pPr>
              <w:shd w:val="clear" w:color="auto" w:fill="F3F3F3"/>
              <w:rPr>
                <w:rStyle w:val="ib-green"/>
                <w:rFonts w:ascii="Arial" w:hAnsi="Arial" w:cs="Arial"/>
                <w:b/>
                <w:shd w:val="clear" w:color="auto" w:fill="FFFFFF"/>
              </w:rPr>
            </w:pPr>
            <w:r w:rsidRPr="005613A0">
              <w:rPr>
                <w:rStyle w:val="ib-green"/>
                <w:rFonts w:ascii="Arial" w:hAnsi="Arial" w:cs="Arial"/>
                <w:b/>
                <w:shd w:val="clear" w:color="auto" w:fill="FFFFFF"/>
              </w:rPr>
              <w:t>Default Behaviour</w:t>
            </w:r>
          </w:p>
          <w:p w:rsidR="001621A4" w:rsidRPr="005613A0" w:rsidRDefault="001621A4" w:rsidP="00E630B5">
            <w:pPr>
              <w:shd w:val="clear" w:color="auto" w:fill="F3F3F3"/>
              <w:rPr>
                <w:rFonts w:ascii="Arial" w:hAnsi="Arial" w:cs="Arial"/>
                <w:color w:val="222222"/>
              </w:rPr>
            </w:pPr>
            <w:r w:rsidRPr="005613A0">
              <w:rPr>
                <w:rFonts w:ascii="Arial" w:hAnsi="Arial" w:cs="Arial"/>
                <w:color w:val="222222"/>
                <w:shd w:val="clear" w:color="auto" w:fill="FFFFFF"/>
              </w:rPr>
              <w:t>class MyClass   // package private</w:t>
            </w:r>
          </w:p>
          <w:p w:rsidR="001621A4" w:rsidRPr="005613A0" w:rsidRDefault="001621A4" w:rsidP="00E630B5">
            <w:pPr>
              <w:shd w:val="clear" w:color="auto" w:fill="F3F3F3"/>
              <w:rPr>
                <w:rFonts w:ascii="Arial" w:hAnsi="Arial" w:cs="Arial"/>
                <w:color w:val="222222"/>
                <w:shd w:val="clear" w:color="auto" w:fill="FFFFFF"/>
              </w:rPr>
            </w:pPr>
            <w:r w:rsidRPr="005613A0">
              <w:rPr>
                <w:rFonts w:ascii="Arial" w:hAnsi="Arial" w:cs="Arial"/>
                <w:color w:val="222222"/>
                <w:shd w:val="clear" w:color="auto" w:fill="FFFFFF"/>
              </w:rPr>
              <w:t>{</w:t>
            </w:r>
          </w:p>
          <w:p w:rsidR="001621A4" w:rsidRPr="005613A0" w:rsidRDefault="001621A4" w:rsidP="00E630B5">
            <w:pPr>
              <w:shd w:val="clear" w:color="auto" w:fill="F3F3F3"/>
              <w:rPr>
                <w:rFonts w:ascii="Arial" w:hAnsi="Arial" w:cs="Arial"/>
                <w:color w:val="222222"/>
                <w:shd w:val="clear" w:color="auto" w:fill="FFFFFF"/>
              </w:rPr>
            </w:pPr>
            <w:r w:rsidRPr="005613A0">
              <w:rPr>
                <w:rFonts w:ascii="Arial" w:hAnsi="Arial" w:cs="Arial"/>
                <w:color w:val="222222"/>
                <w:shd w:val="clear" w:color="auto" w:fill="FFFFFF"/>
              </w:rPr>
              <w:t>   int field;    // package private field</w:t>
            </w:r>
          </w:p>
          <w:p w:rsidR="001621A4" w:rsidRPr="005613A0" w:rsidRDefault="001621A4" w:rsidP="00E630B5">
            <w:pPr>
              <w:shd w:val="clear" w:color="auto" w:fill="F3F3F3"/>
              <w:rPr>
                <w:rFonts w:ascii="Arial" w:hAnsi="Arial" w:cs="Arial"/>
                <w:color w:val="222222"/>
                <w:shd w:val="clear" w:color="auto" w:fill="FFFFFF"/>
              </w:rPr>
            </w:pPr>
          </w:p>
          <w:p w:rsidR="001621A4" w:rsidRPr="005613A0" w:rsidRDefault="001621A4" w:rsidP="00E630B5">
            <w:pPr>
              <w:shd w:val="clear" w:color="auto" w:fill="F3F3F3"/>
              <w:rPr>
                <w:rFonts w:ascii="Arial" w:hAnsi="Arial" w:cs="Arial"/>
                <w:color w:val="222222"/>
                <w:shd w:val="clear" w:color="auto" w:fill="FFFFFF"/>
              </w:rPr>
            </w:pPr>
            <w:r w:rsidRPr="005613A0">
              <w:rPr>
                <w:rFonts w:ascii="Arial" w:hAnsi="Arial" w:cs="Arial"/>
                <w:color w:val="222222"/>
                <w:shd w:val="clear" w:color="auto" w:fill="FFFFFF"/>
              </w:rPr>
              <w:t>   void calc() {  // package private method</w:t>
            </w:r>
          </w:p>
          <w:p w:rsidR="001621A4" w:rsidRPr="005613A0" w:rsidRDefault="001621A4" w:rsidP="00E630B5">
            <w:pPr>
              <w:shd w:val="clear" w:color="auto" w:fill="F3F3F3"/>
              <w:rPr>
                <w:rFonts w:ascii="Arial" w:hAnsi="Arial" w:cs="Arial"/>
                <w:color w:val="222222"/>
                <w:shd w:val="clear" w:color="auto" w:fill="FFFFFF"/>
              </w:rPr>
            </w:pPr>
          </w:p>
          <w:p w:rsidR="001621A4" w:rsidRPr="005613A0" w:rsidRDefault="001621A4" w:rsidP="00E630B5">
            <w:pPr>
              <w:shd w:val="clear" w:color="auto" w:fill="F3F3F3"/>
              <w:rPr>
                <w:rFonts w:ascii="Arial" w:hAnsi="Arial" w:cs="Arial"/>
                <w:color w:val="222222"/>
                <w:shd w:val="clear" w:color="auto" w:fill="FFFFFF"/>
              </w:rPr>
            </w:pPr>
            <w:r w:rsidRPr="005613A0">
              <w:rPr>
                <w:rFonts w:ascii="Arial" w:hAnsi="Arial" w:cs="Arial"/>
                <w:color w:val="222222"/>
                <w:shd w:val="clear" w:color="auto" w:fill="FFFFFF"/>
              </w:rPr>
              <w:t>   }</w:t>
            </w:r>
          </w:p>
          <w:p w:rsidR="001621A4" w:rsidRPr="005613A0" w:rsidRDefault="004B4DA7" w:rsidP="00E630B5">
            <w:pPr>
              <w:shd w:val="clear" w:color="auto" w:fill="F3F3F3"/>
              <w:rPr>
                <w:rFonts w:ascii="Arial" w:hAnsi="Arial" w:cs="Arial"/>
                <w:color w:val="222222"/>
                <w:shd w:val="clear" w:color="auto" w:fill="FFFFFF"/>
              </w:rPr>
            </w:pPr>
            <w:r>
              <w:rPr>
                <w:rFonts w:ascii="Arial" w:hAnsi="Arial" w:cs="Arial"/>
                <w:color w:val="222222"/>
                <w:shd w:val="clear" w:color="auto" w:fill="FFFFFF"/>
              </w:rPr>
              <w:t>}</w:t>
            </w:r>
          </w:p>
          <w:p w:rsidR="003D07A7" w:rsidRDefault="003D07A7" w:rsidP="00E630B5">
            <w:pPr>
              <w:shd w:val="clear" w:color="auto" w:fill="F3F3F3"/>
              <w:rPr>
                <w:rFonts w:ascii="Arial" w:hAnsi="Arial" w:cs="Arial"/>
                <w:color w:val="222222"/>
                <w:shd w:val="clear" w:color="auto" w:fill="FFFFFF"/>
              </w:rPr>
            </w:pPr>
          </w:p>
          <w:p w:rsidR="001621A4" w:rsidRPr="005613A0" w:rsidRDefault="001621A4" w:rsidP="00E630B5">
            <w:pPr>
              <w:shd w:val="clear" w:color="auto" w:fill="F3F3F3"/>
              <w:rPr>
                <w:rFonts w:ascii="Arial" w:hAnsi="Arial" w:cs="Arial"/>
                <w:color w:val="222222"/>
                <w:shd w:val="clear" w:color="auto" w:fill="FFFFFF"/>
              </w:rPr>
            </w:pPr>
            <w:r w:rsidRPr="005613A0">
              <w:rPr>
                <w:rFonts w:ascii="Arial" w:hAnsi="Arial" w:cs="Arial"/>
                <w:color w:val="222222"/>
                <w:shd w:val="clear" w:color="auto" w:fill="FFFFFF"/>
              </w:rPr>
              <w:t>interface MyInterface  // package private</w:t>
            </w:r>
          </w:p>
          <w:p w:rsidR="001621A4" w:rsidRPr="005613A0" w:rsidRDefault="001621A4" w:rsidP="00E630B5">
            <w:pPr>
              <w:shd w:val="clear" w:color="auto" w:fill="F3F3F3"/>
              <w:rPr>
                <w:rFonts w:ascii="Arial" w:hAnsi="Arial" w:cs="Arial"/>
                <w:color w:val="222222"/>
                <w:shd w:val="clear" w:color="auto" w:fill="FFFFFF"/>
              </w:rPr>
            </w:pPr>
            <w:r w:rsidRPr="005613A0">
              <w:rPr>
                <w:rFonts w:ascii="Arial" w:hAnsi="Arial" w:cs="Arial"/>
                <w:color w:val="222222"/>
                <w:shd w:val="clear" w:color="auto" w:fill="FFFFFF"/>
              </w:rPr>
              <w:t>{</w:t>
            </w:r>
          </w:p>
          <w:p w:rsidR="001621A4" w:rsidRPr="005613A0" w:rsidRDefault="001621A4" w:rsidP="00E630B5">
            <w:pPr>
              <w:shd w:val="clear" w:color="auto" w:fill="F3F3F3"/>
              <w:rPr>
                <w:rFonts w:ascii="Arial" w:hAnsi="Arial" w:cs="Arial"/>
                <w:color w:val="222222"/>
                <w:shd w:val="clear" w:color="auto" w:fill="FFFFFF"/>
              </w:rPr>
            </w:pPr>
            <w:r w:rsidRPr="005613A0">
              <w:rPr>
                <w:rFonts w:ascii="Arial" w:hAnsi="Arial" w:cs="Arial"/>
                <w:color w:val="222222"/>
                <w:shd w:val="clear" w:color="auto" w:fill="FFFFFF"/>
              </w:rPr>
              <w:t>   int field1;         // static final public</w:t>
            </w:r>
          </w:p>
          <w:p w:rsidR="001621A4" w:rsidRPr="005613A0" w:rsidRDefault="001621A4" w:rsidP="00E630B5">
            <w:pPr>
              <w:shd w:val="clear" w:color="auto" w:fill="F3F3F3"/>
              <w:rPr>
                <w:rFonts w:ascii="Arial" w:hAnsi="Arial" w:cs="Arial"/>
                <w:color w:val="222222"/>
                <w:shd w:val="clear" w:color="auto" w:fill="FFFFFF"/>
              </w:rPr>
            </w:pPr>
          </w:p>
          <w:p w:rsidR="001621A4" w:rsidRPr="005613A0" w:rsidRDefault="001621A4" w:rsidP="00E630B5">
            <w:pPr>
              <w:shd w:val="clear" w:color="auto" w:fill="F3F3F3"/>
              <w:rPr>
                <w:rFonts w:ascii="Arial" w:hAnsi="Arial" w:cs="Arial"/>
                <w:color w:val="222222"/>
                <w:shd w:val="clear" w:color="auto" w:fill="FFFFFF"/>
              </w:rPr>
            </w:pPr>
            <w:r w:rsidRPr="005613A0">
              <w:rPr>
                <w:rFonts w:ascii="Arial" w:hAnsi="Arial" w:cs="Arial"/>
                <w:color w:val="222222"/>
                <w:shd w:val="clear" w:color="auto" w:fill="FFFFFF"/>
              </w:rPr>
              <w:t>   void method1();     // public abstract</w:t>
            </w:r>
          </w:p>
          <w:p w:rsidR="001621A4" w:rsidRPr="005613A0" w:rsidRDefault="001621A4" w:rsidP="00E630B5">
            <w:pPr>
              <w:shd w:val="clear" w:color="auto" w:fill="F3F3F3"/>
              <w:rPr>
                <w:rFonts w:ascii="Arial" w:hAnsi="Arial" w:cs="Arial"/>
                <w:color w:val="222222"/>
                <w:shd w:val="clear" w:color="auto" w:fill="FFFFFF"/>
              </w:rPr>
            </w:pPr>
            <w:r w:rsidRPr="005613A0">
              <w:rPr>
                <w:rFonts w:ascii="Arial" w:hAnsi="Arial" w:cs="Arial"/>
                <w:color w:val="222222"/>
                <w:shd w:val="clear" w:color="auto" w:fill="FFFFFF"/>
              </w:rPr>
              <w:t>}</w:t>
            </w:r>
          </w:p>
          <w:p w:rsidR="001621A4" w:rsidRPr="00AC6C96" w:rsidRDefault="001621A4" w:rsidP="00E630B5">
            <w:pPr>
              <w:shd w:val="clear" w:color="auto" w:fill="F3F3F3"/>
              <w:rPr>
                <w:rFonts w:ascii="Arial" w:hAnsi="Arial" w:cs="Arial"/>
                <w:color w:val="222222"/>
                <w:sz w:val="20"/>
                <w:szCs w:val="20"/>
                <w:shd w:val="clear" w:color="auto" w:fill="FFFFFF"/>
              </w:rPr>
            </w:pPr>
          </w:p>
          <w:p w:rsidR="001621A4" w:rsidRPr="00E236D1" w:rsidRDefault="00FC1657" w:rsidP="00E630B5">
            <w:pPr>
              <w:pStyle w:val="Heading1"/>
              <w:shd w:val="clear" w:color="auto" w:fill="FFFFFF"/>
              <w:spacing w:before="0" w:beforeAutospacing="0" w:after="0" w:afterAutospacing="0"/>
              <w:textAlignment w:val="baseline"/>
              <w:rPr>
                <w:sz w:val="24"/>
                <w:szCs w:val="24"/>
              </w:rPr>
            </w:pPr>
            <w:hyperlink r:id="rId82" w:history="1">
              <w:r w:rsidR="001621A4" w:rsidRPr="00E236D1">
                <w:rPr>
                  <w:rStyle w:val="Hyperlink"/>
                  <w:rFonts w:ascii="Arial" w:hAnsi="Arial" w:cs="Arial"/>
                  <w:color w:val="000000"/>
                  <w:sz w:val="24"/>
                  <w:szCs w:val="24"/>
                  <w:bdr w:val="none" w:sz="0" w:space="0" w:color="auto" w:frame="1"/>
                  <w:shd w:val="clear" w:color="auto" w:fill="FFFFFF"/>
                </w:rPr>
                <w:t>Implemeting 2 interfaces in a class with same method.Which interface method is overridden?</w:t>
              </w:r>
            </w:hyperlink>
          </w:p>
          <w:p w:rsidR="00E236D1" w:rsidRPr="00AC6C96" w:rsidRDefault="00E236D1" w:rsidP="00E630B5">
            <w:pPr>
              <w:pStyle w:val="Heading1"/>
              <w:shd w:val="clear" w:color="auto" w:fill="FFFFFF"/>
              <w:spacing w:before="0" w:beforeAutospacing="0" w:after="0" w:afterAutospacing="0"/>
              <w:textAlignment w:val="baseline"/>
              <w:rPr>
                <w:rFonts w:ascii="Arial" w:hAnsi="Arial" w:cs="Arial"/>
                <w:color w:val="000000"/>
                <w:sz w:val="20"/>
                <w:szCs w:val="20"/>
                <w:shd w:val="clear" w:color="auto" w:fill="FFFFFF"/>
              </w:rPr>
            </w:pPr>
          </w:p>
          <w:p w:rsidR="00E236D1" w:rsidRDefault="001621A4" w:rsidP="00E630B5">
            <w:pPr>
              <w:shd w:val="clear" w:color="auto" w:fill="F3F3F3"/>
              <w:rPr>
                <w:rFonts w:ascii="Consolas" w:eastAsiaTheme="minorHAnsi" w:hAnsi="Consolas" w:cs="Consolas"/>
                <w:color w:val="000000"/>
              </w:rPr>
            </w:pPr>
            <w:r w:rsidRPr="00E236D1">
              <w:rPr>
                <w:rFonts w:ascii="Consolas" w:eastAsiaTheme="minorHAnsi" w:hAnsi="Consolas" w:cs="Consolas"/>
                <w:color w:val="000000"/>
              </w:rPr>
              <w:t xml:space="preserve">If a type implements two interfaces, and each interface define a method that </w:t>
            </w:r>
          </w:p>
          <w:p w:rsidR="00E236D1" w:rsidRDefault="001621A4" w:rsidP="00E630B5">
            <w:pPr>
              <w:shd w:val="clear" w:color="auto" w:fill="F3F3F3"/>
              <w:rPr>
                <w:rFonts w:ascii="Consolas" w:eastAsiaTheme="minorHAnsi" w:hAnsi="Consolas" w:cs="Consolas"/>
                <w:color w:val="000000"/>
              </w:rPr>
            </w:pPr>
            <w:r w:rsidRPr="00E236D1">
              <w:rPr>
                <w:rFonts w:ascii="Consolas" w:eastAsiaTheme="minorHAnsi" w:hAnsi="Consolas" w:cs="Consolas"/>
                <w:color w:val="000000"/>
              </w:rPr>
              <w:t>has identical signature, then in effect</w:t>
            </w:r>
            <w:r w:rsidR="00E236D1">
              <w:rPr>
                <w:rFonts w:ascii="Consolas" w:eastAsiaTheme="minorHAnsi" w:hAnsi="Consolas" w:cs="Consolas"/>
                <w:color w:val="000000"/>
              </w:rPr>
              <w:t xml:space="preserve"> </w:t>
            </w:r>
            <w:r w:rsidRPr="00E236D1">
              <w:rPr>
                <w:rFonts w:ascii="Consolas" w:eastAsiaTheme="minorHAnsi" w:hAnsi="Consolas" w:cs="Consolas"/>
                <w:color w:val="000000"/>
              </w:rPr>
              <w:t xml:space="preserve">there is only one method, and they are </w:t>
            </w:r>
          </w:p>
          <w:p w:rsidR="00AC6C96" w:rsidRPr="00E236D1" w:rsidRDefault="001621A4" w:rsidP="00E630B5">
            <w:pPr>
              <w:shd w:val="clear" w:color="auto" w:fill="F3F3F3"/>
              <w:rPr>
                <w:rFonts w:ascii="Consolas" w:eastAsiaTheme="minorHAnsi" w:hAnsi="Consolas" w:cs="Consolas"/>
                <w:color w:val="000000"/>
              </w:rPr>
            </w:pPr>
            <w:r w:rsidRPr="00E236D1">
              <w:rPr>
                <w:rFonts w:ascii="Consolas" w:eastAsiaTheme="minorHAnsi" w:hAnsi="Consolas" w:cs="Consolas"/>
                <w:color w:val="000000"/>
              </w:rPr>
              <w:lastRenderedPageBreak/>
              <w:t xml:space="preserve">not distinguishable. If, say, the two methods have conflicting return types, </w:t>
            </w:r>
          </w:p>
          <w:p w:rsidR="00E236D1" w:rsidRDefault="001621A4" w:rsidP="00E630B5">
            <w:pPr>
              <w:shd w:val="clear" w:color="auto" w:fill="F3F3F3"/>
              <w:rPr>
                <w:rFonts w:ascii="Consolas" w:eastAsiaTheme="minorHAnsi" w:hAnsi="Consolas" w:cs="Consolas"/>
                <w:color w:val="000000"/>
              </w:rPr>
            </w:pPr>
            <w:r w:rsidRPr="00E236D1">
              <w:rPr>
                <w:rFonts w:ascii="Consolas" w:eastAsiaTheme="minorHAnsi" w:hAnsi="Consolas" w:cs="Consolas"/>
                <w:color w:val="000000"/>
              </w:rPr>
              <w:t>then it will be a compilation error. This is the general rule of inheritance,</w:t>
            </w:r>
          </w:p>
          <w:p w:rsidR="00AC6C96" w:rsidRPr="00E236D1" w:rsidRDefault="001621A4" w:rsidP="00E630B5">
            <w:pPr>
              <w:shd w:val="clear" w:color="auto" w:fill="F3F3F3"/>
              <w:rPr>
                <w:rFonts w:ascii="Consolas" w:eastAsiaTheme="minorHAnsi" w:hAnsi="Consolas" w:cs="Consolas"/>
                <w:color w:val="000000"/>
              </w:rPr>
            </w:pPr>
            <w:r w:rsidRPr="00E236D1">
              <w:rPr>
                <w:rFonts w:ascii="Consolas" w:eastAsiaTheme="minorHAnsi" w:hAnsi="Consolas" w:cs="Consolas"/>
                <w:color w:val="000000"/>
              </w:rPr>
              <w:t xml:space="preserve"> method overriding, hiding, and declarations, </w:t>
            </w:r>
          </w:p>
          <w:p w:rsidR="00E236D1" w:rsidRDefault="001621A4" w:rsidP="00E630B5">
            <w:pPr>
              <w:shd w:val="clear" w:color="auto" w:fill="F3F3F3"/>
              <w:rPr>
                <w:rFonts w:ascii="Consolas" w:eastAsiaTheme="minorHAnsi" w:hAnsi="Consolas" w:cs="Consolas"/>
                <w:color w:val="000000"/>
              </w:rPr>
            </w:pPr>
            <w:r w:rsidRPr="00E236D1">
              <w:rPr>
                <w:rFonts w:ascii="Consolas" w:eastAsiaTheme="minorHAnsi" w:hAnsi="Consolas" w:cs="Consolas"/>
                <w:color w:val="000000"/>
              </w:rPr>
              <w:t>and applies also to possible conflicts not only between 2 inherited interface</w:t>
            </w:r>
          </w:p>
          <w:p w:rsidR="00AC6C96" w:rsidRPr="00E236D1" w:rsidRDefault="001621A4" w:rsidP="00E236D1">
            <w:pPr>
              <w:shd w:val="clear" w:color="auto" w:fill="F3F3F3"/>
              <w:tabs>
                <w:tab w:val="left" w:pos="5606"/>
              </w:tabs>
              <w:rPr>
                <w:rFonts w:ascii="Consolas" w:eastAsiaTheme="minorHAnsi" w:hAnsi="Consolas" w:cs="Consolas"/>
                <w:color w:val="000000"/>
              </w:rPr>
            </w:pPr>
            <w:r w:rsidRPr="00E236D1">
              <w:rPr>
                <w:rFonts w:ascii="Consolas" w:eastAsiaTheme="minorHAnsi" w:hAnsi="Consolas" w:cs="Consolas"/>
                <w:color w:val="000000"/>
              </w:rPr>
              <w:t> methods, but also an interface and a</w:t>
            </w:r>
            <w:r w:rsidR="00E236D1">
              <w:rPr>
                <w:rFonts w:ascii="Consolas" w:eastAsiaTheme="minorHAnsi" w:hAnsi="Consolas" w:cs="Consolas"/>
                <w:color w:val="000000"/>
              </w:rPr>
              <w:tab/>
            </w:r>
          </w:p>
          <w:p w:rsidR="001621A4" w:rsidRPr="00E236D1" w:rsidRDefault="001621A4" w:rsidP="00E630B5">
            <w:pPr>
              <w:shd w:val="clear" w:color="auto" w:fill="F3F3F3"/>
              <w:rPr>
                <w:rFonts w:ascii="Consolas" w:eastAsiaTheme="minorHAnsi" w:hAnsi="Consolas" w:cs="Consolas"/>
                <w:color w:val="000000"/>
              </w:rPr>
            </w:pPr>
            <w:r w:rsidRPr="00E236D1">
              <w:rPr>
                <w:rFonts w:ascii="Consolas" w:eastAsiaTheme="minorHAnsi" w:hAnsi="Consolas" w:cs="Consolas"/>
                <w:color w:val="000000"/>
              </w:rPr>
              <w:t xml:space="preserve"> super class method, or even just conflicts due to type erasure of generics.</w:t>
            </w:r>
          </w:p>
          <w:p w:rsidR="00BC3E06" w:rsidRDefault="00BC3E06" w:rsidP="00BC3E06">
            <w:pPr>
              <w:autoSpaceDE w:val="0"/>
              <w:autoSpaceDN w:val="0"/>
              <w:adjustRightInd w:val="0"/>
              <w:rPr>
                <w:rFonts w:ascii="Consolas" w:eastAsiaTheme="minorHAnsi" w:hAnsi="Consolas" w:cs="Consolas"/>
              </w:rPr>
            </w:pPr>
            <w:r>
              <w:rPr>
                <w:rFonts w:ascii="Consolas" w:eastAsiaTheme="minorHAnsi" w:hAnsi="Consolas" w:cs="Consolas"/>
                <w:b/>
                <w:bCs/>
                <w:color w:val="7F0055"/>
              </w:rPr>
              <w:t>interface</w:t>
            </w:r>
            <w:r>
              <w:rPr>
                <w:rFonts w:ascii="Consolas" w:eastAsiaTheme="minorHAnsi" w:hAnsi="Consolas" w:cs="Consolas"/>
                <w:color w:val="000000"/>
              </w:rPr>
              <w:t xml:space="preserve"> ITest {</w:t>
            </w:r>
          </w:p>
          <w:p w:rsidR="00BC3E06" w:rsidRDefault="00BC3E06" w:rsidP="00BC3E06">
            <w:pPr>
              <w:autoSpaceDE w:val="0"/>
              <w:autoSpaceDN w:val="0"/>
              <w:adjustRightInd w:val="0"/>
              <w:rPr>
                <w:rFonts w:ascii="Consolas" w:eastAsiaTheme="minorHAnsi" w:hAnsi="Consolas" w:cs="Consolas"/>
              </w:rPr>
            </w:pPr>
            <w:r>
              <w:rPr>
                <w:rFonts w:ascii="Consolas" w:eastAsiaTheme="minorHAnsi" w:hAnsi="Consolas" w:cs="Consolas"/>
                <w:color w:val="000000"/>
              </w:rPr>
              <w:tab/>
              <w:t xml:space="preserve">  </w:t>
            </w:r>
            <w:r>
              <w:rPr>
                <w:rFonts w:ascii="Consolas" w:eastAsiaTheme="minorHAnsi" w:hAnsi="Consolas" w:cs="Consolas"/>
                <w:b/>
                <w:bCs/>
                <w:color w:val="7F0055"/>
              </w:rPr>
              <w:t>void</w:t>
            </w:r>
            <w:r>
              <w:rPr>
                <w:rFonts w:ascii="Consolas" w:eastAsiaTheme="minorHAnsi" w:hAnsi="Consolas" w:cs="Consolas"/>
                <w:color w:val="000000"/>
              </w:rPr>
              <w:t xml:space="preserve"> Test();</w:t>
            </w:r>
          </w:p>
          <w:p w:rsidR="00BC3E06" w:rsidRDefault="00BC3E06" w:rsidP="00BC3E06">
            <w:pPr>
              <w:autoSpaceDE w:val="0"/>
              <w:autoSpaceDN w:val="0"/>
              <w:adjustRightInd w:val="0"/>
              <w:rPr>
                <w:rFonts w:ascii="Consolas" w:eastAsiaTheme="minorHAnsi" w:hAnsi="Consolas" w:cs="Consolas"/>
              </w:rPr>
            </w:pPr>
            <w:r>
              <w:rPr>
                <w:rFonts w:ascii="Consolas" w:eastAsiaTheme="minorHAnsi" w:hAnsi="Consolas" w:cs="Consolas"/>
                <w:color w:val="000000"/>
              </w:rPr>
              <w:tab/>
              <w:t xml:space="preserve">  }</w:t>
            </w:r>
          </w:p>
          <w:p w:rsidR="00BC3E06" w:rsidRDefault="00BC3E06" w:rsidP="00BC3E06">
            <w:pPr>
              <w:autoSpaceDE w:val="0"/>
              <w:autoSpaceDN w:val="0"/>
              <w:adjustRightInd w:val="0"/>
              <w:rPr>
                <w:rFonts w:ascii="Consolas" w:eastAsiaTheme="minorHAnsi" w:hAnsi="Consolas" w:cs="Consolas"/>
              </w:rPr>
            </w:pPr>
            <w:r>
              <w:rPr>
                <w:rFonts w:ascii="Consolas" w:eastAsiaTheme="minorHAnsi" w:hAnsi="Consolas" w:cs="Consolas"/>
                <w:color w:val="000000"/>
              </w:rPr>
              <w:tab/>
              <w:t xml:space="preserve">  </w:t>
            </w:r>
            <w:r>
              <w:rPr>
                <w:rFonts w:ascii="Consolas" w:eastAsiaTheme="minorHAnsi" w:hAnsi="Consolas" w:cs="Consolas"/>
                <w:b/>
                <w:bCs/>
                <w:color w:val="7F0055"/>
              </w:rPr>
              <w:t>interface</w:t>
            </w:r>
            <w:r>
              <w:rPr>
                <w:rFonts w:ascii="Consolas" w:eastAsiaTheme="minorHAnsi" w:hAnsi="Consolas" w:cs="Consolas"/>
                <w:color w:val="000000"/>
              </w:rPr>
              <w:t xml:space="preserve"> ITest2 {</w:t>
            </w:r>
          </w:p>
          <w:p w:rsidR="00BC3E06" w:rsidRDefault="00BC3E06" w:rsidP="00BC3E06">
            <w:pPr>
              <w:autoSpaceDE w:val="0"/>
              <w:autoSpaceDN w:val="0"/>
              <w:adjustRightInd w:val="0"/>
              <w:rPr>
                <w:rFonts w:ascii="Consolas" w:eastAsiaTheme="minorHAnsi" w:hAnsi="Consolas" w:cs="Consolas"/>
              </w:rPr>
            </w:pPr>
            <w:r>
              <w:rPr>
                <w:rFonts w:ascii="Consolas" w:eastAsiaTheme="minorHAnsi" w:hAnsi="Consolas" w:cs="Consolas"/>
                <w:color w:val="000000"/>
              </w:rPr>
              <w:tab/>
              <w:t xml:space="preserve">  </w:t>
            </w:r>
            <w:r>
              <w:rPr>
                <w:rFonts w:ascii="Consolas" w:eastAsiaTheme="minorHAnsi" w:hAnsi="Consolas" w:cs="Consolas"/>
                <w:b/>
                <w:bCs/>
                <w:color w:val="7F0055"/>
              </w:rPr>
              <w:t>void</w:t>
            </w:r>
            <w:r>
              <w:rPr>
                <w:rFonts w:ascii="Consolas" w:eastAsiaTheme="minorHAnsi" w:hAnsi="Consolas" w:cs="Consolas"/>
                <w:color w:val="000000"/>
              </w:rPr>
              <w:t xml:space="preserve"> Test();</w:t>
            </w:r>
          </w:p>
          <w:p w:rsidR="00BC3E06" w:rsidRDefault="00BC3E06" w:rsidP="00BC3E06">
            <w:pPr>
              <w:autoSpaceDE w:val="0"/>
              <w:autoSpaceDN w:val="0"/>
              <w:adjustRightInd w:val="0"/>
              <w:rPr>
                <w:rFonts w:ascii="Consolas" w:eastAsiaTheme="minorHAnsi" w:hAnsi="Consolas" w:cs="Consolas"/>
              </w:rPr>
            </w:pPr>
            <w:r>
              <w:rPr>
                <w:rFonts w:ascii="Consolas" w:eastAsiaTheme="minorHAnsi" w:hAnsi="Consolas" w:cs="Consolas"/>
                <w:color w:val="000000"/>
              </w:rPr>
              <w:tab/>
              <w:t xml:space="preserve">  }</w:t>
            </w:r>
          </w:p>
          <w:p w:rsidR="00BC3E06" w:rsidRDefault="00BC3E06" w:rsidP="00BC3E06">
            <w:pPr>
              <w:autoSpaceDE w:val="0"/>
              <w:autoSpaceDN w:val="0"/>
              <w:adjustRightInd w:val="0"/>
              <w:rPr>
                <w:rFonts w:ascii="Consolas" w:eastAsiaTheme="minorHAnsi" w:hAnsi="Consolas" w:cs="Consolas"/>
              </w:rPr>
            </w:pPr>
            <w:r>
              <w:rPr>
                <w:rFonts w:ascii="Consolas" w:eastAsiaTheme="minorHAnsi" w:hAnsi="Consolas" w:cs="Consolas"/>
                <w:color w:val="000000"/>
              </w:rPr>
              <w:tab/>
              <w:t xml:space="preserve">   </w:t>
            </w:r>
            <w:r>
              <w:rPr>
                <w:rFonts w:ascii="Consolas" w:eastAsiaTheme="minorHAnsi" w:hAnsi="Consolas" w:cs="Consolas"/>
                <w:b/>
                <w:bCs/>
                <w:color w:val="7F0055"/>
              </w:rPr>
              <w:t>class</w:t>
            </w:r>
            <w:r>
              <w:rPr>
                <w:rFonts w:ascii="Consolas" w:eastAsiaTheme="minorHAnsi" w:hAnsi="Consolas" w:cs="Consolas"/>
                <w:color w:val="000000"/>
              </w:rPr>
              <w:t xml:space="preserve"> Student </w:t>
            </w:r>
            <w:r>
              <w:rPr>
                <w:rFonts w:ascii="Consolas" w:eastAsiaTheme="minorHAnsi" w:hAnsi="Consolas" w:cs="Consolas"/>
                <w:b/>
                <w:bCs/>
                <w:color w:val="7F0055"/>
              </w:rPr>
              <w:t>implements</w:t>
            </w:r>
            <w:r>
              <w:rPr>
                <w:rFonts w:ascii="Consolas" w:eastAsiaTheme="minorHAnsi" w:hAnsi="Consolas" w:cs="Consolas"/>
                <w:color w:val="000000"/>
              </w:rPr>
              <w:t xml:space="preserve"> ITest,ITest2</w:t>
            </w:r>
          </w:p>
          <w:p w:rsidR="00BC3E06" w:rsidRDefault="00BC3E06" w:rsidP="00BC3E06">
            <w:pPr>
              <w:autoSpaceDE w:val="0"/>
              <w:autoSpaceDN w:val="0"/>
              <w:adjustRightInd w:val="0"/>
              <w:rPr>
                <w:rFonts w:ascii="Consolas" w:eastAsiaTheme="minorHAnsi" w:hAnsi="Consolas" w:cs="Consolas"/>
              </w:rPr>
            </w:pPr>
            <w:r>
              <w:rPr>
                <w:rFonts w:ascii="Consolas" w:eastAsiaTheme="minorHAnsi" w:hAnsi="Consolas" w:cs="Consolas"/>
                <w:color w:val="000000"/>
              </w:rPr>
              <w:tab/>
              <w:t xml:space="preserve">  {</w:t>
            </w:r>
          </w:p>
          <w:p w:rsidR="00BC3E06" w:rsidRDefault="00BC3E06" w:rsidP="00BC3E06">
            <w:pPr>
              <w:autoSpaceDE w:val="0"/>
              <w:autoSpaceDN w:val="0"/>
              <w:adjustRightInd w:val="0"/>
              <w:rPr>
                <w:rFonts w:ascii="Consolas" w:eastAsiaTheme="minorHAnsi" w:hAnsi="Consolas" w:cs="Consolas"/>
              </w:rPr>
            </w:pPr>
            <w:r>
              <w:rPr>
                <w:rFonts w:ascii="Consolas" w:eastAsiaTheme="minorHAnsi" w:hAnsi="Consolas" w:cs="Consolas"/>
                <w:color w:val="000000"/>
              </w:rPr>
              <w:tab/>
              <w:t xml:space="preserve">   </w:t>
            </w:r>
            <w:r>
              <w:rPr>
                <w:rFonts w:ascii="Consolas" w:eastAsiaTheme="minorHAnsi" w:hAnsi="Consolas" w:cs="Consolas"/>
                <w:b/>
                <w:bCs/>
                <w:color w:val="7F0055"/>
              </w:rPr>
              <w:t>void</w:t>
            </w:r>
            <w:r>
              <w:rPr>
                <w:rFonts w:ascii="Consolas" w:eastAsiaTheme="minorHAnsi" w:hAnsi="Consolas" w:cs="Consolas"/>
                <w:color w:val="000000"/>
              </w:rPr>
              <w:t xml:space="preserve"> </w:t>
            </w:r>
            <w:r>
              <w:rPr>
                <w:rFonts w:ascii="Consolas" w:eastAsiaTheme="minorHAnsi" w:hAnsi="Consolas" w:cs="Consolas"/>
                <w:color w:val="000000"/>
                <w:u w:val="single"/>
              </w:rPr>
              <w:t>Test()</w:t>
            </w:r>
            <w:r>
              <w:rPr>
                <w:rFonts w:ascii="Consolas" w:eastAsiaTheme="minorHAnsi" w:hAnsi="Consolas" w:cs="Consolas"/>
                <w:color w:val="000000"/>
              </w:rPr>
              <w:t xml:space="preserve"> {</w:t>
            </w:r>
          </w:p>
          <w:p w:rsidR="00BC3E06" w:rsidRDefault="00BC3E06" w:rsidP="00BC3E06">
            <w:pPr>
              <w:autoSpaceDE w:val="0"/>
              <w:autoSpaceDN w:val="0"/>
              <w:adjustRightInd w:val="0"/>
              <w:rPr>
                <w:rFonts w:ascii="Consolas" w:eastAsiaTheme="minorHAnsi" w:hAnsi="Consolas" w:cs="Consolas"/>
              </w:rPr>
            </w:pPr>
            <w:r>
              <w:rPr>
                <w:rFonts w:ascii="Consolas" w:eastAsiaTheme="minorHAnsi" w:hAnsi="Consolas" w:cs="Consolas"/>
                <w:color w:val="000000"/>
              </w:rPr>
              <w:tab/>
              <w:t xml:space="preserve">  </w:t>
            </w:r>
            <w:r>
              <w:rPr>
                <w:rFonts w:ascii="Consolas" w:eastAsiaTheme="minorHAnsi" w:hAnsi="Consolas" w:cs="Consolas"/>
                <w:color w:val="000000"/>
              </w:rPr>
              <w:tab/>
              <w:t>System.out.println(</w:t>
            </w:r>
            <w:r>
              <w:rPr>
                <w:rFonts w:ascii="Consolas" w:eastAsiaTheme="minorHAnsi" w:hAnsi="Consolas" w:cs="Consolas"/>
                <w:color w:val="2A00FF"/>
              </w:rPr>
              <w:t>"ITest.Test"</w:t>
            </w:r>
            <w:r>
              <w:rPr>
                <w:rFonts w:ascii="Consolas" w:eastAsiaTheme="minorHAnsi" w:hAnsi="Consolas" w:cs="Consolas"/>
                <w:color w:val="000000"/>
              </w:rPr>
              <w:t>);</w:t>
            </w:r>
          </w:p>
          <w:p w:rsidR="00BC3E06" w:rsidRDefault="00BC3E06" w:rsidP="00BC3E06">
            <w:pPr>
              <w:autoSpaceDE w:val="0"/>
              <w:autoSpaceDN w:val="0"/>
              <w:adjustRightInd w:val="0"/>
              <w:rPr>
                <w:rFonts w:ascii="Consolas" w:eastAsiaTheme="minorHAnsi" w:hAnsi="Consolas" w:cs="Consolas"/>
              </w:rPr>
            </w:pPr>
            <w:r>
              <w:rPr>
                <w:rFonts w:ascii="Consolas" w:eastAsiaTheme="minorHAnsi" w:hAnsi="Consolas" w:cs="Consolas"/>
                <w:color w:val="000000"/>
              </w:rPr>
              <w:tab/>
              <w:t xml:space="preserve">      }</w:t>
            </w:r>
          </w:p>
          <w:p w:rsidR="00BC3E06" w:rsidRDefault="00BC3E06" w:rsidP="00BC3E06">
            <w:pPr>
              <w:autoSpaceDE w:val="0"/>
              <w:autoSpaceDN w:val="0"/>
              <w:adjustRightInd w:val="0"/>
              <w:rPr>
                <w:rFonts w:ascii="Consolas" w:eastAsiaTheme="minorHAnsi" w:hAnsi="Consolas" w:cs="Consolas"/>
              </w:rPr>
            </w:pPr>
            <w:r>
              <w:rPr>
                <w:rFonts w:ascii="Consolas" w:eastAsiaTheme="minorHAnsi" w:hAnsi="Consolas" w:cs="Consolas"/>
                <w:color w:val="000000"/>
              </w:rPr>
              <w:tab/>
              <w:t xml:space="preserve">  </w:t>
            </w:r>
            <w:r>
              <w:rPr>
                <w:rFonts w:ascii="Consolas" w:eastAsiaTheme="minorHAnsi" w:hAnsi="Consolas" w:cs="Consolas"/>
                <w:color w:val="000000"/>
              </w:rPr>
              <w:tab/>
            </w:r>
          </w:p>
          <w:p w:rsidR="00BC3E06" w:rsidRDefault="00BC3E06" w:rsidP="00BC3E06">
            <w:pPr>
              <w:autoSpaceDE w:val="0"/>
              <w:autoSpaceDN w:val="0"/>
              <w:adjustRightInd w:val="0"/>
              <w:rPr>
                <w:rFonts w:ascii="Consolas" w:eastAsiaTheme="minorHAnsi" w:hAnsi="Consolas" w:cs="Consolas"/>
              </w:rPr>
            </w:pPr>
            <w:r>
              <w:rPr>
                <w:rFonts w:ascii="Consolas" w:eastAsiaTheme="minorHAnsi" w:hAnsi="Consolas" w:cs="Consolas"/>
                <w:color w:val="000000"/>
              </w:rPr>
              <w:tab/>
              <w:t xml:space="preserve">  </w:t>
            </w:r>
            <w:r>
              <w:rPr>
                <w:rFonts w:ascii="Consolas" w:eastAsiaTheme="minorHAnsi" w:hAnsi="Consolas" w:cs="Consolas"/>
                <w:color w:val="000000"/>
              </w:rPr>
              <w:tab/>
            </w:r>
            <w:r>
              <w:rPr>
                <w:rFonts w:ascii="Consolas" w:eastAsiaTheme="minorHAnsi" w:hAnsi="Consolas" w:cs="Consolas"/>
                <w:b/>
                <w:bCs/>
                <w:color w:val="7F0055"/>
              </w:rPr>
              <w:t>void</w:t>
            </w:r>
            <w:r>
              <w:rPr>
                <w:rFonts w:ascii="Consolas" w:eastAsiaTheme="minorHAnsi" w:hAnsi="Consolas" w:cs="Consolas"/>
                <w:color w:val="000000"/>
              </w:rPr>
              <w:t xml:space="preserve"> main(String[] args) {</w:t>
            </w:r>
          </w:p>
          <w:p w:rsidR="00BC3E06" w:rsidRDefault="00BC3E06" w:rsidP="00BC3E06">
            <w:pPr>
              <w:autoSpaceDE w:val="0"/>
              <w:autoSpaceDN w:val="0"/>
              <w:adjustRightInd w:val="0"/>
              <w:rPr>
                <w:rFonts w:ascii="Consolas" w:eastAsiaTheme="minorHAnsi" w:hAnsi="Consolas" w:cs="Consolas"/>
              </w:rPr>
            </w:pPr>
            <w:r>
              <w:rPr>
                <w:rFonts w:ascii="Consolas" w:eastAsiaTheme="minorHAnsi" w:hAnsi="Consolas" w:cs="Consolas"/>
                <w:color w:val="000000"/>
              </w:rPr>
              <w:tab/>
              <w:t xml:space="preserve">  </w:t>
            </w:r>
            <w:r>
              <w:rPr>
                <w:rFonts w:ascii="Consolas" w:eastAsiaTheme="minorHAnsi" w:hAnsi="Consolas" w:cs="Consolas"/>
                <w:color w:val="000000"/>
              </w:rPr>
              <w:tab/>
            </w:r>
            <w:r>
              <w:rPr>
                <w:rFonts w:ascii="Consolas" w:eastAsiaTheme="minorHAnsi" w:hAnsi="Consolas" w:cs="Consolas"/>
                <w:color w:val="000000"/>
              </w:rPr>
              <w:tab/>
            </w:r>
          </w:p>
          <w:p w:rsidR="00BC3E06" w:rsidRDefault="00BC3E06" w:rsidP="00BC3E06">
            <w:pPr>
              <w:autoSpaceDE w:val="0"/>
              <w:autoSpaceDN w:val="0"/>
              <w:adjustRightInd w:val="0"/>
              <w:rPr>
                <w:rFonts w:ascii="Consolas" w:eastAsiaTheme="minorHAnsi" w:hAnsi="Consolas" w:cs="Consolas"/>
              </w:rPr>
            </w:pPr>
            <w:r>
              <w:rPr>
                <w:rFonts w:ascii="Consolas" w:eastAsiaTheme="minorHAnsi" w:hAnsi="Consolas" w:cs="Consolas"/>
                <w:color w:val="000000"/>
              </w:rPr>
              <w:tab/>
              <w:t xml:space="preserve">  </w:t>
            </w:r>
            <w:r>
              <w:rPr>
                <w:rFonts w:ascii="Consolas" w:eastAsiaTheme="minorHAnsi" w:hAnsi="Consolas" w:cs="Consolas"/>
                <w:color w:val="000000"/>
              </w:rPr>
              <w:tab/>
            </w:r>
            <w:r>
              <w:rPr>
                <w:rFonts w:ascii="Consolas" w:eastAsiaTheme="minorHAnsi" w:hAnsi="Consolas" w:cs="Consolas"/>
                <w:color w:val="000000"/>
              </w:rPr>
              <w:tab/>
              <w:t xml:space="preserve">Student cls = </w:t>
            </w:r>
            <w:r>
              <w:rPr>
                <w:rFonts w:ascii="Consolas" w:eastAsiaTheme="minorHAnsi" w:hAnsi="Consolas" w:cs="Consolas"/>
                <w:b/>
                <w:bCs/>
                <w:color w:val="7F0055"/>
              </w:rPr>
              <w:t>new</w:t>
            </w:r>
            <w:r>
              <w:rPr>
                <w:rFonts w:ascii="Consolas" w:eastAsiaTheme="minorHAnsi" w:hAnsi="Consolas" w:cs="Consolas"/>
                <w:color w:val="000000"/>
              </w:rPr>
              <w:t xml:space="preserve"> Student();</w:t>
            </w:r>
          </w:p>
          <w:p w:rsidR="00BC3E06" w:rsidRDefault="00BC3E06" w:rsidP="00BC3E06">
            <w:pPr>
              <w:autoSpaceDE w:val="0"/>
              <w:autoSpaceDN w:val="0"/>
              <w:adjustRightInd w:val="0"/>
              <w:rPr>
                <w:rFonts w:ascii="Consolas" w:eastAsiaTheme="minorHAnsi" w:hAnsi="Consolas" w:cs="Consolas"/>
              </w:rPr>
            </w:pPr>
            <w:r>
              <w:rPr>
                <w:rFonts w:ascii="Consolas" w:eastAsiaTheme="minorHAnsi" w:hAnsi="Consolas" w:cs="Consolas"/>
                <w:color w:val="000000"/>
              </w:rPr>
              <w:tab/>
              <w:t xml:space="preserve">  </w:t>
            </w:r>
            <w:r>
              <w:rPr>
                <w:rFonts w:ascii="Consolas" w:eastAsiaTheme="minorHAnsi" w:hAnsi="Consolas" w:cs="Consolas"/>
                <w:color w:val="000000"/>
              </w:rPr>
              <w:tab/>
            </w:r>
            <w:r>
              <w:rPr>
                <w:rFonts w:ascii="Consolas" w:eastAsiaTheme="minorHAnsi" w:hAnsi="Consolas" w:cs="Consolas"/>
                <w:color w:val="000000"/>
              </w:rPr>
              <w:tab/>
              <w:t>cls.Test();</w:t>
            </w:r>
          </w:p>
          <w:p w:rsidR="00BC3E06" w:rsidRDefault="00BC3E06" w:rsidP="00BC3E06">
            <w:pPr>
              <w:autoSpaceDE w:val="0"/>
              <w:autoSpaceDN w:val="0"/>
              <w:adjustRightInd w:val="0"/>
              <w:rPr>
                <w:rFonts w:ascii="Consolas" w:eastAsiaTheme="minorHAnsi" w:hAnsi="Consolas" w:cs="Consolas"/>
              </w:rPr>
            </w:pPr>
            <w:r>
              <w:rPr>
                <w:rFonts w:ascii="Consolas" w:eastAsiaTheme="minorHAnsi" w:hAnsi="Consolas" w:cs="Consolas"/>
                <w:color w:val="000000"/>
              </w:rPr>
              <w:tab/>
              <w:t xml:space="preserve">  </w:t>
            </w:r>
            <w:r>
              <w:rPr>
                <w:rFonts w:ascii="Consolas" w:eastAsiaTheme="minorHAnsi" w:hAnsi="Consolas" w:cs="Consolas"/>
                <w:color w:val="000000"/>
              </w:rPr>
              <w:tab/>
              <w:t>}</w:t>
            </w:r>
          </w:p>
          <w:p w:rsidR="00BC3E06" w:rsidRDefault="00BC3E06" w:rsidP="00BC3E06">
            <w:pPr>
              <w:autoSpaceDE w:val="0"/>
              <w:autoSpaceDN w:val="0"/>
              <w:adjustRightInd w:val="0"/>
              <w:rPr>
                <w:rFonts w:ascii="Consolas" w:eastAsiaTheme="minorHAnsi" w:hAnsi="Consolas" w:cs="Consolas"/>
              </w:rPr>
            </w:pPr>
            <w:r>
              <w:rPr>
                <w:rFonts w:ascii="Consolas" w:eastAsiaTheme="minorHAnsi" w:hAnsi="Consolas" w:cs="Consolas"/>
                <w:color w:val="000000"/>
              </w:rPr>
              <w:tab/>
              <w:t xml:space="preserve">  </w:t>
            </w:r>
            <w:r>
              <w:rPr>
                <w:rFonts w:ascii="Consolas" w:eastAsiaTheme="minorHAnsi" w:hAnsi="Consolas" w:cs="Consolas"/>
                <w:color w:val="000000"/>
              </w:rPr>
              <w:tab/>
            </w:r>
          </w:p>
          <w:p w:rsidR="00BC3E06" w:rsidRDefault="00BC3E06" w:rsidP="00BC3E06">
            <w:pPr>
              <w:autoSpaceDE w:val="0"/>
              <w:autoSpaceDN w:val="0"/>
              <w:adjustRightInd w:val="0"/>
              <w:rPr>
                <w:rFonts w:ascii="Consolas" w:eastAsiaTheme="minorHAnsi" w:hAnsi="Consolas" w:cs="Consolas"/>
              </w:rPr>
            </w:pPr>
            <w:r>
              <w:rPr>
                <w:rFonts w:ascii="Consolas" w:eastAsiaTheme="minorHAnsi" w:hAnsi="Consolas" w:cs="Consolas"/>
                <w:color w:val="000000"/>
              </w:rPr>
              <w:tab/>
              <w:t xml:space="preserve">  </w:t>
            </w:r>
            <w:r>
              <w:rPr>
                <w:rFonts w:ascii="Consolas" w:eastAsiaTheme="minorHAnsi" w:hAnsi="Consolas" w:cs="Consolas"/>
                <w:color w:val="000000"/>
                <w:u w:val="single"/>
              </w:rPr>
              <w:t>}</w:t>
            </w:r>
          </w:p>
          <w:p w:rsidR="00BC3E06" w:rsidRDefault="00BC3E06" w:rsidP="00BC3E06">
            <w:pPr>
              <w:autoSpaceDE w:val="0"/>
              <w:autoSpaceDN w:val="0"/>
              <w:adjustRightInd w:val="0"/>
              <w:rPr>
                <w:rFonts w:ascii="Consolas" w:eastAsiaTheme="minorHAnsi" w:hAnsi="Consolas" w:cs="Consolas"/>
              </w:rPr>
            </w:pPr>
            <w:r>
              <w:rPr>
                <w:rFonts w:ascii="Consolas" w:eastAsiaTheme="minorHAnsi" w:hAnsi="Consolas" w:cs="Consolas"/>
                <w:color w:val="000000"/>
              </w:rPr>
              <w:tab/>
              <w:t xml:space="preserve">   }</w:t>
            </w:r>
          </w:p>
          <w:p w:rsidR="00BC3E06" w:rsidRDefault="00BC3E06" w:rsidP="00BC3E06">
            <w:pPr>
              <w:autoSpaceDE w:val="0"/>
              <w:autoSpaceDN w:val="0"/>
              <w:adjustRightInd w:val="0"/>
              <w:rPr>
                <w:rFonts w:ascii="Consolas" w:eastAsiaTheme="minorHAnsi" w:hAnsi="Consolas" w:cs="Consolas"/>
              </w:rPr>
            </w:pPr>
            <w:r>
              <w:rPr>
                <w:rFonts w:ascii="Consolas" w:eastAsiaTheme="minorHAnsi" w:hAnsi="Consolas" w:cs="Consolas"/>
                <w:color w:val="000000"/>
              </w:rPr>
              <w:tab/>
              <w:t xml:space="preserve">   }</w:t>
            </w:r>
          </w:p>
          <w:p w:rsidR="001621A4" w:rsidRPr="005613A0" w:rsidRDefault="001621A4" w:rsidP="00E630B5">
            <w:pPr>
              <w:shd w:val="clear" w:color="auto" w:fill="F3F3F3"/>
              <w:autoSpaceDE w:val="0"/>
              <w:autoSpaceDN w:val="0"/>
              <w:adjustRightInd w:val="0"/>
              <w:rPr>
                <w:rFonts w:ascii="Arial" w:hAnsi="Arial" w:cs="Arial"/>
                <w:b/>
                <w:color w:val="000000"/>
                <w:shd w:val="clear" w:color="auto" w:fill="FFFFFF"/>
              </w:rPr>
            </w:pPr>
            <w:r w:rsidRPr="005613A0">
              <w:rPr>
                <w:rFonts w:ascii="Arial" w:hAnsi="Arial" w:cs="Arial"/>
                <w:b/>
                <w:color w:val="000000"/>
                <w:shd w:val="clear" w:color="auto" w:fill="FFFFFF"/>
              </w:rPr>
              <w:t>If return type is different, it will not compile</w:t>
            </w:r>
            <w:r w:rsidRPr="005613A0">
              <w:rPr>
                <w:rFonts w:ascii="Arial" w:hAnsi="Arial" w:cs="Arial"/>
                <w:b/>
                <w:color w:val="000000"/>
                <w:shd w:val="clear" w:color="auto" w:fill="FFFFFF"/>
              </w:rPr>
              <w:tab/>
            </w:r>
          </w:p>
          <w:p w:rsidR="001621A4" w:rsidRPr="005613A0" w:rsidRDefault="001621A4" w:rsidP="00E630B5">
            <w:pPr>
              <w:shd w:val="clear" w:color="auto" w:fill="F3F3F3"/>
              <w:rPr>
                <w:rFonts w:ascii="Arial" w:hAnsi="Arial" w:cs="Arial"/>
                <w:color w:val="000000"/>
                <w:shd w:val="clear" w:color="auto" w:fill="FFFFFF"/>
              </w:rPr>
            </w:pPr>
            <w:r w:rsidRPr="005613A0">
              <w:rPr>
                <w:rFonts w:ascii="Arial" w:hAnsi="Arial" w:cs="Arial"/>
                <w:color w:val="000000"/>
                <w:shd w:val="clear" w:color="auto" w:fill="FFFFFF"/>
              </w:rPr>
              <w:t>}</w:t>
            </w:r>
          </w:p>
          <w:p w:rsidR="001621A4" w:rsidRPr="005613A0" w:rsidRDefault="001621A4" w:rsidP="00E630B5">
            <w:pPr>
              <w:shd w:val="clear" w:color="auto" w:fill="F3F3F3"/>
              <w:rPr>
                <w:rFonts w:ascii="Arial" w:hAnsi="Arial" w:cs="Arial"/>
                <w:color w:val="000000"/>
                <w:shd w:val="clear" w:color="auto" w:fill="FFFFFF"/>
              </w:rPr>
            </w:pPr>
          </w:p>
          <w:p w:rsidR="001621A4" w:rsidRPr="005613A0" w:rsidRDefault="00761148" w:rsidP="00E630B5">
            <w:pPr>
              <w:shd w:val="clear" w:color="auto" w:fill="F3F3F3"/>
              <w:rPr>
                <w:rFonts w:ascii="Arial" w:hAnsi="Arial" w:cs="Arial"/>
                <w:color w:val="000000"/>
                <w:shd w:val="clear" w:color="auto" w:fill="FFFFFF"/>
              </w:rPr>
            </w:pPr>
            <w:r>
              <w:rPr>
                <w:rFonts w:ascii="Arial" w:hAnsi="Arial" w:cs="Arial"/>
                <w:color w:val="000000"/>
                <w:shd w:val="clear" w:color="auto" w:fill="FFFFFF"/>
              </w:rPr>
              <w:t>But in dot no</w:t>
            </w:r>
            <w:r w:rsidR="001621A4" w:rsidRPr="005613A0">
              <w:rPr>
                <w:rFonts w:ascii="Arial" w:hAnsi="Arial" w:cs="Arial"/>
                <w:color w:val="000000"/>
                <w:shd w:val="clear" w:color="auto" w:fill="FFFFFF"/>
              </w:rPr>
              <w:t>t its different</w:t>
            </w:r>
          </w:p>
          <w:p w:rsidR="001621A4" w:rsidRPr="005613A0" w:rsidRDefault="00197D97" w:rsidP="00E630B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textAlignment w:val="baseline"/>
              <w:rPr>
                <w:rFonts w:ascii="Arial" w:hAnsi="Arial" w:cs="Arial"/>
                <w:color w:val="000000"/>
                <w:shd w:val="clear" w:color="auto" w:fill="FFFFFF"/>
              </w:rPr>
            </w:pPr>
            <w:r w:rsidRPr="005613A0">
              <w:rPr>
                <w:rFonts w:ascii="Arial" w:hAnsi="Arial" w:cs="Arial"/>
                <w:color w:val="00008B"/>
                <w:shd w:val="clear" w:color="auto" w:fill="FFFFFF"/>
              </w:rPr>
              <w:t>P</w:t>
            </w:r>
            <w:r w:rsidR="001621A4" w:rsidRPr="005613A0">
              <w:rPr>
                <w:rFonts w:ascii="Arial" w:hAnsi="Arial" w:cs="Arial"/>
                <w:color w:val="00008B"/>
                <w:shd w:val="clear" w:color="auto" w:fill="FFFFFF"/>
              </w:rPr>
              <w:t>ublic</w:t>
            </w:r>
            <w:r>
              <w:rPr>
                <w:rFonts w:ascii="Arial" w:hAnsi="Arial" w:cs="Arial"/>
                <w:color w:val="00008B"/>
                <w:shd w:val="clear" w:color="auto" w:fill="FFFFFF"/>
              </w:rPr>
              <w:t xml:space="preserve"> </w:t>
            </w:r>
            <w:r w:rsidR="001621A4" w:rsidRPr="005613A0">
              <w:rPr>
                <w:rFonts w:ascii="Arial" w:hAnsi="Arial" w:cs="Arial"/>
                <w:color w:val="00008B"/>
                <w:shd w:val="clear" w:color="auto" w:fill="FFFFFF"/>
              </w:rPr>
              <w:t>class</w:t>
            </w:r>
            <w:r>
              <w:rPr>
                <w:rFonts w:ascii="Arial" w:hAnsi="Arial" w:cs="Arial"/>
                <w:color w:val="00008B"/>
                <w:shd w:val="clear" w:color="auto" w:fill="FFFFFF"/>
              </w:rPr>
              <w:t xml:space="preserve"> </w:t>
            </w:r>
            <w:r w:rsidR="001621A4" w:rsidRPr="005613A0">
              <w:rPr>
                <w:rFonts w:ascii="Arial" w:hAnsi="Arial" w:cs="Arial"/>
                <w:color w:val="2B91AF"/>
                <w:shd w:val="clear" w:color="auto" w:fill="FFFFFF"/>
              </w:rPr>
              <w:t>Implementing</w:t>
            </w:r>
            <w:r>
              <w:rPr>
                <w:rFonts w:ascii="Arial" w:hAnsi="Arial" w:cs="Arial"/>
                <w:color w:val="2B91AF"/>
                <w:shd w:val="clear" w:color="auto" w:fill="FFFFFF"/>
              </w:rPr>
              <w:t xml:space="preserve"> </w:t>
            </w:r>
            <w:r w:rsidR="001621A4" w:rsidRPr="005613A0">
              <w:rPr>
                <w:rFonts w:ascii="Arial" w:hAnsi="Arial" w:cs="Arial"/>
                <w:color w:val="2B91AF"/>
                <w:shd w:val="clear" w:color="auto" w:fill="FFFFFF"/>
              </w:rPr>
              <w:t>Class</w:t>
            </w:r>
            <w:r w:rsidR="001621A4" w:rsidRPr="005613A0">
              <w:rPr>
                <w:rFonts w:ascii="Arial" w:hAnsi="Arial" w:cs="Arial"/>
                <w:color w:val="000000"/>
                <w:shd w:val="clear" w:color="auto" w:fill="FFFFFF"/>
              </w:rPr>
              <w:t xml:space="preserve"> : </w:t>
            </w:r>
            <w:r w:rsidR="001621A4" w:rsidRPr="005613A0">
              <w:rPr>
                <w:rFonts w:ascii="Arial" w:hAnsi="Arial" w:cs="Arial"/>
                <w:color w:val="2B91AF"/>
                <w:shd w:val="clear" w:color="auto" w:fill="FFFFFF"/>
              </w:rPr>
              <w:t>AClass1</w:t>
            </w:r>
            <w:r w:rsidR="001621A4" w:rsidRPr="005613A0">
              <w:rPr>
                <w:rFonts w:ascii="Arial" w:hAnsi="Arial" w:cs="Arial"/>
                <w:color w:val="000000"/>
                <w:shd w:val="clear" w:color="auto" w:fill="FFFFFF"/>
              </w:rPr>
              <w:t xml:space="preserve">, </w:t>
            </w:r>
            <w:r w:rsidR="001621A4" w:rsidRPr="005613A0">
              <w:rPr>
                <w:rFonts w:ascii="Arial" w:hAnsi="Arial" w:cs="Arial"/>
                <w:color w:val="2B91AF"/>
                <w:shd w:val="clear" w:color="auto" w:fill="FFFFFF"/>
              </w:rPr>
              <w:t>IClass1</w:t>
            </w:r>
            <w:r w:rsidR="001621A4" w:rsidRPr="005613A0">
              <w:rPr>
                <w:rFonts w:ascii="Arial" w:hAnsi="Arial" w:cs="Arial"/>
                <w:color w:val="000000"/>
                <w:shd w:val="clear" w:color="auto" w:fill="FFFFFF"/>
              </w:rPr>
              <w:t xml:space="preserve">, </w:t>
            </w:r>
            <w:r w:rsidR="001621A4" w:rsidRPr="005613A0">
              <w:rPr>
                <w:rFonts w:ascii="Arial" w:hAnsi="Arial" w:cs="Arial"/>
                <w:color w:val="2B91AF"/>
                <w:shd w:val="clear" w:color="auto" w:fill="FFFFFF"/>
              </w:rPr>
              <w:t>IClass2</w:t>
            </w:r>
          </w:p>
          <w:p w:rsidR="001621A4" w:rsidRPr="005613A0" w:rsidRDefault="001621A4" w:rsidP="00E630B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textAlignment w:val="baseline"/>
              <w:rPr>
                <w:rFonts w:ascii="Arial" w:hAnsi="Arial" w:cs="Arial"/>
                <w:color w:val="000000"/>
                <w:shd w:val="clear" w:color="auto" w:fill="FFFFFF"/>
              </w:rPr>
            </w:pPr>
          </w:p>
          <w:p w:rsidR="001621A4" w:rsidRPr="005613A0" w:rsidRDefault="001621A4" w:rsidP="00E630B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textAlignment w:val="baseline"/>
              <w:rPr>
                <w:rFonts w:ascii="Arial" w:hAnsi="Arial" w:cs="Arial"/>
                <w:color w:val="000000"/>
                <w:shd w:val="clear" w:color="auto" w:fill="FFFFFF"/>
              </w:rPr>
            </w:pPr>
            <w:r w:rsidRPr="005613A0">
              <w:rPr>
                <w:rFonts w:ascii="Arial" w:hAnsi="Arial" w:cs="Arial"/>
                <w:color w:val="000000"/>
                <w:shd w:val="clear" w:color="auto" w:fill="FFFFFF"/>
              </w:rPr>
              <w:t xml:space="preserve">    {</w:t>
            </w:r>
          </w:p>
          <w:p w:rsidR="001621A4" w:rsidRPr="005613A0" w:rsidRDefault="001621A4" w:rsidP="00E630B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textAlignment w:val="baseline"/>
              <w:rPr>
                <w:rFonts w:ascii="Arial" w:hAnsi="Arial" w:cs="Arial"/>
                <w:color w:val="000000"/>
                <w:shd w:val="clear" w:color="auto" w:fill="FFFFFF"/>
              </w:rPr>
            </w:pPr>
            <w:r w:rsidRPr="005613A0">
              <w:rPr>
                <w:rFonts w:ascii="Arial" w:hAnsi="Arial" w:cs="Arial"/>
                <w:color w:val="00008B"/>
                <w:shd w:val="clear" w:color="auto" w:fill="FFFFFF"/>
              </w:rPr>
              <w:t>publicoverridestring</w:t>
            </w:r>
            <w:r w:rsidRPr="005613A0">
              <w:rPr>
                <w:rFonts w:ascii="Arial" w:hAnsi="Arial" w:cs="Arial"/>
                <w:color w:val="2B91AF"/>
                <w:shd w:val="clear" w:color="auto" w:fill="FFFFFF"/>
              </w:rPr>
              <w:t>Method</w:t>
            </w:r>
            <w:r w:rsidRPr="005613A0">
              <w:rPr>
                <w:rFonts w:ascii="Arial" w:hAnsi="Arial" w:cs="Arial"/>
                <w:color w:val="000000"/>
                <w:shd w:val="clear" w:color="auto" w:fill="FFFFFF"/>
              </w:rPr>
              <w:t>()</w:t>
            </w:r>
          </w:p>
          <w:p w:rsidR="001621A4" w:rsidRPr="005613A0" w:rsidRDefault="001621A4" w:rsidP="00E630B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textAlignment w:val="baseline"/>
              <w:rPr>
                <w:rFonts w:ascii="Arial" w:hAnsi="Arial" w:cs="Arial"/>
                <w:color w:val="000000"/>
                <w:shd w:val="clear" w:color="auto" w:fill="FFFFFF"/>
              </w:rPr>
            </w:pPr>
            <w:r w:rsidRPr="005613A0">
              <w:rPr>
                <w:rFonts w:ascii="Arial" w:hAnsi="Arial" w:cs="Arial"/>
                <w:color w:val="000000"/>
                <w:shd w:val="clear" w:color="auto" w:fill="FFFFFF"/>
              </w:rPr>
              <w:t xml:space="preserve">        {</w:t>
            </w:r>
          </w:p>
          <w:p w:rsidR="001621A4" w:rsidRPr="005613A0" w:rsidRDefault="001621A4" w:rsidP="00E630B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textAlignment w:val="baseline"/>
              <w:rPr>
                <w:rFonts w:ascii="Arial" w:hAnsi="Arial" w:cs="Arial"/>
                <w:color w:val="000000"/>
                <w:shd w:val="clear" w:color="auto" w:fill="FFFFFF"/>
              </w:rPr>
            </w:pPr>
            <w:r w:rsidRPr="005613A0">
              <w:rPr>
                <w:rFonts w:ascii="Arial" w:hAnsi="Arial" w:cs="Arial"/>
                <w:color w:val="00008B"/>
                <w:shd w:val="clear" w:color="auto" w:fill="FFFFFF"/>
              </w:rPr>
              <w:t>return</w:t>
            </w:r>
            <w:r w:rsidRPr="005613A0">
              <w:rPr>
                <w:rFonts w:ascii="Arial" w:hAnsi="Arial" w:cs="Arial"/>
                <w:color w:val="800000"/>
                <w:shd w:val="clear" w:color="auto" w:fill="FFFFFF"/>
              </w:rPr>
              <w:t>"AClass1"</w:t>
            </w:r>
            <w:r w:rsidRPr="005613A0">
              <w:rPr>
                <w:rFonts w:ascii="Arial" w:hAnsi="Arial" w:cs="Arial"/>
                <w:color w:val="000000"/>
                <w:shd w:val="clear" w:color="auto" w:fill="FFFFFF"/>
              </w:rPr>
              <w:t>;</w:t>
            </w:r>
          </w:p>
          <w:p w:rsidR="001621A4" w:rsidRPr="005613A0" w:rsidRDefault="001621A4" w:rsidP="00E630B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textAlignment w:val="baseline"/>
              <w:rPr>
                <w:rFonts w:ascii="Arial" w:hAnsi="Arial" w:cs="Arial"/>
                <w:color w:val="000000"/>
                <w:shd w:val="clear" w:color="auto" w:fill="FFFFFF"/>
              </w:rPr>
            </w:pPr>
            <w:r w:rsidRPr="005613A0">
              <w:rPr>
                <w:rFonts w:ascii="Arial" w:hAnsi="Arial" w:cs="Arial"/>
                <w:color w:val="000000"/>
                <w:shd w:val="clear" w:color="auto" w:fill="FFFFFF"/>
              </w:rPr>
              <w:t xml:space="preserve">        }</w:t>
            </w:r>
          </w:p>
          <w:p w:rsidR="001621A4" w:rsidRPr="005613A0" w:rsidRDefault="001621A4" w:rsidP="00E630B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textAlignment w:val="baseline"/>
              <w:rPr>
                <w:rFonts w:ascii="Arial" w:hAnsi="Arial" w:cs="Arial"/>
                <w:color w:val="000000"/>
                <w:shd w:val="clear" w:color="auto" w:fill="FFFFFF"/>
              </w:rPr>
            </w:pPr>
            <w:r w:rsidRPr="005613A0">
              <w:rPr>
                <w:rFonts w:ascii="Arial" w:hAnsi="Arial" w:cs="Arial"/>
                <w:color w:val="00008B"/>
                <w:shd w:val="clear" w:color="auto" w:fill="FFFFFF"/>
              </w:rPr>
              <w:t>string</w:t>
            </w:r>
            <w:r w:rsidRPr="005613A0">
              <w:rPr>
                <w:rFonts w:ascii="Arial" w:hAnsi="Arial" w:cs="Arial"/>
                <w:color w:val="2B91AF"/>
                <w:shd w:val="clear" w:color="auto" w:fill="FFFFFF"/>
              </w:rPr>
              <w:t>IClass1</w:t>
            </w:r>
            <w:r w:rsidRPr="005613A0">
              <w:rPr>
                <w:rFonts w:ascii="Arial" w:hAnsi="Arial" w:cs="Arial"/>
                <w:color w:val="000000"/>
                <w:shd w:val="clear" w:color="auto" w:fill="FFFFFF"/>
              </w:rPr>
              <w:t>.</w:t>
            </w:r>
            <w:r w:rsidRPr="005613A0">
              <w:rPr>
                <w:rFonts w:ascii="Arial" w:hAnsi="Arial" w:cs="Arial"/>
                <w:color w:val="2B91AF"/>
                <w:shd w:val="clear" w:color="auto" w:fill="FFFFFF"/>
              </w:rPr>
              <w:t>Method</w:t>
            </w:r>
            <w:r w:rsidRPr="005613A0">
              <w:rPr>
                <w:rFonts w:ascii="Arial" w:hAnsi="Arial" w:cs="Arial"/>
                <w:color w:val="000000"/>
                <w:shd w:val="clear" w:color="auto" w:fill="FFFFFF"/>
              </w:rPr>
              <w:t>()</w:t>
            </w:r>
          </w:p>
          <w:p w:rsidR="001621A4" w:rsidRPr="005613A0" w:rsidRDefault="001621A4" w:rsidP="00E630B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textAlignment w:val="baseline"/>
              <w:rPr>
                <w:rFonts w:ascii="Arial" w:hAnsi="Arial" w:cs="Arial"/>
                <w:color w:val="000000"/>
                <w:shd w:val="clear" w:color="auto" w:fill="FFFFFF"/>
              </w:rPr>
            </w:pPr>
            <w:r w:rsidRPr="005613A0">
              <w:rPr>
                <w:rFonts w:ascii="Arial" w:hAnsi="Arial" w:cs="Arial"/>
                <w:color w:val="000000"/>
                <w:shd w:val="clear" w:color="auto" w:fill="FFFFFF"/>
              </w:rPr>
              <w:t xml:space="preserve">        {</w:t>
            </w:r>
          </w:p>
          <w:p w:rsidR="001621A4" w:rsidRPr="005613A0" w:rsidRDefault="001621A4" w:rsidP="00E630B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textAlignment w:val="baseline"/>
              <w:rPr>
                <w:rFonts w:ascii="Arial" w:hAnsi="Arial" w:cs="Arial"/>
                <w:color w:val="000000"/>
                <w:shd w:val="clear" w:color="auto" w:fill="FFFFFF"/>
              </w:rPr>
            </w:pPr>
            <w:r w:rsidRPr="005613A0">
              <w:rPr>
                <w:rFonts w:ascii="Arial" w:hAnsi="Arial" w:cs="Arial"/>
                <w:color w:val="00008B"/>
                <w:shd w:val="clear" w:color="auto" w:fill="FFFFFF"/>
              </w:rPr>
              <w:t>return</w:t>
            </w:r>
            <w:r w:rsidRPr="005613A0">
              <w:rPr>
                <w:rFonts w:ascii="Arial" w:hAnsi="Arial" w:cs="Arial"/>
                <w:color w:val="800000"/>
                <w:shd w:val="clear" w:color="auto" w:fill="FFFFFF"/>
              </w:rPr>
              <w:t>"IClass1"</w:t>
            </w:r>
            <w:r w:rsidRPr="005613A0">
              <w:rPr>
                <w:rFonts w:ascii="Arial" w:hAnsi="Arial" w:cs="Arial"/>
                <w:color w:val="000000"/>
                <w:shd w:val="clear" w:color="auto" w:fill="FFFFFF"/>
              </w:rPr>
              <w:t>;</w:t>
            </w:r>
          </w:p>
          <w:p w:rsidR="001621A4" w:rsidRPr="005613A0" w:rsidRDefault="001621A4" w:rsidP="00E630B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textAlignment w:val="baseline"/>
              <w:rPr>
                <w:rFonts w:ascii="Arial" w:hAnsi="Arial" w:cs="Arial"/>
                <w:color w:val="000000"/>
                <w:shd w:val="clear" w:color="auto" w:fill="FFFFFF"/>
              </w:rPr>
            </w:pPr>
            <w:r w:rsidRPr="005613A0">
              <w:rPr>
                <w:rFonts w:ascii="Arial" w:hAnsi="Arial" w:cs="Arial"/>
                <w:color w:val="000000"/>
                <w:shd w:val="clear" w:color="auto" w:fill="FFFFFF"/>
              </w:rPr>
              <w:t xml:space="preserve">        }</w:t>
            </w:r>
          </w:p>
          <w:p w:rsidR="001621A4" w:rsidRPr="005613A0" w:rsidRDefault="001621A4" w:rsidP="00E630B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textAlignment w:val="baseline"/>
              <w:rPr>
                <w:rFonts w:ascii="Arial" w:hAnsi="Arial" w:cs="Arial"/>
                <w:color w:val="000000"/>
                <w:shd w:val="clear" w:color="auto" w:fill="FFFFFF"/>
              </w:rPr>
            </w:pPr>
            <w:r w:rsidRPr="005613A0">
              <w:rPr>
                <w:rFonts w:ascii="Arial" w:hAnsi="Arial" w:cs="Arial"/>
                <w:color w:val="00008B"/>
                <w:shd w:val="clear" w:color="auto" w:fill="FFFFFF"/>
              </w:rPr>
              <w:t>string</w:t>
            </w:r>
            <w:r w:rsidRPr="005613A0">
              <w:rPr>
                <w:rFonts w:ascii="Arial" w:hAnsi="Arial" w:cs="Arial"/>
                <w:color w:val="2B91AF"/>
                <w:shd w:val="clear" w:color="auto" w:fill="FFFFFF"/>
              </w:rPr>
              <w:t>IClass2</w:t>
            </w:r>
            <w:r w:rsidRPr="005613A0">
              <w:rPr>
                <w:rFonts w:ascii="Arial" w:hAnsi="Arial" w:cs="Arial"/>
                <w:color w:val="000000"/>
                <w:shd w:val="clear" w:color="auto" w:fill="FFFFFF"/>
              </w:rPr>
              <w:t>.</w:t>
            </w:r>
            <w:r w:rsidRPr="005613A0">
              <w:rPr>
                <w:rFonts w:ascii="Arial" w:hAnsi="Arial" w:cs="Arial"/>
                <w:color w:val="2B91AF"/>
                <w:shd w:val="clear" w:color="auto" w:fill="FFFFFF"/>
              </w:rPr>
              <w:t>Method</w:t>
            </w:r>
            <w:r w:rsidRPr="005613A0">
              <w:rPr>
                <w:rFonts w:ascii="Arial" w:hAnsi="Arial" w:cs="Arial"/>
                <w:color w:val="000000"/>
                <w:shd w:val="clear" w:color="auto" w:fill="FFFFFF"/>
              </w:rPr>
              <w:t>()</w:t>
            </w:r>
          </w:p>
          <w:p w:rsidR="001621A4" w:rsidRPr="005613A0" w:rsidRDefault="001621A4" w:rsidP="00E630B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textAlignment w:val="baseline"/>
              <w:rPr>
                <w:rFonts w:ascii="Arial" w:hAnsi="Arial" w:cs="Arial"/>
                <w:color w:val="000000"/>
                <w:shd w:val="clear" w:color="auto" w:fill="FFFFFF"/>
              </w:rPr>
            </w:pPr>
            <w:r w:rsidRPr="005613A0">
              <w:rPr>
                <w:rFonts w:ascii="Arial" w:hAnsi="Arial" w:cs="Arial"/>
                <w:color w:val="000000"/>
                <w:shd w:val="clear" w:color="auto" w:fill="FFFFFF"/>
              </w:rPr>
              <w:t xml:space="preserve">        {</w:t>
            </w:r>
          </w:p>
          <w:p w:rsidR="001621A4" w:rsidRPr="005613A0" w:rsidRDefault="001621A4" w:rsidP="00E630B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textAlignment w:val="baseline"/>
              <w:rPr>
                <w:rFonts w:ascii="Arial" w:hAnsi="Arial" w:cs="Arial"/>
                <w:color w:val="000000"/>
                <w:shd w:val="clear" w:color="auto" w:fill="FFFFFF"/>
              </w:rPr>
            </w:pPr>
            <w:r w:rsidRPr="005613A0">
              <w:rPr>
                <w:rFonts w:ascii="Arial" w:hAnsi="Arial" w:cs="Arial"/>
                <w:color w:val="00008B"/>
                <w:shd w:val="clear" w:color="auto" w:fill="FFFFFF"/>
              </w:rPr>
              <w:t>return</w:t>
            </w:r>
            <w:r w:rsidRPr="005613A0">
              <w:rPr>
                <w:rFonts w:ascii="Arial" w:hAnsi="Arial" w:cs="Arial"/>
                <w:color w:val="800000"/>
                <w:shd w:val="clear" w:color="auto" w:fill="FFFFFF"/>
              </w:rPr>
              <w:t>"IClass2"</w:t>
            </w:r>
            <w:r w:rsidRPr="005613A0">
              <w:rPr>
                <w:rFonts w:ascii="Arial" w:hAnsi="Arial" w:cs="Arial"/>
                <w:color w:val="000000"/>
                <w:shd w:val="clear" w:color="auto" w:fill="FFFFFF"/>
              </w:rPr>
              <w:t>;</w:t>
            </w:r>
          </w:p>
          <w:p w:rsidR="001621A4" w:rsidRPr="005613A0" w:rsidRDefault="001621A4" w:rsidP="00E630B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textAlignment w:val="baseline"/>
              <w:rPr>
                <w:rFonts w:ascii="Arial" w:hAnsi="Arial" w:cs="Arial"/>
                <w:color w:val="000000"/>
                <w:shd w:val="clear" w:color="auto" w:fill="FFFFFF"/>
              </w:rPr>
            </w:pPr>
            <w:r w:rsidRPr="005613A0">
              <w:rPr>
                <w:rFonts w:ascii="Arial" w:hAnsi="Arial" w:cs="Arial"/>
                <w:color w:val="000000"/>
                <w:shd w:val="clear" w:color="auto" w:fill="FFFFFF"/>
              </w:rPr>
              <w:t xml:space="preserve">        }</w:t>
            </w:r>
          </w:p>
          <w:p w:rsidR="001621A4" w:rsidRPr="005613A0" w:rsidRDefault="001621A4" w:rsidP="00E630B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textAlignment w:val="baseline"/>
              <w:rPr>
                <w:rFonts w:ascii="Arial" w:hAnsi="Arial" w:cs="Arial"/>
                <w:color w:val="000000"/>
                <w:shd w:val="clear" w:color="auto" w:fill="FFFFFF"/>
              </w:rPr>
            </w:pPr>
            <w:r w:rsidRPr="005613A0">
              <w:rPr>
                <w:rFonts w:ascii="Arial" w:hAnsi="Arial" w:cs="Arial"/>
                <w:color w:val="000000"/>
                <w:shd w:val="clear" w:color="auto" w:fill="FFFFFF"/>
              </w:rPr>
              <w:t xml:space="preserve">    }</w:t>
            </w:r>
          </w:p>
          <w:p w:rsidR="001621A4" w:rsidRPr="005613A0" w:rsidRDefault="001621A4" w:rsidP="00E630B5">
            <w:pPr>
              <w:shd w:val="clear" w:color="auto" w:fill="FFFFFF"/>
              <w:spacing w:after="240" w:line="267" w:lineRule="atLeast"/>
              <w:textAlignment w:val="baseline"/>
              <w:rPr>
                <w:rFonts w:ascii="Arial" w:hAnsi="Arial" w:cs="Arial"/>
                <w:color w:val="000000"/>
                <w:shd w:val="clear" w:color="auto" w:fill="FFFFFF"/>
              </w:rPr>
            </w:pPr>
            <w:r w:rsidRPr="005613A0">
              <w:rPr>
                <w:rFonts w:ascii="Arial" w:hAnsi="Arial" w:cs="Arial"/>
                <w:color w:val="000000"/>
                <w:shd w:val="clear" w:color="auto" w:fill="FFFFFF"/>
              </w:rPr>
              <w:t>So when calling from different class you will have to type cast the object into required Interface or Abstract class.</w:t>
            </w:r>
          </w:p>
          <w:p w:rsidR="001621A4" w:rsidRPr="005613A0" w:rsidRDefault="001621A4" w:rsidP="00E630B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textAlignment w:val="baseline"/>
              <w:rPr>
                <w:rFonts w:ascii="Arial" w:hAnsi="Arial" w:cs="Arial"/>
                <w:color w:val="000000"/>
                <w:shd w:val="clear" w:color="auto" w:fill="FFFFFF"/>
              </w:rPr>
            </w:pPr>
            <w:r w:rsidRPr="005613A0">
              <w:rPr>
                <w:rFonts w:ascii="Arial" w:hAnsi="Arial" w:cs="Arial"/>
                <w:color w:val="2B91AF"/>
                <w:shd w:val="clear" w:color="auto" w:fill="FFFFFF"/>
              </w:rPr>
              <w:lastRenderedPageBreak/>
              <w:t>Implementing Class</w:t>
            </w:r>
            <w:r w:rsidRPr="005613A0">
              <w:rPr>
                <w:rFonts w:ascii="Arial" w:hAnsi="Arial" w:cs="Arial"/>
                <w:color w:val="000000"/>
                <w:shd w:val="clear" w:color="auto" w:fill="FFFFFF"/>
              </w:rPr>
              <w:t xml:space="preserve"> implementingClass = </w:t>
            </w:r>
            <w:r w:rsidRPr="005613A0">
              <w:rPr>
                <w:rFonts w:ascii="Arial" w:hAnsi="Arial" w:cs="Arial"/>
                <w:color w:val="00008B"/>
                <w:shd w:val="clear" w:color="auto" w:fill="FFFFFF"/>
              </w:rPr>
              <w:t>new</w:t>
            </w:r>
            <w:r w:rsidRPr="005613A0">
              <w:rPr>
                <w:rFonts w:ascii="Arial" w:hAnsi="Arial" w:cs="Arial"/>
                <w:color w:val="2B91AF"/>
                <w:shd w:val="clear" w:color="auto" w:fill="FFFFFF"/>
              </w:rPr>
              <w:t>ImplementingClass</w:t>
            </w:r>
            <w:r w:rsidRPr="005613A0">
              <w:rPr>
                <w:rFonts w:ascii="Arial" w:hAnsi="Arial" w:cs="Arial"/>
                <w:color w:val="000000"/>
                <w:shd w:val="clear" w:color="auto" w:fill="FFFFFF"/>
              </w:rPr>
              <w:t>();</w:t>
            </w:r>
          </w:p>
          <w:p w:rsidR="001621A4" w:rsidRPr="005613A0" w:rsidRDefault="001621A4" w:rsidP="00E630B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textAlignment w:val="baseline"/>
              <w:rPr>
                <w:rFonts w:ascii="Arial" w:hAnsi="Arial" w:cs="Arial"/>
                <w:color w:val="000000"/>
                <w:shd w:val="clear" w:color="auto" w:fill="FFFFFF"/>
              </w:rPr>
            </w:pPr>
            <w:r w:rsidRPr="005613A0">
              <w:rPr>
                <w:rFonts w:ascii="Arial" w:hAnsi="Arial" w:cs="Arial"/>
                <w:color w:val="000000"/>
                <w:shd w:val="clear" w:color="auto" w:fill="FFFFFF"/>
              </w:rPr>
              <w:t>((</w:t>
            </w:r>
            <w:r w:rsidRPr="005613A0">
              <w:rPr>
                <w:rFonts w:ascii="Arial" w:hAnsi="Arial" w:cs="Arial"/>
                <w:color w:val="2B91AF"/>
                <w:shd w:val="clear" w:color="auto" w:fill="FFFFFF"/>
              </w:rPr>
              <w:t>AClass1</w:t>
            </w:r>
            <w:r w:rsidRPr="005613A0">
              <w:rPr>
                <w:rFonts w:ascii="Arial" w:hAnsi="Arial" w:cs="Arial"/>
                <w:color w:val="000000"/>
                <w:shd w:val="clear" w:color="auto" w:fill="FFFFFF"/>
              </w:rPr>
              <w:t>)implementingClass).</w:t>
            </w:r>
            <w:r w:rsidRPr="005613A0">
              <w:rPr>
                <w:rFonts w:ascii="Arial" w:hAnsi="Arial" w:cs="Arial"/>
                <w:color w:val="2B91AF"/>
                <w:shd w:val="clear" w:color="auto" w:fill="FFFFFF"/>
              </w:rPr>
              <w:t>Method</w:t>
            </w:r>
            <w:r w:rsidRPr="005613A0">
              <w:rPr>
                <w:rFonts w:ascii="Arial" w:hAnsi="Arial" w:cs="Arial"/>
                <w:color w:val="000000"/>
                <w:shd w:val="clear" w:color="auto" w:fill="FFFFFF"/>
              </w:rPr>
              <w:t>();</w:t>
            </w:r>
          </w:p>
          <w:p w:rsidR="001621A4" w:rsidRPr="005613A0" w:rsidRDefault="001621A4" w:rsidP="00E630B5">
            <w:pPr>
              <w:shd w:val="clear" w:color="auto" w:fill="F3F3F3"/>
              <w:rPr>
                <w:ins w:id="165" w:author="Unknown"/>
                <w:rFonts w:ascii="Arial" w:hAnsi="Arial" w:cs="Arial"/>
                <w:vanish/>
                <w:shd w:val="clear" w:color="auto" w:fill="FFFFFF"/>
              </w:rPr>
            </w:pPr>
            <w:ins w:id="166" w:author="Unknown">
              <w:r w:rsidRPr="005613A0">
                <w:rPr>
                  <w:rStyle w:val="ib-green"/>
                  <w:rFonts w:ascii="Arial" w:hAnsi="Arial" w:cs="Arial"/>
                  <w:vanish/>
                  <w:shd w:val="clear" w:color="auto" w:fill="FFFFFF"/>
                </w:rPr>
                <w:t xml:space="preserve">Jump to page : </w:t>
              </w:r>
              <w:r w:rsidRPr="005613A0">
                <w:rPr>
                  <w:rStyle w:val="ib-green"/>
                  <w:rFonts w:ascii="Arial" w:hAnsi="Arial" w:cs="Arial"/>
                  <w:b/>
                  <w:bCs/>
                  <w:vanish/>
                  <w:shd w:val="clear" w:color="auto" w:fill="FFFFFF"/>
                </w:rPr>
                <w:t>1</w:t>
              </w:r>
              <w:r w:rsidRPr="005613A0">
                <w:rPr>
                  <w:rFonts w:ascii="Arial" w:hAnsi="Arial" w:cs="Arial"/>
                  <w:vanish/>
                  <w:color w:val="CCCCCC"/>
                  <w:shd w:val="clear" w:color="auto" w:fill="FFFFFF"/>
                </w:rPr>
                <w:t xml:space="preserve"> | </w:t>
              </w:r>
              <w:r w:rsidR="00393B6D" w:rsidRPr="005613A0">
                <w:rPr>
                  <w:rFonts w:ascii="Arial" w:hAnsi="Arial" w:cs="Arial"/>
                  <w:vanish/>
                  <w:shd w:val="clear" w:color="auto" w:fill="FFFFFF"/>
                </w:rPr>
                <w:fldChar w:fldCharType="begin"/>
              </w:r>
              <w:r w:rsidRPr="005613A0">
                <w:rPr>
                  <w:rFonts w:ascii="Arial" w:hAnsi="Arial" w:cs="Arial"/>
                  <w:vanish/>
                  <w:shd w:val="clear" w:color="auto" w:fill="FFFFFF"/>
                </w:rPr>
                <w:instrText xml:space="preserve"> HYPERLINK "http://www.indiabix.com/technical/core-java/2" </w:instrText>
              </w:r>
              <w:r w:rsidR="00393B6D" w:rsidRPr="005613A0">
                <w:rPr>
                  <w:rFonts w:ascii="Arial" w:hAnsi="Arial" w:cs="Arial"/>
                  <w:vanish/>
                  <w:shd w:val="clear" w:color="auto" w:fill="FFFFFF"/>
                </w:rPr>
                <w:fldChar w:fldCharType="separate"/>
              </w:r>
              <w:r w:rsidRPr="005613A0">
                <w:rPr>
                  <w:rStyle w:val="Hyperlink"/>
                  <w:rFonts w:ascii="Arial" w:hAnsi="Arial" w:cs="Arial"/>
                  <w:vanish/>
                  <w:shd w:val="clear" w:color="auto" w:fill="FFFFFF"/>
                </w:rPr>
                <w:t>2</w:t>
              </w:r>
              <w:r w:rsidR="00393B6D" w:rsidRPr="005613A0">
                <w:rPr>
                  <w:rFonts w:ascii="Arial" w:hAnsi="Arial" w:cs="Arial"/>
                  <w:vanish/>
                  <w:shd w:val="clear" w:color="auto" w:fill="FFFFFF"/>
                </w:rPr>
                <w:fldChar w:fldCharType="end"/>
              </w:r>
              <w:r w:rsidRPr="005613A0">
                <w:rPr>
                  <w:rFonts w:ascii="Arial" w:hAnsi="Arial" w:cs="Arial"/>
                  <w:vanish/>
                  <w:color w:val="CCCCCC"/>
                  <w:shd w:val="clear" w:color="auto" w:fill="FFFFFF"/>
                </w:rPr>
                <w:t xml:space="preserve"> | </w:t>
              </w:r>
              <w:r w:rsidR="00393B6D" w:rsidRPr="005613A0">
                <w:rPr>
                  <w:rFonts w:ascii="Arial" w:hAnsi="Arial" w:cs="Arial"/>
                  <w:vanish/>
                  <w:shd w:val="clear" w:color="auto" w:fill="FFFFFF"/>
                </w:rPr>
                <w:fldChar w:fldCharType="begin"/>
              </w:r>
              <w:r w:rsidRPr="005613A0">
                <w:rPr>
                  <w:rFonts w:ascii="Arial" w:hAnsi="Arial" w:cs="Arial"/>
                  <w:vanish/>
                  <w:shd w:val="clear" w:color="auto" w:fill="FFFFFF"/>
                </w:rPr>
                <w:instrText xml:space="preserve"> HYPERLINK "http://www.indiabix.com/technical/core-java/3" </w:instrText>
              </w:r>
              <w:r w:rsidR="00393B6D" w:rsidRPr="005613A0">
                <w:rPr>
                  <w:rFonts w:ascii="Arial" w:hAnsi="Arial" w:cs="Arial"/>
                  <w:vanish/>
                  <w:shd w:val="clear" w:color="auto" w:fill="FFFFFF"/>
                </w:rPr>
                <w:fldChar w:fldCharType="separate"/>
              </w:r>
              <w:r w:rsidRPr="005613A0">
                <w:rPr>
                  <w:rStyle w:val="Hyperlink"/>
                  <w:rFonts w:ascii="Arial" w:hAnsi="Arial" w:cs="Arial"/>
                  <w:vanish/>
                  <w:shd w:val="clear" w:color="auto" w:fill="FFFFFF"/>
                </w:rPr>
                <w:t>3</w:t>
              </w:r>
              <w:r w:rsidR="00393B6D" w:rsidRPr="005613A0">
                <w:rPr>
                  <w:rFonts w:ascii="Arial" w:hAnsi="Arial" w:cs="Arial"/>
                  <w:vanish/>
                  <w:shd w:val="clear" w:color="auto" w:fill="FFFFFF"/>
                </w:rPr>
                <w:fldChar w:fldCharType="end"/>
              </w:r>
              <w:r w:rsidRPr="005613A0">
                <w:rPr>
                  <w:rFonts w:ascii="Arial" w:hAnsi="Arial" w:cs="Arial"/>
                  <w:vanish/>
                  <w:color w:val="CCCCCC"/>
                  <w:shd w:val="clear" w:color="auto" w:fill="FFFFFF"/>
                </w:rPr>
                <w:t xml:space="preserve"> | </w:t>
              </w:r>
              <w:r w:rsidR="00393B6D" w:rsidRPr="005613A0">
                <w:rPr>
                  <w:rFonts w:ascii="Arial" w:hAnsi="Arial" w:cs="Arial"/>
                  <w:vanish/>
                  <w:shd w:val="clear" w:color="auto" w:fill="FFFFFF"/>
                </w:rPr>
                <w:fldChar w:fldCharType="begin"/>
              </w:r>
              <w:r w:rsidRPr="005613A0">
                <w:rPr>
                  <w:rFonts w:ascii="Arial" w:hAnsi="Arial" w:cs="Arial"/>
                  <w:vanish/>
                  <w:shd w:val="clear" w:color="auto" w:fill="FFFFFF"/>
                </w:rPr>
                <w:instrText xml:space="preserve"> HYPERLINK "http://www.indiabix.com/technical/core-java/4" </w:instrText>
              </w:r>
              <w:r w:rsidR="00393B6D" w:rsidRPr="005613A0">
                <w:rPr>
                  <w:rFonts w:ascii="Arial" w:hAnsi="Arial" w:cs="Arial"/>
                  <w:vanish/>
                  <w:shd w:val="clear" w:color="auto" w:fill="FFFFFF"/>
                </w:rPr>
                <w:fldChar w:fldCharType="separate"/>
              </w:r>
              <w:r w:rsidRPr="005613A0">
                <w:rPr>
                  <w:rStyle w:val="Hyperlink"/>
                  <w:rFonts w:ascii="Arial" w:hAnsi="Arial" w:cs="Arial"/>
                  <w:vanish/>
                  <w:shd w:val="clear" w:color="auto" w:fill="FFFFFF"/>
                </w:rPr>
                <w:t>4</w:t>
              </w:r>
              <w:r w:rsidR="00393B6D" w:rsidRPr="005613A0">
                <w:rPr>
                  <w:rFonts w:ascii="Arial" w:hAnsi="Arial" w:cs="Arial"/>
                  <w:vanish/>
                  <w:shd w:val="clear" w:color="auto" w:fill="FFFFFF"/>
                </w:rPr>
                <w:fldChar w:fldCharType="end"/>
              </w:r>
              <w:r w:rsidRPr="005613A0">
                <w:rPr>
                  <w:rFonts w:ascii="Arial" w:hAnsi="Arial" w:cs="Arial"/>
                  <w:vanish/>
                  <w:color w:val="CCCCCC"/>
                  <w:shd w:val="clear" w:color="auto" w:fill="FFFFFF"/>
                </w:rPr>
                <w:t xml:space="preserve"> | </w:t>
              </w:r>
              <w:r w:rsidR="00393B6D" w:rsidRPr="005613A0">
                <w:rPr>
                  <w:rFonts w:ascii="Arial" w:hAnsi="Arial" w:cs="Arial"/>
                  <w:vanish/>
                  <w:shd w:val="clear" w:color="auto" w:fill="FFFFFF"/>
                </w:rPr>
                <w:fldChar w:fldCharType="begin"/>
              </w:r>
              <w:r w:rsidRPr="005613A0">
                <w:rPr>
                  <w:rFonts w:ascii="Arial" w:hAnsi="Arial" w:cs="Arial"/>
                  <w:vanish/>
                  <w:shd w:val="clear" w:color="auto" w:fill="FFFFFF"/>
                </w:rPr>
                <w:instrText xml:space="preserve"> HYPERLINK "http://www.indiabix.com/technical/core-java/5" </w:instrText>
              </w:r>
              <w:r w:rsidR="00393B6D" w:rsidRPr="005613A0">
                <w:rPr>
                  <w:rFonts w:ascii="Arial" w:hAnsi="Arial" w:cs="Arial"/>
                  <w:vanish/>
                  <w:shd w:val="clear" w:color="auto" w:fill="FFFFFF"/>
                </w:rPr>
                <w:fldChar w:fldCharType="separate"/>
              </w:r>
              <w:r w:rsidRPr="005613A0">
                <w:rPr>
                  <w:rStyle w:val="Hyperlink"/>
                  <w:rFonts w:ascii="Arial" w:hAnsi="Arial" w:cs="Arial"/>
                  <w:vanish/>
                  <w:shd w:val="clear" w:color="auto" w:fill="FFFFFF"/>
                </w:rPr>
                <w:t>5</w:t>
              </w:r>
              <w:r w:rsidR="00393B6D" w:rsidRPr="005613A0">
                <w:rPr>
                  <w:rFonts w:ascii="Arial" w:hAnsi="Arial" w:cs="Arial"/>
                  <w:vanish/>
                  <w:shd w:val="clear" w:color="auto" w:fill="FFFFFF"/>
                </w:rPr>
                <w:fldChar w:fldCharType="end"/>
              </w:r>
              <w:r w:rsidRPr="005613A0">
                <w:rPr>
                  <w:rFonts w:ascii="Arial" w:hAnsi="Arial" w:cs="Arial"/>
                  <w:vanish/>
                  <w:color w:val="CCCCCC"/>
                  <w:shd w:val="clear" w:color="auto" w:fill="FFFFFF"/>
                </w:rPr>
                <w:t xml:space="preserve"> | </w:t>
              </w:r>
              <w:r w:rsidR="00393B6D" w:rsidRPr="005613A0">
                <w:rPr>
                  <w:rFonts w:ascii="Arial" w:hAnsi="Arial" w:cs="Arial"/>
                  <w:vanish/>
                  <w:shd w:val="clear" w:color="auto" w:fill="FFFFFF"/>
                </w:rPr>
                <w:fldChar w:fldCharType="begin"/>
              </w:r>
              <w:r w:rsidRPr="005613A0">
                <w:rPr>
                  <w:rFonts w:ascii="Arial" w:hAnsi="Arial" w:cs="Arial"/>
                  <w:vanish/>
                  <w:shd w:val="clear" w:color="auto" w:fill="FFFFFF"/>
                </w:rPr>
                <w:instrText xml:space="preserve"> HYPERLINK "http://www.indiabix.com/technical/core-java/6" </w:instrText>
              </w:r>
              <w:r w:rsidR="00393B6D" w:rsidRPr="005613A0">
                <w:rPr>
                  <w:rFonts w:ascii="Arial" w:hAnsi="Arial" w:cs="Arial"/>
                  <w:vanish/>
                  <w:shd w:val="clear" w:color="auto" w:fill="FFFFFF"/>
                </w:rPr>
                <w:fldChar w:fldCharType="separate"/>
              </w:r>
              <w:r w:rsidRPr="005613A0">
                <w:rPr>
                  <w:rStyle w:val="Hyperlink"/>
                  <w:rFonts w:ascii="Arial" w:hAnsi="Arial" w:cs="Arial"/>
                  <w:vanish/>
                  <w:shd w:val="clear" w:color="auto" w:fill="FFFFFF"/>
                </w:rPr>
                <w:t>6</w:t>
              </w:r>
              <w:r w:rsidR="00393B6D" w:rsidRPr="005613A0">
                <w:rPr>
                  <w:rFonts w:ascii="Arial" w:hAnsi="Arial" w:cs="Arial"/>
                  <w:vanish/>
                  <w:shd w:val="clear" w:color="auto" w:fill="FFFFFF"/>
                </w:rPr>
                <w:fldChar w:fldCharType="end"/>
              </w:r>
              <w:r w:rsidRPr="005613A0">
                <w:rPr>
                  <w:rFonts w:ascii="Arial" w:hAnsi="Arial" w:cs="Arial"/>
                  <w:vanish/>
                  <w:color w:val="CCCCCC"/>
                  <w:shd w:val="clear" w:color="auto" w:fill="FFFFFF"/>
                </w:rPr>
                <w:t xml:space="preserve"> | </w:t>
              </w:r>
              <w:r w:rsidR="00393B6D" w:rsidRPr="005613A0">
                <w:rPr>
                  <w:rFonts w:ascii="Arial" w:hAnsi="Arial" w:cs="Arial"/>
                  <w:vanish/>
                  <w:shd w:val="clear" w:color="auto" w:fill="FFFFFF"/>
                </w:rPr>
                <w:fldChar w:fldCharType="begin"/>
              </w:r>
              <w:r w:rsidRPr="005613A0">
                <w:rPr>
                  <w:rFonts w:ascii="Arial" w:hAnsi="Arial" w:cs="Arial"/>
                  <w:vanish/>
                  <w:shd w:val="clear" w:color="auto" w:fill="FFFFFF"/>
                </w:rPr>
                <w:instrText xml:space="preserve"> HYPERLINK "http://www.indiabix.com/technical/core-java/7" </w:instrText>
              </w:r>
              <w:r w:rsidR="00393B6D" w:rsidRPr="005613A0">
                <w:rPr>
                  <w:rFonts w:ascii="Arial" w:hAnsi="Arial" w:cs="Arial"/>
                  <w:vanish/>
                  <w:shd w:val="clear" w:color="auto" w:fill="FFFFFF"/>
                </w:rPr>
                <w:fldChar w:fldCharType="separate"/>
              </w:r>
              <w:r w:rsidRPr="005613A0">
                <w:rPr>
                  <w:rStyle w:val="Hyperlink"/>
                  <w:rFonts w:ascii="Arial" w:hAnsi="Arial" w:cs="Arial"/>
                  <w:vanish/>
                  <w:shd w:val="clear" w:color="auto" w:fill="FFFFFF"/>
                </w:rPr>
                <w:t>7</w:t>
              </w:r>
              <w:r w:rsidR="00393B6D" w:rsidRPr="005613A0">
                <w:rPr>
                  <w:rFonts w:ascii="Arial" w:hAnsi="Arial" w:cs="Arial"/>
                  <w:vanish/>
                  <w:shd w:val="clear" w:color="auto" w:fill="FFFFFF"/>
                </w:rPr>
                <w:fldChar w:fldCharType="end"/>
              </w:r>
              <w:r w:rsidRPr="005613A0">
                <w:rPr>
                  <w:rFonts w:ascii="Arial" w:hAnsi="Arial" w:cs="Arial"/>
                  <w:vanish/>
                  <w:color w:val="CCCCCC"/>
                  <w:shd w:val="clear" w:color="auto" w:fill="FFFFFF"/>
                </w:rPr>
                <w:t xml:space="preserve"> | </w:t>
              </w:r>
              <w:r w:rsidR="00393B6D" w:rsidRPr="005613A0">
                <w:rPr>
                  <w:rFonts w:ascii="Arial" w:hAnsi="Arial" w:cs="Arial"/>
                  <w:vanish/>
                  <w:shd w:val="clear" w:color="auto" w:fill="FFFFFF"/>
                </w:rPr>
                <w:fldChar w:fldCharType="begin"/>
              </w:r>
              <w:r w:rsidRPr="005613A0">
                <w:rPr>
                  <w:rFonts w:ascii="Arial" w:hAnsi="Arial" w:cs="Arial"/>
                  <w:vanish/>
                  <w:shd w:val="clear" w:color="auto" w:fill="FFFFFF"/>
                </w:rPr>
                <w:instrText xml:space="preserve"> HYPERLINK "http://www.indiabix.com/technical/core-java/8" </w:instrText>
              </w:r>
              <w:r w:rsidR="00393B6D" w:rsidRPr="005613A0">
                <w:rPr>
                  <w:rFonts w:ascii="Arial" w:hAnsi="Arial" w:cs="Arial"/>
                  <w:vanish/>
                  <w:shd w:val="clear" w:color="auto" w:fill="FFFFFF"/>
                </w:rPr>
                <w:fldChar w:fldCharType="separate"/>
              </w:r>
              <w:r w:rsidRPr="005613A0">
                <w:rPr>
                  <w:rStyle w:val="Hyperlink"/>
                  <w:rFonts w:ascii="Arial" w:hAnsi="Arial" w:cs="Arial"/>
                  <w:vanish/>
                  <w:shd w:val="clear" w:color="auto" w:fill="FFFFFF"/>
                </w:rPr>
                <w:t>8</w:t>
              </w:r>
              <w:r w:rsidR="00393B6D" w:rsidRPr="005613A0">
                <w:rPr>
                  <w:rFonts w:ascii="Arial" w:hAnsi="Arial" w:cs="Arial"/>
                  <w:vanish/>
                  <w:shd w:val="clear" w:color="auto" w:fill="FFFFFF"/>
                </w:rPr>
                <w:fldChar w:fldCharType="end"/>
              </w:r>
              <w:r w:rsidRPr="005613A0">
                <w:rPr>
                  <w:rFonts w:ascii="Arial" w:hAnsi="Arial" w:cs="Arial"/>
                  <w:vanish/>
                  <w:color w:val="CCCCCC"/>
                  <w:shd w:val="clear" w:color="auto" w:fill="FFFFFF"/>
                </w:rPr>
                <w:t xml:space="preserve"> | </w:t>
              </w:r>
              <w:r w:rsidR="00393B6D" w:rsidRPr="005613A0">
                <w:rPr>
                  <w:rFonts w:ascii="Arial" w:hAnsi="Arial" w:cs="Arial"/>
                  <w:vanish/>
                  <w:shd w:val="clear" w:color="auto" w:fill="FFFFFF"/>
                </w:rPr>
                <w:fldChar w:fldCharType="begin"/>
              </w:r>
              <w:r w:rsidRPr="005613A0">
                <w:rPr>
                  <w:rFonts w:ascii="Arial" w:hAnsi="Arial" w:cs="Arial"/>
                  <w:vanish/>
                  <w:shd w:val="clear" w:color="auto" w:fill="FFFFFF"/>
                </w:rPr>
                <w:instrText xml:space="preserve"> HYPERLINK "http://www.indiabix.com/technical/core-java/9" </w:instrText>
              </w:r>
              <w:r w:rsidR="00393B6D" w:rsidRPr="005613A0">
                <w:rPr>
                  <w:rFonts w:ascii="Arial" w:hAnsi="Arial" w:cs="Arial"/>
                  <w:vanish/>
                  <w:shd w:val="clear" w:color="auto" w:fill="FFFFFF"/>
                </w:rPr>
                <w:fldChar w:fldCharType="separate"/>
              </w:r>
              <w:r w:rsidRPr="005613A0">
                <w:rPr>
                  <w:rStyle w:val="Hyperlink"/>
                  <w:rFonts w:ascii="Arial" w:hAnsi="Arial" w:cs="Arial"/>
                  <w:vanish/>
                  <w:shd w:val="clear" w:color="auto" w:fill="FFFFFF"/>
                </w:rPr>
                <w:t>9</w:t>
              </w:r>
              <w:r w:rsidR="00393B6D" w:rsidRPr="005613A0">
                <w:rPr>
                  <w:rFonts w:ascii="Arial" w:hAnsi="Arial" w:cs="Arial"/>
                  <w:vanish/>
                  <w:shd w:val="clear" w:color="auto" w:fill="FFFFFF"/>
                </w:rPr>
                <w:fldChar w:fldCharType="end"/>
              </w:r>
              <w:r w:rsidRPr="005613A0">
                <w:rPr>
                  <w:rFonts w:ascii="Arial" w:hAnsi="Arial" w:cs="Arial"/>
                  <w:vanish/>
                  <w:color w:val="CCCCCC"/>
                  <w:shd w:val="clear" w:color="auto" w:fill="FFFFFF"/>
                </w:rPr>
                <w:t xml:space="preserve"> | </w:t>
              </w:r>
              <w:r w:rsidR="00393B6D" w:rsidRPr="005613A0">
                <w:rPr>
                  <w:rFonts w:ascii="Arial" w:hAnsi="Arial" w:cs="Arial"/>
                  <w:vanish/>
                  <w:shd w:val="clear" w:color="auto" w:fill="FFFFFF"/>
                </w:rPr>
                <w:fldChar w:fldCharType="begin"/>
              </w:r>
              <w:r w:rsidRPr="005613A0">
                <w:rPr>
                  <w:rFonts w:ascii="Arial" w:hAnsi="Arial" w:cs="Arial"/>
                  <w:vanish/>
                  <w:shd w:val="clear" w:color="auto" w:fill="FFFFFF"/>
                </w:rPr>
                <w:instrText xml:space="preserve"> HYPERLINK "http://www.indiabix.com/technical/core-java/10" </w:instrText>
              </w:r>
              <w:r w:rsidR="00393B6D" w:rsidRPr="005613A0">
                <w:rPr>
                  <w:rFonts w:ascii="Arial" w:hAnsi="Arial" w:cs="Arial"/>
                  <w:vanish/>
                  <w:shd w:val="clear" w:color="auto" w:fill="FFFFFF"/>
                </w:rPr>
                <w:fldChar w:fldCharType="separate"/>
              </w:r>
              <w:r w:rsidRPr="005613A0">
                <w:rPr>
                  <w:rStyle w:val="Hyperlink"/>
                  <w:rFonts w:ascii="Arial" w:hAnsi="Arial" w:cs="Arial"/>
                  <w:vanish/>
                  <w:shd w:val="clear" w:color="auto" w:fill="FFFFFF"/>
                </w:rPr>
                <w:t>10</w:t>
              </w:r>
              <w:r w:rsidR="00393B6D" w:rsidRPr="005613A0">
                <w:rPr>
                  <w:rFonts w:ascii="Arial" w:hAnsi="Arial" w:cs="Arial"/>
                  <w:vanish/>
                  <w:shd w:val="clear" w:color="auto" w:fill="FFFFFF"/>
                </w:rPr>
                <w:fldChar w:fldCharType="end"/>
              </w:r>
              <w:r w:rsidRPr="005613A0">
                <w:rPr>
                  <w:rFonts w:ascii="Arial" w:hAnsi="Arial" w:cs="Arial"/>
                  <w:vanish/>
                  <w:color w:val="CCCCCC"/>
                  <w:shd w:val="clear" w:color="auto" w:fill="FFFFFF"/>
                </w:rPr>
                <w:t xml:space="preserve"> | </w:t>
              </w:r>
              <w:r w:rsidR="00393B6D" w:rsidRPr="005613A0">
                <w:rPr>
                  <w:rFonts w:ascii="Arial" w:hAnsi="Arial" w:cs="Arial"/>
                  <w:vanish/>
                  <w:shd w:val="clear" w:color="auto" w:fill="FFFFFF"/>
                </w:rPr>
                <w:fldChar w:fldCharType="begin"/>
              </w:r>
              <w:r w:rsidRPr="005613A0">
                <w:rPr>
                  <w:rFonts w:ascii="Arial" w:hAnsi="Arial" w:cs="Arial"/>
                  <w:vanish/>
                  <w:shd w:val="clear" w:color="auto" w:fill="FFFFFF"/>
                </w:rPr>
                <w:instrText xml:space="preserve"> HYPERLINK "http://www.indiabix.com/technical/core-java/11" </w:instrText>
              </w:r>
              <w:r w:rsidR="00393B6D" w:rsidRPr="005613A0">
                <w:rPr>
                  <w:rFonts w:ascii="Arial" w:hAnsi="Arial" w:cs="Arial"/>
                  <w:vanish/>
                  <w:shd w:val="clear" w:color="auto" w:fill="FFFFFF"/>
                </w:rPr>
                <w:fldChar w:fldCharType="separate"/>
              </w:r>
              <w:r w:rsidRPr="005613A0">
                <w:rPr>
                  <w:rStyle w:val="Hyperlink"/>
                  <w:rFonts w:ascii="Arial" w:hAnsi="Arial" w:cs="Arial"/>
                  <w:vanish/>
                  <w:shd w:val="clear" w:color="auto" w:fill="FFFFFF"/>
                </w:rPr>
                <w:t>11</w:t>
              </w:r>
              <w:r w:rsidR="00393B6D" w:rsidRPr="005613A0">
                <w:rPr>
                  <w:rFonts w:ascii="Arial" w:hAnsi="Arial" w:cs="Arial"/>
                  <w:vanish/>
                  <w:shd w:val="clear" w:color="auto" w:fill="FFFFFF"/>
                </w:rPr>
                <w:fldChar w:fldCharType="end"/>
              </w:r>
              <w:r w:rsidRPr="005613A0">
                <w:rPr>
                  <w:rFonts w:ascii="Arial" w:hAnsi="Arial" w:cs="Arial"/>
                  <w:vanish/>
                  <w:color w:val="CCCCCC"/>
                  <w:shd w:val="clear" w:color="auto" w:fill="FFFFFF"/>
                </w:rPr>
                <w:t xml:space="preserve"> | </w:t>
              </w:r>
              <w:r w:rsidR="00393B6D" w:rsidRPr="005613A0">
                <w:rPr>
                  <w:rFonts w:ascii="Arial" w:hAnsi="Arial" w:cs="Arial"/>
                  <w:vanish/>
                  <w:shd w:val="clear" w:color="auto" w:fill="FFFFFF"/>
                </w:rPr>
                <w:fldChar w:fldCharType="begin"/>
              </w:r>
              <w:r w:rsidRPr="005613A0">
                <w:rPr>
                  <w:rFonts w:ascii="Arial" w:hAnsi="Arial" w:cs="Arial"/>
                  <w:vanish/>
                  <w:shd w:val="clear" w:color="auto" w:fill="FFFFFF"/>
                </w:rPr>
                <w:instrText xml:space="preserve"> HYPERLINK "http://www.indiabix.com/technical/core-java/12" </w:instrText>
              </w:r>
              <w:r w:rsidR="00393B6D" w:rsidRPr="005613A0">
                <w:rPr>
                  <w:rFonts w:ascii="Arial" w:hAnsi="Arial" w:cs="Arial"/>
                  <w:vanish/>
                  <w:shd w:val="clear" w:color="auto" w:fill="FFFFFF"/>
                </w:rPr>
                <w:fldChar w:fldCharType="separate"/>
              </w:r>
              <w:r w:rsidRPr="005613A0">
                <w:rPr>
                  <w:rStyle w:val="Hyperlink"/>
                  <w:rFonts w:ascii="Arial" w:hAnsi="Arial" w:cs="Arial"/>
                  <w:vanish/>
                  <w:shd w:val="clear" w:color="auto" w:fill="FFFFFF"/>
                </w:rPr>
                <w:t>12</w:t>
              </w:r>
              <w:r w:rsidR="00393B6D" w:rsidRPr="005613A0">
                <w:rPr>
                  <w:rFonts w:ascii="Arial" w:hAnsi="Arial" w:cs="Arial"/>
                  <w:vanish/>
                  <w:shd w:val="clear" w:color="auto" w:fill="FFFFFF"/>
                </w:rPr>
                <w:fldChar w:fldCharType="end"/>
              </w:r>
              <w:r w:rsidRPr="005613A0">
                <w:rPr>
                  <w:rFonts w:ascii="Arial" w:hAnsi="Arial" w:cs="Arial"/>
                  <w:vanish/>
                  <w:color w:val="CCCCCC"/>
                  <w:shd w:val="clear" w:color="auto" w:fill="FFFFFF"/>
                </w:rPr>
                <w:t xml:space="preserve"> | </w:t>
              </w:r>
              <w:r w:rsidR="00393B6D" w:rsidRPr="005613A0">
                <w:rPr>
                  <w:rFonts w:ascii="Arial" w:hAnsi="Arial" w:cs="Arial"/>
                  <w:vanish/>
                  <w:shd w:val="clear" w:color="auto" w:fill="FFFFFF"/>
                </w:rPr>
                <w:fldChar w:fldCharType="begin"/>
              </w:r>
              <w:r w:rsidRPr="005613A0">
                <w:rPr>
                  <w:rFonts w:ascii="Arial" w:hAnsi="Arial" w:cs="Arial"/>
                  <w:vanish/>
                  <w:shd w:val="clear" w:color="auto" w:fill="FFFFFF"/>
                </w:rPr>
                <w:instrText xml:space="preserve"> HYPERLINK "http://www.indiabix.com/technical/core-java/13" </w:instrText>
              </w:r>
              <w:r w:rsidR="00393B6D" w:rsidRPr="005613A0">
                <w:rPr>
                  <w:rFonts w:ascii="Arial" w:hAnsi="Arial" w:cs="Arial"/>
                  <w:vanish/>
                  <w:shd w:val="clear" w:color="auto" w:fill="FFFFFF"/>
                </w:rPr>
                <w:fldChar w:fldCharType="separate"/>
              </w:r>
              <w:r w:rsidRPr="005613A0">
                <w:rPr>
                  <w:rStyle w:val="Hyperlink"/>
                  <w:rFonts w:ascii="Arial" w:hAnsi="Arial" w:cs="Arial"/>
                  <w:vanish/>
                  <w:shd w:val="clear" w:color="auto" w:fill="FFFFFF"/>
                </w:rPr>
                <w:t>13</w:t>
              </w:r>
              <w:r w:rsidR="00393B6D" w:rsidRPr="005613A0">
                <w:rPr>
                  <w:rFonts w:ascii="Arial" w:hAnsi="Arial" w:cs="Arial"/>
                  <w:vanish/>
                  <w:shd w:val="clear" w:color="auto" w:fill="FFFFFF"/>
                </w:rPr>
                <w:fldChar w:fldCharType="end"/>
              </w:r>
              <w:r w:rsidRPr="005613A0">
                <w:rPr>
                  <w:rFonts w:ascii="Arial" w:hAnsi="Arial" w:cs="Arial"/>
                  <w:vanish/>
                  <w:color w:val="CCCCCC"/>
                  <w:shd w:val="clear" w:color="auto" w:fill="FFFFFF"/>
                </w:rPr>
                <w:t xml:space="preserve"> | </w:t>
              </w:r>
              <w:r w:rsidR="00393B6D" w:rsidRPr="005613A0">
                <w:rPr>
                  <w:rFonts w:ascii="Arial" w:hAnsi="Arial" w:cs="Arial"/>
                  <w:vanish/>
                  <w:shd w:val="clear" w:color="auto" w:fill="FFFFFF"/>
                </w:rPr>
                <w:fldChar w:fldCharType="begin"/>
              </w:r>
              <w:r w:rsidRPr="005613A0">
                <w:rPr>
                  <w:rFonts w:ascii="Arial" w:hAnsi="Arial" w:cs="Arial"/>
                  <w:vanish/>
                  <w:shd w:val="clear" w:color="auto" w:fill="FFFFFF"/>
                </w:rPr>
                <w:instrText xml:space="preserve"> HYPERLINK "http://www.indiabix.com/technical/core-java/14" </w:instrText>
              </w:r>
              <w:r w:rsidR="00393B6D" w:rsidRPr="005613A0">
                <w:rPr>
                  <w:rFonts w:ascii="Arial" w:hAnsi="Arial" w:cs="Arial"/>
                  <w:vanish/>
                  <w:shd w:val="clear" w:color="auto" w:fill="FFFFFF"/>
                </w:rPr>
                <w:fldChar w:fldCharType="separate"/>
              </w:r>
              <w:r w:rsidRPr="005613A0">
                <w:rPr>
                  <w:rStyle w:val="Hyperlink"/>
                  <w:rFonts w:ascii="Arial" w:hAnsi="Arial" w:cs="Arial"/>
                  <w:vanish/>
                  <w:shd w:val="clear" w:color="auto" w:fill="FFFFFF"/>
                </w:rPr>
                <w:t>14</w:t>
              </w:r>
              <w:r w:rsidR="00393B6D" w:rsidRPr="005613A0">
                <w:rPr>
                  <w:rFonts w:ascii="Arial" w:hAnsi="Arial" w:cs="Arial"/>
                  <w:vanish/>
                  <w:shd w:val="clear" w:color="auto" w:fill="FFFFFF"/>
                </w:rPr>
                <w:fldChar w:fldCharType="end"/>
              </w:r>
              <w:r w:rsidRPr="005613A0">
                <w:rPr>
                  <w:rFonts w:ascii="Arial" w:hAnsi="Arial" w:cs="Arial"/>
                  <w:vanish/>
                  <w:color w:val="CCCCCC"/>
                  <w:shd w:val="clear" w:color="auto" w:fill="FFFFFF"/>
                </w:rPr>
                <w:t xml:space="preserve"> | </w:t>
              </w:r>
              <w:r w:rsidR="00393B6D" w:rsidRPr="005613A0">
                <w:rPr>
                  <w:rFonts w:ascii="Arial" w:hAnsi="Arial" w:cs="Arial"/>
                  <w:vanish/>
                  <w:shd w:val="clear" w:color="auto" w:fill="FFFFFF"/>
                </w:rPr>
                <w:fldChar w:fldCharType="begin"/>
              </w:r>
              <w:r w:rsidRPr="005613A0">
                <w:rPr>
                  <w:rFonts w:ascii="Arial" w:hAnsi="Arial" w:cs="Arial"/>
                  <w:vanish/>
                  <w:shd w:val="clear" w:color="auto" w:fill="FFFFFF"/>
                </w:rPr>
                <w:instrText xml:space="preserve"> HYPERLINK "http://www.indiabix.com/technical/core-java/15" </w:instrText>
              </w:r>
              <w:r w:rsidR="00393B6D" w:rsidRPr="005613A0">
                <w:rPr>
                  <w:rFonts w:ascii="Arial" w:hAnsi="Arial" w:cs="Arial"/>
                  <w:vanish/>
                  <w:shd w:val="clear" w:color="auto" w:fill="FFFFFF"/>
                </w:rPr>
                <w:fldChar w:fldCharType="separate"/>
              </w:r>
              <w:r w:rsidRPr="005613A0">
                <w:rPr>
                  <w:rStyle w:val="Hyperlink"/>
                  <w:rFonts w:ascii="Arial" w:hAnsi="Arial" w:cs="Arial"/>
                  <w:vanish/>
                  <w:shd w:val="clear" w:color="auto" w:fill="FFFFFF"/>
                </w:rPr>
                <w:t>15</w:t>
              </w:r>
              <w:r w:rsidR="00393B6D" w:rsidRPr="005613A0">
                <w:rPr>
                  <w:rFonts w:ascii="Arial" w:hAnsi="Arial" w:cs="Arial"/>
                  <w:vanish/>
                  <w:shd w:val="clear" w:color="auto" w:fill="FFFFFF"/>
                </w:rPr>
                <w:fldChar w:fldCharType="end"/>
              </w:r>
              <w:r w:rsidRPr="005613A0">
                <w:rPr>
                  <w:rFonts w:ascii="Arial" w:hAnsi="Arial" w:cs="Arial"/>
                  <w:vanish/>
                  <w:color w:val="CCCCCC"/>
                  <w:shd w:val="clear" w:color="auto" w:fill="FFFFFF"/>
                </w:rPr>
                <w:t xml:space="preserve"> | </w:t>
              </w:r>
              <w:r w:rsidR="00393B6D" w:rsidRPr="005613A0">
                <w:rPr>
                  <w:rFonts w:ascii="Arial" w:hAnsi="Arial" w:cs="Arial"/>
                  <w:vanish/>
                  <w:shd w:val="clear" w:color="auto" w:fill="FFFFFF"/>
                </w:rPr>
                <w:fldChar w:fldCharType="begin"/>
              </w:r>
              <w:r w:rsidRPr="005613A0">
                <w:rPr>
                  <w:rFonts w:ascii="Arial" w:hAnsi="Arial" w:cs="Arial"/>
                  <w:vanish/>
                  <w:shd w:val="clear" w:color="auto" w:fill="FFFFFF"/>
                </w:rPr>
                <w:instrText xml:space="preserve"> HYPERLINK "http://www.indiabix.com/technical/core-java/16" </w:instrText>
              </w:r>
              <w:r w:rsidR="00393B6D" w:rsidRPr="005613A0">
                <w:rPr>
                  <w:rFonts w:ascii="Arial" w:hAnsi="Arial" w:cs="Arial"/>
                  <w:vanish/>
                  <w:shd w:val="clear" w:color="auto" w:fill="FFFFFF"/>
                </w:rPr>
                <w:fldChar w:fldCharType="separate"/>
              </w:r>
              <w:r w:rsidRPr="005613A0">
                <w:rPr>
                  <w:rStyle w:val="Hyperlink"/>
                  <w:rFonts w:ascii="Arial" w:hAnsi="Arial" w:cs="Arial"/>
                  <w:vanish/>
                  <w:shd w:val="clear" w:color="auto" w:fill="FFFFFF"/>
                </w:rPr>
                <w:t>16</w:t>
              </w:r>
              <w:r w:rsidR="00393B6D" w:rsidRPr="005613A0">
                <w:rPr>
                  <w:rFonts w:ascii="Arial" w:hAnsi="Arial" w:cs="Arial"/>
                  <w:vanish/>
                  <w:shd w:val="clear" w:color="auto" w:fill="FFFFFF"/>
                </w:rPr>
                <w:fldChar w:fldCharType="end"/>
              </w:r>
              <w:r w:rsidRPr="005613A0">
                <w:rPr>
                  <w:rFonts w:ascii="Arial" w:hAnsi="Arial" w:cs="Arial"/>
                  <w:vanish/>
                  <w:color w:val="CCCCCC"/>
                  <w:shd w:val="clear" w:color="auto" w:fill="FFFFFF"/>
                </w:rPr>
                <w:t xml:space="preserve"> | </w:t>
              </w:r>
              <w:r w:rsidR="00393B6D" w:rsidRPr="005613A0">
                <w:rPr>
                  <w:rFonts w:ascii="Arial" w:hAnsi="Arial" w:cs="Arial"/>
                  <w:vanish/>
                  <w:shd w:val="clear" w:color="auto" w:fill="FFFFFF"/>
                </w:rPr>
                <w:fldChar w:fldCharType="begin"/>
              </w:r>
              <w:r w:rsidRPr="005613A0">
                <w:rPr>
                  <w:rFonts w:ascii="Arial" w:hAnsi="Arial" w:cs="Arial"/>
                  <w:vanish/>
                  <w:shd w:val="clear" w:color="auto" w:fill="FFFFFF"/>
                </w:rPr>
                <w:instrText xml:space="preserve"> HYPERLINK "http://www.indiabix.com/technical/core-java/17" </w:instrText>
              </w:r>
              <w:r w:rsidR="00393B6D" w:rsidRPr="005613A0">
                <w:rPr>
                  <w:rFonts w:ascii="Arial" w:hAnsi="Arial" w:cs="Arial"/>
                  <w:vanish/>
                  <w:shd w:val="clear" w:color="auto" w:fill="FFFFFF"/>
                </w:rPr>
                <w:fldChar w:fldCharType="separate"/>
              </w:r>
              <w:r w:rsidRPr="005613A0">
                <w:rPr>
                  <w:rStyle w:val="Hyperlink"/>
                  <w:rFonts w:ascii="Arial" w:hAnsi="Arial" w:cs="Arial"/>
                  <w:vanish/>
                  <w:shd w:val="clear" w:color="auto" w:fill="FFFFFF"/>
                </w:rPr>
                <w:t>17</w:t>
              </w:r>
              <w:r w:rsidR="00393B6D" w:rsidRPr="005613A0">
                <w:rPr>
                  <w:rFonts w:ascii="Arial" w:hAnsi="Arial" w:cs="Arial"/>
                  <w:vanish/>
                  <w:shd w:val="clear" w:color="auto" w:fill="FFFFFF"/>
                </w:rPr>
                <w:fldChar w:fldCharType="end"/>
              </w:r>
              <w:r w:rsidRPr="005613A0">
                <w:rPr>
                  <w:rFonts w:ascii="Arial" w:hAnsi="Arial" w:cs="Arial"/>
                  <w:vanish/>
                  <w:color w:val="CCCCCC"/>
                  <w:shd w:val="clear" w:color="auto" w:fill="FFFFFF"/>
                </w:rPr>
                <w:t xml:space="preserve"> | </w:t>
              </w:r>
              <w:r w:rsidR="00393B6D" w:rsidRPr="005613A0">
                <w:rPr>
                  <w:rFonts w:ascii="Arial" w:hAnsi="Arial" w:cs="Arial"/>
                  <w:vanish/>
                  <w:shd w:val="clear" w:color="auto" w:fill="FFFFFF"/>
                </w:rPr>
                <w:fldChar w:fldCharType="begin"/>
              </w:r>
              <w:r w:rsidRPr="005613A0">
                <w:rPr>
                  <w:rFonts w:ascii="Arial" w:hAnsi="Arial" w:cs="Arial"/>
                  <w:vanish/>
                  <w:shd w:val="clear" w:color="auto" w:fill="FFFFFF"/>
                </w:rPr>
                <w:instrText xml:space="preserve"> HYPERLINK "http://www.indiabix.com/technical/core-java/18" </w:instrText>
              </w:r>
              <w:r w:rsidR="00393B6D" w:rsidRPr="005613A0">
                <w:rPr>
                  <w:rFonts w:ascii="Arial" w:hAnsi="Arial" w:cs="Arial"/>
                  <w:vanish/>
                  <w:shd w:val="clear" w:color="auto" w:fill="FFFFFF"/>
                </w:rPr>
                <w:fldChar w:fldCharType="separate"/>
              </w:r>
              <w:r w:rsidRPr="005613A0">
                <w:rPr>
                  <w:rStyle w:val="Hyperlink"/>
                  <w:rFonts w:ascii="Arial" w:hAnsi="Arial" w:cs="Arial"/>
                  <w:vanish/>
                  <w:shd w:val="clear" w:color="auto" w:fill="FFFFFF"/>
                </w:rPr>
                <w:t>18</w:t>
              </w:r>
              <w:r w:rsidR="00393B6D" w:rsidRPr="005613A0">
                <w:rPr>
                  <w:rFonts w:ascii="Arial" w:hAnsi="Arial" w:cs="Arial"/>
                  <w:vanish/>
                  <w:shd w:val="clear" w:color="auto" w:fill="FFFFFF"/>
                </w:rPr>
                <w:fldChar w:fldCharType="end"/>
              </w:r>
              <w:r w:rsidRPr="005613A0">
                <w:rPr>
                  <w:rFonts w:ascii="Arial" w:hAnsi="Arial" w:cs="Arial"/>
                  <w:vanish/>
                  <w:color w:val="CCCCCC"/>
                  <w:shd w:val="clear" w:color="auto" w:fill="FFFFFF"/>
                </w:rPr>
                <w:t xml:space="preserve"> | </w:t>
              </w:r>
              <w:r w:rsidR="00393B6D" w:rsidRPr="005613A0">
                <w:rPr>
                  <w:rFonts w:ascii="Arial" w:hAnsi="Arial" w:cs="Arial"/>
                  <w:vanish/>
                  <w:shd w:val="clear" w:color="auto" w:fill="FFFFFF"/>
                </w:rPr>
                <w:fldChar w:fldCharType="begin"/>
              </w:r>
              <w:r w:rsidRPr="005613A0">
                <w:rPr>
                  <w:rFonts w:ascii="Arial" w:hAnsi="Arial" w:cs="Arial"/>
                  <w:vanish/>
                  <w:shd w:val="clear" w:color="auto" w:fill="FFFFFF"/>
                </w:rPr>
                <w:instrText xml:space="preserve"> HYPERLINK "http://www.indiabix.com/technical/core-java/19" </w:instrText>
              </w:r>
              <w:r w:rsidR="00393B6D" w:rsidRPr="005613A0">
                <w:rPr>
                  <w:rFonts w:ascii="Arial" w:hAnsi="Arial" w:cs="Arial"/>
                  <w:vanish/>
                  <w:shd w:val="clear" w:color="auto" w:fill="FFFFFF"/>
                </w:rPr>
                <w:fldChar w:fldCharType="separate"/>
              </w:r>
              <w:r w:rsidRPr="005613A0">
                <w:rPr>
                  <w:rStyle w:val="Hyperlink"/>
                  <w:rFonts w:ascii="Arial" w:hAnsi="Arial" w:cs="Arial"/>
                  <w:vanish/>
                  <w:shd w:val="clear" w:color="auto" w:fill="FFFFFF"/>
                </w:rPr>
                <w:t>19</w:t>
              </w:r>
              <w:r w:rsidR="00393B6D" w:rsidRPr="005613A0">
                <w:rPr>
                  <w:rFonts w:ascii="Arial" w:hAnsi="Arial" w:cs="Arial"/>
                  <w:vanish/>
                  <w:shd w:val="clear" w:color="auto" w:fill="FFFFFF"/>
                </w:rPr>
                <w:fldChar w:fldCharType="end"/>
              </w:r>
              <w:r w:rsidRPr="005613A0">
                <w:rPr>
                  <w:rFonts w:ascii="Arial" w:hAnsi="Arial" w:cs="Arial"/>
                  <w:vanish/>
                  <w:color w:val="CCCCCC"/>
                  <w:shd w:val="clear" w:color="auto" w:fill="FFFFFF"/>
                </w:rPr>
                <w:t xml:space="preserve"> | </w:t>
              </w:r>
              <w:r w:rsidR="00393B6D" w:rsidRPr="005613A0">
                <w:rPr>
                  <w:rFonts w:ascii="Arial" w:hAnsi="Arial" w:cs="Arial"/>
                  <w:vanish/>
                  <w:shd w:val="clear" w:color="auto" w:fill="FFFFFF"/>
                </w:rPr>
                <w:fldChar w:fldCharType="begin"/>
              </w:r>
              <w:r w:rsidRPr="005613A0">
                <w:rPr>
                  <w:rFonts w:ascii="Arial" w:hAnsi="Arial" w:cs="Arial"/>
                  <w:vanish/>
                  <w:shd w:val="clear" w:color="auto" w:fill="FFFFFF"/>
                </w:rPr>
                <w:instrText xml:space="preserve"> HYPERLINK "http://www.indiabix.com/technical/core-java/20" </w:instrText>
              </w:r>
              <w:r w:rsidR="00393B6D" w:rsidRPr="005613A0">
                <w:rPr>
                  <w:rFonts w:ascii="Arial" w:hAnsi="Arial" w:cs="Arial"/>
                  <w:vanish/>
                  <w:shd w:val="clear" w:color="auto" w:fill="FFFFFF"/>
                </w:rPr>
                <w:fldChar w:fldCharType="separate"/>
              </w:r>
              <w:r w:rsidRPr="005613A0">
                <w:rPr>
                  <w:rStyle w:val="Hyperlink"/>
                  <w:rFonts w:ascii="Arial" w:hAnsi="Arial" w:cs="Arial"/>
                  <w:vanish/>
                  <w:shd w:val="clear" w:color="auto" w:fill="FFFFFF"/>
                </w:rPr>
                <w:t>20</w:t>
              </w:r>
              <w:r w:rsidR="00393B6D" w:rsidRPr="005613A0">
                <w:rPr>
                  <w:rFonts w:ascii="Arial" w:hAnsi="Arial" w:cs="Arial"/>
                  <w:vanish/>
                  <w:shd w:val="clear" w:color="auto" w:fill="FFFFFF"/>
                </w:rPr>
                <w:fldChar w:fldCharType="end"/>
              </w:r>
              <w:r w:rsidRPr="005613A0">
                <w:rPr>
                  <w:rFonts w:ascii="Arial" w:hAnsi="Arial" w:cs="Arial"/>
                  <w:vanish/>
                  <w:color w:val="CCCCCC"/>
                  <w:shd w:val="clear" w:color="auto" w:fill="FFFFFF"/>
                </w:rPr>
                <w:t xml:space="preserve"> | </w:t>
              </w:r>
              <w:r w:rsidR="00393B6D" w:rsidRPr="005613A0">
                <w:rPr>
                  <w:rFonts w:ascii="Arial" w:hAnsi="Arial" w:cs="Arial"/>
                  <w:vanish/>
                  <w:shd w:val="clear" w:color="auto" w:fill="FFFFFF"/>
                </w:rPr>
                <w:fldChar w:fldCharType="begin"/>
              </w:r>
              <w:r w:rsidRPr="005613A0">
                <w:rPr>
                  <w:rFonts w:ascii="Arial" w:hAnsi="Arial" w:cs="Arial"/>
                  <w:vanish/>
                  <w:shd w:val="clear" w:color="auto" w:fill="FFFFFF"/>
                </w:rPr>
                <w:instrText xml:space="preserve"> HYPERLINK "http://www.indiabix.com/technical/core-java/21" </w:instrText>
              </w:r>
              <w:r w:rsidR="00393B6D" w:rsidRPr="005613A0">
                <w:rPr>
                  <w:rFonts w:ascii="Arial" w:hAnsi="Arial" w:cs="Arial"/>
                  <w:vanish/>
                  <w:shd w:val="clear" w:color="auto" w:fill="FFFFFF"/>
                </w:rPr>
                <w:fldChar w:fldCharType="separate"/>
              </w:r>
              <w:r w:rsidRPr="005613A0">
                <w:rPr>
                  <w:rStyle w:val="Hyperlink"/>
                  <w:rFonts w:ascii="Arial" w:hAnsi="Arial" w:cs="Arial"/>
                  <w:vanish/>
                  <w:shd w:val="clear" w:color="auto" w:fill="FFFFFF"/>
                </w:rPr>
                <w:t>21</w:t>
              </w:r>
              <w:r w:rsidR="00393B6D" w:rsidRPr="005613A0">
                <w:rPr>
                  <w:rFonts w:ascii="Arial" w:hAnsi="Arial" w:cs="Arial"/>
                  <w:vanish/>
                  <w:shd w:val="clear" w:color="auto" w:fill="FFFFFF"/>
                </w:rPr>
                <w:fldChar w:fldCharType="end"/>
              </w:r>
              <w:r w:rsidRPr="005613A0">
                <w:rPr>
                  <w:rFonts w:ascii="Arial" w:hAnsi="Arial" w:cs="Arial"/>
                  <w:vanish/>
                  <w:color w:val="CCCCCC"/>
                  <w:shd w:val="clear" w:color="auto" w:fill="FFFFFF"/>
                </w:rPr>
                <w:t xml:space="preserve"> | </w:t>
              </w:r>
              <w:r w:rsidR="00393B6D" w:rsidRPr="005613A0">
                <w:rPr>
                  <w:rFonts w:ascii="Arial" w:hAnsi="Arial" w:cs="Arial"/>
                  <w:vanish/>
                  <w:shd w:val="clear" w:color="auto" w:fill="FFFFFF"/>
                </w:rPr>
                <w:fldChar w:fldCharType="begin"/>
              </w:r>
              <w:r w:rsidRPr="005613A0">
                <w:rPr>
                  <w:rFonts w:ascii="Arial" w:hAnsi="Arial" w:cs="Arial"/>
                  <w:vanish/>
                  <w:shd w:val="clear" w:color="auto" w:fill="FFFFFF"/>
                </w:rPr>
                <w:instrText xml:space="preserve"> HYPERLINK "http://www.indiabix.com/technical/core-java/22" </w:instrText>
              </w:r>
              <w:r w:rsidR="00393B6D" w:rsidRPr="005613A0">
                <w:rPr>
                  <w:rFonts w:ascii="Arial" w:hAnsi="Arial" w:cs="Arial"/>
                  <w:vanish/>
                  <w:shd w:val="clear" w:color="auto" w:fill="FFFFFF"/>
                </w:rPr>
                <w:fldChar w:fldCharType="separate"/>
              </w:r>
              <w:r w:rsidRPr="005613A0">
                <w:rPr>
                  <w:rStyle w:val="Hyperlink"/>
                  <w:rFonts w:ascii="Arial" w:hAnsi="Arial" w:cs="Arial"/>
                  <w:vanish/>
                  <w:shd w:val="clear" w:color="auto" w:fill="FFFFFF"/>
                </w:rPr>
                <w:t>22</w:t>
              </w:r>
              <w:r w:rsidR="00393B6D" w:rsidRPr="005613A0">
                <w:rPr>
                  <w:rFonts w:ascii="Arial" w:hAnsi="Arial" w:cs="Arial"/>
                  <w:vanish/>
                  <w:shd w:val="clear" w:color="auto" w:fill="FFFFFF"/>
                </w:rPr>
                <w:fldChar w:fldCharType="end"/>
              </w:r>
              <w:r w:rsidRPr="005613A0">
                <w:rPr>
                  <w:rFonts w:ascii="Arial" w:hAnsi="Arial" w:cs="Arial"/>
                  <w:vanish/>
                  <w:color w:val="CCCCCC"/>
                  <w:shd w:val="clear" w:color="auto" w:fill="FFFFFF"/>
                </w:rPr>
                <w:t xml:space="preserve"> | </w:t>
              </w:r>
            </w:ins>
          </w:p>
          <w:p w:rsidR="001621A4" w:rsidRPr="005613A0" w:rsidRDefault="001621A4" w:rsidP="00E630B5">
            <w:pPr>
              <w:shd w:val="clear" w:color="auto" w:fill="F3F3F3"/>
              <w:rPr>
                <w:rFonts w:ascii="Arial" w:hAnsi="Arial" w:cs="Arial"/>
                <w:shd w:val="clear" w:color="auto" w:fill="FFFFFF"/>
              </w:rPr>
            </w:pPr>
          </w:p>
        </w:tc>
        <w:tc>
          <w:tcPr>
            <w:tcW w:w="6" w:type="dxa"/>
            <w:vAlign w:val="center"/>
          </w:tcPr>
          <w:p w:rsidR="001621A4" w:rsidRPr="005613A0" w:rsidRDefault="001621A4" w:rsidP="00E630B5">
            <w:pPr>
              <w:shd w:val="clear" w:color="auto" w:fill="F3F3F3"/>
              <w:rPr>
                <w:ins w:id="167" w:author="Unknown"/>
                <w:rFonts w:ascii="Arial" w:hAnsi="Arial" w:cs="Arial"/>
                <w:shd w:val="clear" w:color="auto" w:fill="FFFFFF"/>
              </w:rPr>
            </w:pPr>
          </w:p>
        </w:tc>
      </w:tr>
    </w:tbl>
    <w:tbl>
      <w:tblPr>
        <w:tblpPr w:leftFromText="180" w:rightFromText="180" w:vertAnchor="text" w:horzAnchor="margin" w:tblpXSpec="center" w:tblpY="1"/>
        <w:tblOverlap w:val="never"/>
        <w:tblW w:w="11355" w:type="dxa"/>
        <w:tblBorders>
          <w:bottom w:val="single" w:sz="6" w:space="0" w:color="CCCCCC"/>
        </w:tblBorders>
        <w:shd w:val="clear" w:color="auto" w:fill="FFFFFF"/>
        <w:tblCellMar>
          <w:left w:w="0" w:type="dxa"/>
          <w:right w:w="0" w:type="dxa"/>
        </w:tblCellMar>
        <w:tblLook w:val="04A0" w:firstRow="1" w:lastRow="0" w:firstColumn="1" w:lastColumn="0" w:noHBand="0" w:noVBand="1"/>
      </w:tblPr>
      <w:tblGrid>
        <w:gridCol w:w="5497"/>
        <w:gridCol w:w="5858"/>
      </w:tblGrid>
      <w:tr w:rsidR="00E62ABC" w:rsidRPr="00CC5D41" w:rsidTr="00E62ABC">
        <w:tc>
          <w:tcPr>
            <w:tcW w:w="5497" w:type="dxa"/>
            <w:tcBorders>
              <w:top w:val="single" w:sz="6" w:space="0" w:color="CCCCCC"/>
              <w:left w:val="nil"/>
              <w:bottom w:val="nil"/>
              <w:right w:val="nil"/>
            </w:tcBorders>
            <w:shd w:val="clear" w:color="auto" w:fill="FFFFFF"/>
            <w:tcMar>
              <w:top w:w="120" w:type="dxa"/>
              <w:left w:w="120" w:type="dxa"/>
              <w:bottom w:w="120" w:type="dxa"/>
              <w:right w:w="120" w:type="dxa"/>
            </w:tcMar>
            <w:vAlign w:val="bottom"/>
            <w:hideMark/>
          </w:tcPr>
          <w:p w:rsidR="00E62ABC" w:rsidRPr="00CC5D41" w:rsidRDefault="00E62ABC" w:rsidP="00E62ABC">
            <w:pPr>
              <w:spacing w:line="432" w:lineRule="atLeast"/>
              <w:rPr>
                <w:rFonts w:ascii="Trebuchet MS" w:hAnsi="Trebuchet MS"/>
                <w:color w:val="444444"/>
                <w:sz w:val="21"/>
                <w:szCs w:val="21"/>
              </w:rPr>
            </w:pPr>
            <w:r w:rsidRPr="00CC5D41">
              <w:rPr>
                <w:rFonts w:ascii="Trebuchet MS" w:hAnsi="Trebuchet MS"/>
                <w:b/>
                <w:bCs/>
                <w:color w:val="444444"/>
                <w:sz w:val="21"/>
              </w:rPr>
              <w:lastRenderedPageBreak/>
              <w:t>Enumeration</w:t>
            </w:r>
          </w:p>
        </w:tc>
        <w:tc>
          <w:tcPr>
            <w:tcW w:w="5858" w:type="dxa"/>
            <w:tcBorders>
              <w:top w:val="single" w:sz="6" w:space="0" w:color="CCCCCC"/>
              <w:left w:val="nil"/>
              <w:bottom w:val="nil"/>
              <w:right w:val="nil"/>
            </w:tcBorders>
            <w:shd w:val="clear" w:color="auto" w:fill="FFFFFF"/>
            <w:tcMar>
              <w:top w:w="120" w:type="dxa"/>
              <w:left w:w="120" w:type="dxa"/>
              <w:bottom w:w="120" w:type="dxa"/>
              <w:right w:w="120" w:type="dxa"/>
            </w:tcMar>
            <w:vAlign w:val="bottom"/>
            <w:hideMark/>
          </w:tcPr>
          <w:p w:rsidR="00E62ABC" w:rsidRPr="00CC5D41" w:rsidRDefault="00E62ABC" w:rsidP="00E62ABC">
            <w:pPr>
              <w:spacing w:line="432" w:lineRule="atLeast"/>
              <w:rPr>
                <w:rFonts w:ascii="Trebuchet MS" w:hAnsi="Trebuchet MS"/>
                <w:color w:val="444444"/>
                <w:sz w:val="21"/>
                <w:szCs w:val="21"/>
              </w:rPr>
            </w:pPr>
            <w:r w:rsidRPr="00CC5D41">
              <w:rPr>
                <w:rFonts w:ascii="Trebuchet MS" w:hAnsi="Trebuchet MS"/>
                <w:b/>
                <w:bCs/>
                <w:color w:val="444444"/>
                <w:sz w:val="21"/>
              </w:rPr>
              <w:t>Iterator</w:t>
            </w:r>
          </w:p>
        </w:tc>
      </w:tr>
      <w:tr w:rsidR="00E62ABC" w:rsidRPr="00CC5D41" w:rsidTr="00E62ABC">
        <w:tc>
          <w:tcPr>
            <w:tcW w:w="5497" w:type="dxa"/>
            <w:tcBorders>
              <w:top w:val="single" w:sz="6" w:space="0" w:color="CCCCCC"/>
              <w:left w:val="nil"/>
              <w:bottom w:val="nil"/>
              <w:right w:val="nil"/>
            </w:tcBorders>
            <w:shd w:val="clear" w:color="auto" w:fill="FFFFFF"/>
            <w:tcMar>
              <w:top w:w="120" w:type="dxa"/>
              <w:left w:w="120" w:type="dxa"/>
              <w:bottom w:w="120" w:type="dxa"/>
              <w:right w:w="120" w:type="dxa"/>
            </w:tcMar>
            <w:vAlign w:val="bottom"/>
            <w:hideMark/>
          </w:tcPr>
          <w:p w:rsidR="00E62ABC" w:rsidRPr="00CC5D41" w:rsidRDefault="00E62ABC" w:rsidP="00E62ABC">
            <w:pPr>
              <w:spacing w:line="432" w:lineRule="atLeast"/>
              <w:rPr>
                <w:rFonts w:ascii="Trebuchet MS" w:hAnsi="Trebuchet MS"/>
                <w:color w:val="444444"/>
                <w:sz w:val="21"/>
                <w:szCs w:val="21"/>
              </w:rPr>
            </w:pPr>
            <w:r w:rsidRPr="00CC5D41">
              <w:rPr>
                <w:rFonts w:ascii="Trebuchet MS" w:hAnsi="Trebuchet MS"/>
                <w:color w:val="444444"/>
                <w:sz w:val="21"/>
                <w:szCs w:val="21"/>
              </w:rPr>
              <w:t>Using</w:t>
            </w:r>
            <w:r w:rsidRPr="00CC5D41">
              <w:rPr>
                <w:rFonts w:ascii="Trebuchet MS" w:hAnsi="Trebuchet MS"/>
                <w:color w:val="444444"/>
                <w:sz w:val="21"/>
              </w:rPr>
              <w:t> </w:t>
            </w:r>
            <w:r w:rsidRPr="00CC5D41">
              <w:rPr>
                <w:rFonts w:ascii="Trebuchet MS" w:hAnsi="Trebuchet MS"/>
                <w:i/>
                <w:iCs/>
                <w:color w:val="444444"/>
                <w:sz w:val="21"/>
              </w:rPr>
              <w:t>Enumeration</w:t>
            </w:r>
            <w:r w:rsidRPr="00CC5D41">
              <w:rPr>
                <w:rFonts w:ascii="Trebuchet MS" w:hAnsi="Trebuchet MS"/>
                <w:color w:val="444444"/>
                <w:sz w:val="21"/>
                <w:szCs w:val="21"/>
              </w:rPr>
              <w:t>, you can only traverse the collection. You can’t do any modifications to collection while traversing it.</w:t>
            </w:r>
          </w:p>
        </w:tc>
        <w:tc>
          <w:tcPr>
            <w:tcW w:w="5858" w:type="dxa"/>
            <w:tcBorders>
              <w:top w:val="single" w:sz="6" w:space="0" w:color="CCCCCC"/>
              <w:left w:val="nil"/>
              <w:bottom w:val="nil"/>
              <w:right w:val="nil"/>
            </w:tcBorders>
            <w:shd w:val="clear" w:color="auto" w:fill="FFFFFF"/>
            <w:tcMar>
              <w:top w:w="120" w:type="dxa"/>
              <w:left w:w="120" w:type="dxa"/>
              <w:bottom w:w="120" w:type="dxa"/>
              <w:right w:w="120" w:type="dxa"/>
            </w:tcMar>
            <w:vAlign w:val="bottom"/>
            <w:hideMark/>
          </w:tcPr>
          <w:p w:rsidR="00E62ABC" w:rsidRPr="00CC5D41" w:rsidRDefault="00E62ABC" w:rsidP="00E62ABC">
            <w:pPr>
              <w:spacing w:line="432" w:lineRule="atLeast"/>
              <w:rPr>
                <w:rFonts w:ascii="Trebuchet MS" w:hAnsi="Trebuchet MS"/>
                <w:color w:val="444444"/>
                <w:sz w:val="21"/>
                <w:szCs w:val="21"/>
              </w:rPr>
            </w:pPr>
            <w:r w:rsidRPr="00CC5D41">
              <w:rPr>
                <w:rFonts w:ascii="Trebuchet MS" w:hAnsi="Trebuchet MS"/>
                <w:color w:val="444444"/>
                <w:sz w:val="21"/>
                <w:szCs w:val="21"/>
              </w:rPr>
              <w:t>Using</w:t>
            </w:r>
            <w:r w:rsidRPr="00CC5D41">
              <w:rPr>
                <w:rFonts w:ascii="Trebuchet MS" w:hAnsi="Trebuchet MS"/>
                <w:color w:val="444444"/>
                <w:sz w:val="21"/>
              </w:rPr>
              <w:t> </w:t>
            </w:r>
            <w:r w:rsidRPr="00CC5D41">
              <w:rPr>
                <w:rFonts w:ascii="Trebuchet MS" w:hAnsi="Trebuchet MS"/>
                <w:i/>
                <w:iCs/>
                <w:color w:val="444444"/>
                <w:sz w:val="21"/>
              </w:rPr>
              <w:t>Iterator</w:t>
            </w:r>
            <w:r w:rsidRPr="00CC5D41">
              <w:rPr>
                <w:rFonts w:ascii="Trebuchet MS" w:hAnsi="Trebuchet MS"/>
                <w:color w:val="444444"/>
                <w:sz w:val="21"/>
                <w:szCs w:val="21"/>
              </w:rPr>
              <w:t>, you can remove an element of the collection while traversing it.</w:t>
            </w:r>
          </w:p>
        </w:tc>
      </w:tr>
      <w:tr w:rsidR="00E62ABC" w:rsidRPr="00CC5D41" w:rsidTr="00E62ABC">
        <w:tc>
          <w:tcPr>
            <w:tcW w:w="5497" w:type="dxa"/>
            <w:tcBorders>
              <w:top w:val="single" w:sz="6" w:space="0" w:color="CCCCCC"/>
              <w:left w:val="nil"/>
              <w:bottom w:val="nil"/>
              <w:right w:val="nil"/>
            </w:tcBorders>
            <w:shd w:val="clear" w:color="auto" w:fill="FFFFFF"/>
            <w:tcMar>
              <w:top w:w="120" w:type="dxa"/>
              <w:left w:w="120" w:type="dxa"/>
              <w:bottom w:w="120" w:type="dxa"/>
              <w:right w:w="120" w:type="dxa"/>
            </w:tcMar>
            <w:vAlign w:val="bottom"/>
            <w:hideMark/>
          </w:tcPr>
          <w:p w:rsidR="00E62ABC" w:rsidRPr="00CC5D41" w:rsidRDefault="00E62ABC" w:rsidP="00E62ABC">
            <w:pPr>
              <w:spacing w:line="432" w:lineRule="atLeast"/>
              <w:rPr>
                <w:rFonts w:ascii="Trebuchet MS" w:hAnsi="Trebuchet MS"/>
                <w:color w:val="444444"/>
                <w:sz w:val="21"/>
                <w:szCs w:val="21"/>
              </w:rPr>
            </w:pPr>
            <w:r w:rsidRPr="00CC5D41">
              <w:rPr>
                <w:rFonts w:ascii="Trebuchet MS" w:hAnsi="Trebuchet MS"/>
                <w:i/>
                <w:iCs/>
                <w:color w:val="444444"/>
                <w:sz w:val="21"/>
              </w:rPr>
              <w:t>Enumeration</w:t>
            </w:r>
            <w:r w:rsidRPr="00CC5D41">
              <w:rPr>
                <w:rFonts w:ascii="Trebuchet MS" w:hAnsi="Trebuchet MS"/>
                <w:color w:val="444444"/>
                <w:sz w:val="21"/>
              </w:rPr>
              <w:t> </w:t>
            </w:r>
            <w:r w:rsidRPr="00CC5D41">
              <w:rPr>
                <w:rFonts w:ascii="Trebuchet MS" w:hAnsi="Trebuchet MS"/>
                <w:color w:val="444444"/>
                <w:sz w:val="21"/>
                <w:szCs w:val="21"/>
              </w:rPr>
              <w:t>is introduced in JDK 1.0</w:t>
            </w:r>
          </w:p>
        </w:tc>
        <w:tc>
          <w:tcPr>
            <w:tcW w:w="5858" w:type="dxa"/>
            <w:tcBorders>
              <w:top w:val="single" w:sz="6" w:space="0" w:color="CCCCCC"/>
              <w:left w:val="nil"/>
              <w:bottom w:val="nil"/>
              <w:right w:val="nil"/>
            </w:tcBorders>
            <w:shd w:val="clear" w:color="auto" w:fill="FFFFFF"/>
            <w:tcMar>
              <w:top w:w="120" w:type="dxa"/>
              <w:left w:w="120" w:type="dxa"/>
              <w:bottom w:w="120" w:type="dxa"/>
              <w:right w:w="120" w:type="dxa"/>
            </w:tcMar>
            <w:vAlign w:val="bottom"/>
            <w:hideMark/>
          </w:tcPr>
          <w:p w:rsidR="00E62ABC" w:rsidRPr="00CC5D41" w:rsidRDefault="00E62ABC" w:rsidP="00E62ABC">
            <w:pPr>
              <w:spacing w:line="432" w:lineRule="atLeast"/>
              <w:rPr>
                <w:rFonts w:ascii="Trebuchet MS" w:hAnsi="Trebuchet MS"/>
                <w:color w:val="444444"/>
                <w:sz w:val="21"/>
                <w:szCs w:val="21"/>
              </w:rPr>
            </w:pPr>
            <w:r w:rsidRPr="00CC5D41">
              <w:rPr>
                <w:rFonts w:ascii="Trebuchet MS" w:hAnsi="Trebuchet MS"/>
                <w:i/>
                <w:iCs/>
                <w:color w:val="444444"/>
                <w:sz w:val="21"/>
              </w:rPr>
              <w:t>Iterator</w:t>
            </w:r>
            <w:r w:rsidRPr="00CC5D41">
              <w:rPr>
                <w:rFonts w:ascii="Trebuchet MS" w:hAnsi="Trebuchet MS"/>
                <w:color w:val="444444"/>
                <w:sz w:val="21"/>
              </w:rPr>
              <w:t> </w:t>
            </w:r>
            <w:r w:rsidRPr="00CC5D41">
              <w:rPr>
                <w:rFonts w:ascii="Trebuchet MS" w:hAnsi="Trebuchet MS"/>
                <w:color w:val="444444"/>
                <w:sz w:val="21"/>
                <w:szCs w:val="21"/>
              </w:rPr>
              <w:t>is introduced from JDK 1.2</w:t>
            </w:r>
          </w:p>
        </w:tc>
      </w:tr>
      <w:tr w:rsidR="00E62ABC" w:rsidRPr="00CC5D41" w:rsidTr="00E62ABC">
        <w:tc>
          <w:tcPr>
            <w:tcW w:w="5497" w:type="dxa"/>
            <w:tcBorders>
              <w:top w:val="single" w:sz="6" w:space="0" w:color="CCCCCC"/>
              <w:left w:val="nil"/>
              <w:bottom w:val="nil"/>
              <w:right w:val="nil"/>
            </w:tcBorders>
            <w:shd w:val="clear" w:color="auto" w:fill="FFFFFF"/>
            <w:tcMar>
              <w:top w:w="120" w:type="dxa"/>
              <w:left w:w="120" w:type="dxa"/>
              <w:bottom w:w="120" w:type="dxa"/>
              <w:right w:w="120" w:type="dxa"/>
            </w:tcMar>
            <w:vAlign w:val="bottom"/>
            <w:hideMark/>
          </w:tcPr>
          <w:p w:rsidR="00E62ABC" w:rsidRPr="00CC5D41" w:rsidRDefault="00E62ABC" w:rsidP="00E62ABC">
            <w:pPr>
              <w:spacing w:line="432" w:lineRule="atLeast"/>
              <w:rPr>
                <w:rFonts w:ascii="Trebuchet MS" w:hAnsi="Trebuchet MS"/>
                <w:color w:val="444444"/>
                <w:sz w:val="21"/>
                <w:szCs w:val="21"/>
              </w:rPr>
            </w:pPr>
            <w:r w:rsidRPr="00CC5D41">
              <w:rPr>
                <w:rFonts w:ascii="Trebuchet MS" w:hAnsi="Trebuchet MS"/>
                <w:i/>
                <w:iCs/>
                <w:color w:val="444444"/>
                <w:sz w:val="21"/>
              </w:rPr>
              <w:t>Enumeration</w:t>
            </w:r>
            <w:r w:rsidRPr="00CC5D41">
              <w:rPr>
                <w:rFonts w:ascii="Trebuchet MS" w:hAnsi="Trebuchet MS"/>
                <w:color w:val="444444"/>
                <w:sz w:val="21"/>
              </w:rPr>
              <w:t> </w:t>
            </w:r>
            <w:r w:rsidRPr="00CC5D41">
              <w:rPr>
                <w:rFonts w:ascii="Trebuchet MS" w:hAnsi="Trebuchet MS"/>
                <w:color w:val="444444"/>
                <w:sz w:val="21"/>
                <w:szCs w:val="21"/>
              </w:rPr>
              <w:t>is used to traverse the legacy classes like</w:t>
            </w:r>
            <w:r w:rsidRPr="00CC5D41">
              <w:rPr>
                <w:rFonts w:ascii="Trebuchet MS" w:hAnsi="Trebuchet MS"/>
                <w:color w:val="444444"/>
                <w:sz w:val="21"/>
              </w:rPr>
              <w:t> </w:t>
            </w:r>
            <w:r w:rsidRPr="00CC5D41">
              <w:rPr>
                <w:rFonts w:ascii="Trebuchet MS" w:hAnsi="Trebuchet MS"/>
                <w:i/>
                <w:iCs/>
                <w:color w:val="444444"/>
                <w:sz w:val="21"/>
              </w:rPr>
              <w:t>Vector</w:t>
            </w:r>
            <w:r w:rsidRPr="00CC5D41">
              <w:rPr>
                <w:rFonts w:ascii="Trebuchet MS" w:hAnsi="Trebuchet MS"/>
                <w:color w:val="444444"/>
                <w:sz w:val="21"/>
                <w:szCs w:val="21"/>
              </w:rPr>
              <w:t>,</w:t>
            </w:r>
            <w:r w:rsidRPr="00CC5D41">
              <w:rPr>
                <w:rFonts w:ascii="Trebuchet MS" w:hAnsi="Trebuchet MS"/>
                <w:color w:val="444444"/>
                <w:sz w:val="21"/>
              </w:rPr>
              <w:t> </w:t>
            </w:r>
            <w:r w:rsidRPr="00CC5D41">
              <w:rPr>
                <w:rFonts w:ascii="Trebuchet MS" w:hAnsi="Trebuchet MS"/>
                <w:i/>
                <w:iCs/>
                <w:color w:val="444444"/>
                <w:sz w:val="21"/>
              </w:rPr>
              <w:t>Stack</w:t>
            </w:r>
            <w:r w:rsidRPr="00CC5D41">
              <w:rPr>
                <w:rFonts w:ascii="Trebuchet MS" w:hAnsi="Trebuchet MS"/>
                <w:color w:val="444444"/>
                <w:sz w:val="21"/>
              </w:rPr>
              <w:t> </w:t>
            </w:r>
            <w:r w:rsidRPr="00CC5D41">
              <w:rPr>
                <w:rFonts w:ascii="Trebuchet MS" w:hAnsi="Trebuchet MS"/>
                <w:color w:val="444444"/>
                <w:sz w:val="21"/>
                <w:szCs w:val="21"/>
              </w:rPr>
              <w:t>and</w:t>
            </w:r>
            <w:r w:rsidRPr="00CC5D41">
              <w:rPr>
                <w:rFonts w:ascii="Trebuchet MS" w:hAnsi="Trebuchet MS"/>
                <w:color w:val="444444"/>
                <w:sz w:val="21"/>
              </w:rPr>
              <w:t> </w:t>
            </w:r>
            <w:r w:rsidRPr="00CC5D41">
              <w:rPr>
                <w:rFonts w:ascii="Trebuchet MS" w:hAnsi="Trebuchet MS"/>
                <w:i/>
                <w:iCs/>
                <w:color w:val="444444"/>
                <w:sz w:val="21"/>
              </w:rPr>
              <w:t>HashTable</w:t>
            </w:r>
            <w:r w:rsidRPr="00CC5D41">
              <w:rPr>
                <w:rFonts w:ascii="Trebuchet MS" w:hAnsi="Trebuchet MS"/>
                <w:color w:val="444444"/>
                <w:sz w:val="21"/>
                <w:szCs w:val="21"/>
              </w:rPr>
              <w:t>.</w:t>
            </w:r>
          </w:p>
        </w:tc>
        <w:tc>
          <w:tcPr>
            <w:tcW w:w="5858" w:type="dxa"/>
            <w:tcBorders>
              <w:top w:val="single" w:sz="6" w:space="0" w:color="CCCCCC"/>
              <w:left w:val="nil"/>
              <w:bottom w:val="nil"/>
              <w:right w:val="nil"/>
            </w:tcBorders>
            <w:shd w:val="clear" w:color="auto" w:fill="FFFFFF"/>
            <w:tcMar>
              <w:top w:w="120" w:type="dxa"/>
              <w:left w:w="120" w:type="dxa"/>
              <w:bottom w:w="120" w:type="dxa"/>
              <w:right w:w="120" w:type="dxa"/>
            </w:tcMar>
            <w:vAlign w:val="bottom"/>
            <w:hideMark/>
          </w:tcPr>
          <w:p w:rsidR="00E62ABC" w:rsidRPr="00CC5D41" w:rsidRDefault="00E62ABC" w:rsidP="00E62ABC">
            <w:pPr>
              <w:spacing w:line="432" w:lineRule="atLeast"/>
              <w:rPr>
                <w:rFonts w:ascii="Trebuchet MS" w:hAnsi="Trebuchet MS"/>
                <w:color w:val="444444"/>
                <w:sz w:val="21"/>
                <w:szCs w:val="21"/>
              </w:rPr>
            </w:pPr>
            <w:r w:rsidRPr="00CC5D41">
              <w:rPr>
                <w:rFonts w:ascii="Trebuchet MS" w:hAnsi="Trebuchet MS"/>
                <w:i/>
                <w:iCs/>
                <w:color w:val="444444"/>
                <w:sz w:val="21"/>
              </w:rPr>
              <w:t>Iterator</w:t>
            </w:r>
            <w:r w:rsidRPr="00CC5D41">
              <w:rPr>
                <w:rFonts w:ascii="Trebuchet MS" w:hAnsi="Trebuchet MS"/>
                <w:color w:val="444444"/>
                <w:sz w:val="21"/>
              </w:rPr>
              <w:t> </w:t>
            </w:r>
            <w:r w:rsidRPr="00CC5D41">
              <w:rPr>
                <w:rFonts w:ascii="Trebuchet MS" w:hAnsi="Trebuchet MS"/>
                <w:color w:val="444444"/>
                <w:sz w:val="21"/>
                <w:szCs w:val="21"/>
              </w:rPr>
              <w:t>is used to iterate most of the classes in the collection framework like</w:t>
            </w:r>
            <w:r w:rsidRPr="00CC5D41">
              <w:rPr>
                <w:rFonts w:ascii="Trebuchet MS" w:hAnsi="Trebuchet MS"/>
                <w:color w:val="444444"/>
                <w:sz w:val="21"/>
              </w:rPr>
              <w:t> </w:t>
            </w:r>
            <w:r w:rsidRPr="00CC5D41">
              <w:rPr>
                <w:rFonts w:ascii="Trebuchet MS" w:hAnsi="Trebuchet MS"/>
                <w:i/>
                <w:iCs/>
                <w:color w:val="444444"/>
                <w:sz w:val="21"/>
              </w:rPr>
              <w:t>ArrayList</w:t>
            </w:r>
            <w:r w:rsidRPr="00CC5D41">
              <w:rPr>
                <w:rFonts w:ascii="Trebuchet MS" w:hAnsi="Trebuchet MS"/>
                <w:color w:val="444444"/>
                <w:sz w:val="21"/>
                <w:szCs w:val="21"/>
              </w:rPr>
              <w:t>,</w:t>
            </w:r>
            <w:r w:rsidRPr="00CC5D41">
              <w:rPr>
                <w:rFonts w:ascii="Trebuchet MS" w:hAnsi="Trebuchet MS"/>
                <w:color w:val="444444"/>
                <w:sz w:val="21"/>
              </w:rPr>
              <w:t> </w:t>
            </w:r>
            <w:r w:rsidRPr="00CC5D41">
              <w:rPr>
                <w:rFonts w:ascii="Trebuchet MS" w:hAnsi="Trebuchet MS"/>
                <w:i/>
                <w:iCs/>
                <w:color w:val="444444"/>
                <w:sz w:val="21"/>
              </w:rPr>
              <w:t>HashSet</w:t>
            </w:r>
            <w:r w:rsidRPr="00CC5D41">
              <w:rPr>
                <w:rFonts w:ascii="Trebuchet MS" w:hAnsi="Trebuchet MS"/>
                <w:color w:val="444444"/>
                <w:sz w:val="21"/>
                <w:szCs w:val="21"/>
              </w:rPr>
              <w:t>,</w:t>
            </w:r>
            <w:r w:rsidRPr="00CC5D41">
              <w:rPr>
                <w:rFonts w:ascii="Trebuchet MS" w:hAnsi="Trebuchet MS"/>
                <w:color w:val="444444"/>
                <w:sz w:val="21"/>
              </w:rPr>
              <w:t> </w:t>
            </w:r>
            <w:r w:rsidRPr="00CC5D41">
              <w:rPr>
                <w:rFonts w:ascii="Trebuchet MS" w:hAnsi="Trebuchet MS"/>
                <w:i/>
                <w:iCs/>
                <w:color w:val="444444"/>
                <w:sz w:val="21"/>
              </w:rPr>
              <w:t>HashMap</w:t>
            </w:r>
            <w:r w:rsidRPr="00CC5D41">
              <w:rPr>
                <w:rFonts w:ascii="Trebuchet MS" w:hAnsi="Trebuchet MS"/>
                <w:color w:val="444444"/>
                <w:sz w:val="21"/>
                <w:szCs w:val="21"/>
              </w:rPr>
              <w:t>,</w:t>
            </w:r>
            <w:r w:rsidRPr="00CC5D41">
              <w:rPr>
                <w:rFonts w:ascii="Trebuchet MS" w:hAnsi="Trebuchet MS"/>
                <w:color w:val="444444"/>
                <w:sz w:val="21"/>
              </w:rPr>
              <w:t> </w:t>
            </w:r>
            <w:r w:rsidRPr="00CC5D41">
              <w:rPr>
                <w:rFonts w:ascii="Trebuchet MS" w:hAnsi="Trebuchet MS"/>
                <w:i/>
                <w:iCs/>
                <w:color w:val="444444"/>
                <w:sz w:val="21"/>
              </w:rPr>
              <w:t>LinkedList</w:t>
            </w:r>
            <w:r w:rsidRPr="00CC5D41">
              <w:rPr>
                <w:rFonts w:ascii="Trebuchet MS" w:hAnsi="Trebuchet MS"/>
                <w:color w:val="444444"/>
                <w:sz w:val="21"/>
              </w:rPr>
              <w:t> </w:t>
            </w:r>
            <w:r w:rsidRPr="00CC5D41">
              <w:rPr>
                <w:rFonts w:ascii="Trebuchet MS" w:hAnsi="Trebuchet MS"/>
                <w:color w:val="444444"/>
                <w:sz w:val="21"/>
                <w:szCs w:val="21"/>
              </w:rPr>
              <w:t>etc.</w:t>
            </w:r>
          </w:p>
        </w:tc>
      </w:tr>
      <w:tr w:rsidR="00E62ABC" w:rsidRPr="00CC5D41" w:rsidTr="00E62ABC">
        <w:tc>
          <w:tcPr>
            <w:tcW w:w="5497" w:type="dxa"/>
            <w:tcBorders>
              <w:top w:val="single" w:sz="6" w:space="0" w:color="CCCCCC"/>
              <w:left w:val="nil"/>
              <w:bottom w:val="nil"/>
              <w:right w:val="nil"/>
            </w:tcBorders>
            <w:shd w:val="clear" w:color="auto" w:fill="FFFFFF"/>
            <w:tcMar>
              <w:top w:w="120" w:type="dxa"/>
              <w:left w:w="120" w:type="dxa"/>
              <w:bottom w:w="120" w:type="dxa"/>
              <w:right w:w="120" w:type="dxa"/>
            </w:tcMar>
            <w:vAlign w:val="bottom"/>
            <w:hideMark/>
          </w:tcPr>
          <w:p w:rsidR="00E62ABC" w:rsidRPr="00CC5D41" w:rsidRDefault="00E62ABC" w:rsidP="00E62ABC">
            <w:pPr>
              <w:spacing w:line="432" w:lineRule="atLeast"/>
              <w:rPr>
                <w:rFonts w:ascii="Trebuchet MS" w:hAnsi="Trebuchet MS"/>
                <w:color w:val="444444"/>
                <w:sz w:val="21"/>
                <w:szCs w:val="21"/>
              </w:rPr>
            </w:pPr>
            <w:r w:rsidRPr="00CC5D41">
              <w:rPr>
                <w:rFonts w:ascii="Trebuchet MS" w:hAnsi="Trebuchet MS"/>
                <w:color w:val="444444"/>
                <w:sz w:val="21"/>
                <w:szCs w:val="21"/>
              </w:rPr>
              <w:t>Methods :</w:t>
            </w:r>
            <w:r w:rsidRPr="00CC5D41">
              <w:rPr>
                <w:rFonts w:ascii="Trebuchet MS" w:hAnsi="Trebuchet MS"/>
                <w:color w:val="444444"/>
                <w:sz w:val="21"/>
              </w:rPr>
              <w:t> </w:t>
            </w:r>
            <w:r w:rsidRPr="00CC5D41">
              <w:rPr>
                <w:rFonts w:ascii="Trebuchet MS" w:hAnsi="Trebuchet MS"/>
                <w:i/>
                <w:iCs/>
                <w:color w:val="444444"/>
                <w:sz w:val="21"/>
              </w:rPr>
              <w:t>hasMoreElements() </w:t>
            </w:r>
            <w:r w:rsidRPr="00CC5D41">
              <w:rPr>
                <w:rFonts w:ascii="Trebuchet MS" w:hAnsi="Trebuchet MS"/>
                <w:color w:val="444444"/>
                <w:sz w:val="21"/>
                <w:szCs w:val="21"/>
              </w:rPr>
              <w:t>and </w:t>
            </w:r>
            <w:r w:rsidRPr="00CC5D41">
              <w:rPr>
                <w:rFonts w:ascii="Trebuchet MS" w:hAnsi="Trebuchet MS"/>
                <w:i/>
                <w:iCs/>
                <w:color w:val="444444"/>
                <w:sz w:val="21"/>
              </w:rPr>
              <w:t>nextElement()</w:t>
            </w:r>
          </w:p>
        </w:tc>
        <w:tc>
          <w:tcPr>
            <w:tcW w:w="5858" w:type="dxa"/>
            <w:tcBorders>
              <w:top w:val="single" w:sz="6" w:space="0" w:color="CCCCCC"/>
              <w:left w:val="nil"/>
              <w:bottom w:val="nil"/>
              <w:right w:val="nil"/>
            </w:tcBorders>
            <w:shd w:val="clear" w:color="auto" w:fill="FFFFFF"/>
            <w:tcMar>
              <w:top w:w="120" w:type="dxa"/>
              <w:left w:w="120" w:type="dxa"/>
              <w:bottom w:w="120" w:type="dxa"/>
              <w:right w:w="120" w:type="dxa"/>
            </w:tcMar>
            <w:vAlign w:val="bottom"/>
            <w:hideMark/>
          </w:tcPr>
          <w:p w:rsidR="00E62ABC" w:rsidRPr="00CC5D41" w:rsidRDefault="00E62ABC" w:rsidP="00E62ABC">
            <w:pPr>
              <w:spacing w:line="432" w:lineRule="atLeast"/>
              <w:rPr>
                <w:rFonts w:ascii="Trebuchet MS" w:hAnsi="Trebuchet MS"/>
                <w:color w:val="444444"/>
                <w:sz w:val="21"/>
                <w:szCs w:val="21"/>
              </w:rPr>
            </w:pPr>
            <w:r w:rsidRPr="00CC5D41">
              <w:rPr>
                <w:rFonts w:ascii="Trebuchet MS" w:hAnsi="Trebuchet MS"/>
                <w:color w:val="444444"/>
                <w:sz w:val="21"/>
                <w:szCs w:val="21"/>
              </w:rPr>
              <w:t>Methods :</w:t>
            </w:r>
            <w:r w:rsidRPr="00CC5D41">
              <w:rPr>
                <w:rFonts w:ascii="Trebuchet MS" w:hAnsi="Trebuchet MS"/>
                <w:color w:val="444444"/>
                <w:sz w:val="21"/>
              </w:rPr>
              <w:t> </w:t>
            </w:r>
            <w:r w:rsidRPr="00CC5D41">
              <w:rPr>
                <w:rFonts w:ascii="Trebuchet MS" w:hAnsi="Trebuchet MS"/>
                <w:i/>
                <w:iCs/>
                <w:color w:val="444444"/>
                <w:sz w:val="21"/>
              </w:rPr>
              <w:t>hasNext()</w:t>
            </w:r>
            <w:r w:rsidRPr="00CC5D41">
              <w:rPr>
                <w:rFonts w:ascii="Trebuchet MS" w:hAnsi="Trebuchet MS"/>
                <w:color w:val="444444"/>
                <w:sz w:val="21"/>
                <w:szCs w:val="21"/>
              </w:rPr>
              <w:t>, </w:t>
            </w:r>
            <w:r w:rsidRPr="00CC5D41">
              <w:rPr>
                <w:rFonts w:ascii="Trebuchet MS" w:hAnsi="Trebuchet MS"/>
                <w:i/>
                <w:iCs/>
                <w:color w:val="444444"/>
                <w:sz w:val="21"/>
              </w:rPr>
              <w:t>next()</w:t>
            </w:r>
            <w:r w:rsidRPr="00CC5D41">
              <w:rPr>
                <w:rFonts w:ascii="Trebuchet MS" w:hAnsi="Trebuchet MS"/>
                <w:color w:val="444444"/>
                <w:sz w:val="21"/>
              </w:rPr>
              <w:t> </w:t>
            </w:r>
            <w:r w:rsidRPr="00CC5D41">
              <w:rPr>
                <w:rFonts w:ascii="Trebuchet MS" w:hAnsi="Trebuchet MS"/>
                <w:color w:val="444444"/>
                <w:sz w:val="21"/>
                <w:szCs w:val="21"/>
              </w:rPr>
              <w:t>and</w:t>
            </w:r>
            <w:r w:rsidRPr="00CC5D41">
              <w:rPr>
                <w:rFonts w:ascii="Trebuchet MS" w:hAnsi="Trebuchet MS"/>
                <w:color w:val="444444"/>
                <w:sz w:val="21"/>
              </w:rPr>
              <w:t> </w:t>
            </w:r>
            <w:r w:rsidRPr="00CC5D41">
              <w:rPr>
                <w:rFonts w:ascii="Trebuchet MS" w:hAnsi="Trebuchet MS"/>
                <w:i/>
                <w:iCs/>
                <w:color w:val="444444"/>
                <w:sz w:val="21"/>
              </w:rPr>
              <w:t>remove()</w:t>
            </w:r>
          </w:p>
        </w:tc>
      </w:tr>
      <w:tr w:rsidR="00E62ABC" w:rsidRPr="00CC5D41" w:rsidTr="00E62ABC">
        <w:tc>
          <w:tcPr>
            <w:tcW w:w="5497" w:type="dxa"/>
            <w:tcBorders>
              <w:top w:val="single" w:sz="6" w:space="0" w:color="CCCCCC"/>
              <w:left w:val="nil"/>
              <w:bottom w:val="nil"/>
              <w:right w:val="nil"/>
            </w:tcBorders>
            <w:shd w:val="clear" w:color="auto" w:fill="FFFFFF"/>
            <w:tcMar>
              <w:top w:w="120" w:type="dxa"/>
              <w:left w:w="120" w:type="dxa"/>
              <w:bottom w:w="120" w:type="dxa"/>
              <w:right w:w="120" w:type="dxa"/>
            </w:tcMar>
            <w:vAlign w:val="bottom"/>
            <w:hideMark/>
          </w:tcPr>
          <w:p w:rsidR="00E62ABC" w:rsidRPr="00CC5D41" w:rsidRDefault="00E62ABC" w:rsidP="00E62ABC">
            <w:pPr>
              <w:spacing w:line="432" w:lineRule="atLeast"/>
              <w:rPr>
                <w:rFonts w:ascii="Trebuchet MS" w:hAnsi="Trebuchet MS"/>
                <w:color w:val="444444"/>
                <w:sz w:val="21"/>
                <w:szCs w:val="21"/>
              </w:rPr>
            </w:pPr>
            <w:r w:rsidRPr="00CC5D41">
              <w:rPr>
                <w:rFonts w:ascii="Trebuchet MS" w:hAnsi="Trebuchet MS"/>
                <w:i/>
                <w:iCs/>
                <w:color w:val="444444"/>
                <w:sz w:val="21"/>
              </w:rPr>
              <w:t>Enumeration</w:t>
            </w:r>
            <w:r w:rsidRPr="00CC5D41">
              <w:rPr>
                <w:rFonts w:ascii="Trebuchet MS" w:hAnsi="Trebuchet MS"/>
                <w:color w:val="444444"/>
                <w:sz w:val="21"/>
              </w:rPr>
              <w:t> </w:t>
            </w:r>
            <w:r w:rsidRPr="00CC5D41">
              <w:rPr>
                <w:rFonts w:ascii="Trebuchet MS" w:hAnsi="Trebuchet MS"/>
                <w:color w:val="444444"/>
                <w:sz w:val="21"/>
                <w:szCs w:val="21"/>
              </w:rPr>
              <w:t>is fail-safe in nature.</w:t>
            </w:r>
          </w:p>
        </w:tc>
        <w:tc>
          <w:tcPr>
            <w:tcW w:w="5858" w:type="dxa"/>
            <w:tcBorders>
              <w:top w:val="single" w:sz="6" w:space="0" w:color="CCCCCC"/>
              <w:left w:val="nil"/>
              <w:bottom w:val="nil"/>
              <w:right w:val="nil"/>
            </w:tcBorders>
            <w:shd w:val="clear" w:color="auto" w:fill="FFFFFF"/>
            <w:tcMar>
              <w:top w:w="120" w:type="dxa"/>
              <w:left w:w="120" w:type="dxa"/>
              <w:bottom w:w="120" w:type="dxa"/>
              <w:right w:w="120" w:type="dxa"/>
            </w:tcMar>
            <w:vAlign w:val="bottom"/>
            <w:hideMark/>
          </w:tcPr>
          <w:p w:rsidR="00E62ABC" w:rsidRPr="00CC5D41" w:rsidRDefault="00E62ABC" w:rsidP="00E62ABC">
            <w:pPr>
              <w:spacing w:line="432" w:lineRule="atLeast"/>
              <w:rPr>
                <w:rFonts w:ascii="Trebuchet MS" w:hAnsi="Trebuchet MS"/>
                <w:color w:val="444444"/>
                <w:sz w:val="21"/>
                <w:szCs w:val="21"/>
              </w:rPr>
            </w:pPr>
            <w:r w:rsidRPr="00CC5D41">
              <w:rPr>
                <w:rFonts w:ascii="Trebuchet MS" w:hAnsi="Trebuchet MS"/>
                <w:i/>
                <w:iCs/>
                <w:color w:val="444444"/>
                <w:sz w:val="21"/>
              </w:rPr>
              <w:t>Iterator</w:t>
            </w:r>
            <w:r w:rsidRPr="00CC5D41">
              <w:rPr>
                <w:rFonts w:ascii="Trebuchet MS" w:hAnsi="Trebuchet MS"/>
                <w:color w:val="444444"/>
                <w:sz w:val="21"/>
              </w:rPr>
              <w:t> </w:t>
            </w:r>
            <w:r w:rsidRPr="00CC5D41">
              <w:rPr>
                <w:rFonts w:ascii="Trebuchet MS" w:hAnsi="Trebuchet MS"/>
                <w:color w:val="444444"/>
                <w:sz w:val="21"/>
                <w:szCs w:val="21"/>
              </w:rPr>
              <w:t>is fail-fast in nature.</w:t>
            </w:r>
          </w:p>
        </w:tc>
      </w:tr>
      <w:tr w:rsidR="00E62ABC" w:rsidRPr="00CC5D41" w:rsidTr="00E62ABC">
        <w:tc>
          <w:tcPr>
            <w:tcW w:w="5497" w:type="dxa"/>
            <w:tcBorders>
              <w:top w:val="single" w:sz="6" w:space="0" w:color="CCCCCC"/>
              <w:left w:val="nil"/>
              <w:bottom w:val="nil"/>
              <w:right w:val="nil"/>
            </w:tcBorders>
            <w:shd w:val="clear" w:color="auto" w:fill="FFFFFF"/>
            <w:tcMar>
              <w:top w:w="120" w:type="dxa"/>
              <w:left w:w="120" w:type="dxa"/>
              <w:bottom w:w="120" w:type="dxa"/>
              <w:right w:w="120" w:type="dxa"/>
            </w:tcMar>
            <w:vAlign w:val="bottom"/>
            <w:hideMark/>
          </w:tcPr>
          <w:p w:rsidR="00E62ABC" w:rsidRPr="00CC5D41" w:rsidRDefault="00E62ABC" w:rsidP="00E62ABC">
            <w:pPr>
              <w:spacing w:line="432" w:lineRule="atLeast"/>
              <w:rPr>
                <w:rFonts w:ascii="Trebuchet MS" w:hAnsi="Trebuchet MS"/>
                <w:color w:val="444444"/>
                <w:sz w:val="21"/>
                <w:szCs w:val="21"/>
              </w:rPr>
            </w:pPr>
            <w:r w:rsidRPr="00CC5D41">
              <w:rPr>
                <w:rFonts w:ascii="Trebuchet MS" w:hAnsi="Trebuchet MS"/>
                <w:i/>
                <w:iCs/>
                <w:color w:val="444444"/>
                <w:sz w:val="21"/>
              </w:rPr>
              <w:t>Enumeration</w:t>
            </w:r>
            <w:r w:rsidRPr="00CC5D41">
              <w:rPr>
                <w:rFonts w:ascii="Trebuchet MS" w:hAnsi="Trebuchet MS"/>
                <w:color w:val="444444"/>
                <w:sz w:val="21"/>
              </w:rPr>
              <w:t> </w:t>
            </w:r>
            <w:r w:rsidRPr="00CC5D41">
              <w:rPr>
                <w:rFonts w:ascii="Trebuchet MS" w:hAnsi="Trebuchet MS"/>
                <w:color w:val="444444"/>
                <w:sz w:val="21"/>
                <w:szCs w:val="21"/>
              </w:rPr>
              <w:t>is not safe and secured due to it’s fail-safe nature.</w:t>
            </w:r>
          </w:p>
        </w:tc>
        <w:tc>
          <w:tcPr>
            <w:tcW w:w="5858" w:type="dxa"/>
            <w:tcBorders>
              <w:top w:val="single" w:sz="6" w:space="0" w:color="CCCCCC"/>
              <w:left w:val="nil"/>
              <w:bottom w:val="nil"/>
              <w:right w:val="nil"/>
            </w:tcBorders>
            <w:shd w:val="clear" w:color="auto" w:fill="FFFFFF"/>
            <w:tcMar>
              <w:top w:w="120" w:type="dxa"/>
              <w:left w:w="120" w:type="dxa"/>
              <w:bottom w:w="120" w:type="dxa"/>
              <w:right w:w="120" w:type="dxa"/>
            </w:tcMar>
            <w:vAlign w:val="bottom"/>
            <w:hideMark/>
          </w:tcPr>
          <w:p w:rsidR="00E62ABC" w:rsidRPr="00CC5D41" w:rsidRDefault="00E62ABC" w:rsidP="00E62ABC">
            <w:pPr>
              <w:spacing w:line="432" w:lineRule="atLeast"/>
              <w:rPr>
                <w:rFonts w:ascii="Trebuchet MS" w:hAnsi="Trebuchet MS"/>
                <w:color w:val="444444"/>
                <w:sz w:val="21"/>
                <w:szCs w:val="21"/>
              </w:rPr>
            </w:pPr>
            <w:r w:rsidRPr="00CC5D41">
              <w:rPr>
                <w:rFonts w:ascii="Trebuchet MS" w:hAnsi="Trebuchet MS"/>
                <w:i/>
                <w:iCs/>
                <w:color w:val="444444"/>
                <w:sz w:val="21"/>
              </w:rPr>
              <w:t>Iterator </w:t>
            </w:r>
            <w:r w:rsidRPr="00CC5D41">
              <w:rPr>
                <w:rFonts w:ascii="Trebuchet MS" w:hAnsi="Trebuchet MS"/>
                <w:color w:val="444444"/>
                <w:sz w:val="21"/>
                <w:szCs w:val="21"/>
              </w:rPr>
              <w:t>is safer and secured than</w:t>
            </w:r>
            <w:r w:rsidRPr="00CC5D41">
              <w:rPr>
                <w:rFonts w:ascii="Trebuchet MS" w:hAnsi="Trebuchet MS"/>
                <w:color w:val="444444"/>
                <w:sz w:val="21"/>
              </w:rPr>
              <w:t> </w:t>
            </w:r>
            <w:r w:rsidRPr="00CC5D41">
              <w:rPr>
                <w:rFonts w:ascii="Trebuchet MS" w:hAnsi="Trebuchet MS"/>
                <w:i/>
                <w:iCs/>
                <w:color w:val="444444"/>
                <w:sz w:val="21"/>
              </w:rPr>
              <w:t>Enumeration</w:t>
            </w:r>
            <w:r w:rsidRPr="00CC5D41">
              <w:rPr>
                <w:rFonts w:ascii="Trebuchet MS" w:hAnsi="Trebuchet MS"/>
                <w:color w:val="444444"/>
                <w:sz w:val="21"/>
                <w:szCs w:val="21"/>
              </w:rPr>
              <w:t>.</w:t>
            </w:r>
          </w:p>
        </w:tc>
      </w:tr>
    </w:tbl>
    <w:p w:rsidR="001621A4" w:rsidRPr="00F91CF2" w:rsidRDefault="001621A4" w:rsidP="00E236D1">
      <w:pPr>
        <w:textAlignment w:val="baseline"/>
        <w:outlineLvl w:val="0"/>
        <w:rPr>
          <w:rFonts w:ascii="Arial" w:hAnsi="Arial" w:cs="Arial"/>
          <w:color w:val="000000"/>
          <w:sz w:val="20"/>
          <w:szCs w:val="20"/>
          <w:shd w:val="clear" w:color="auto" w:fill="FFFFFF"/>
        </w:rPr>
      </w:pPr>
      <w:r w:rsidRPr="00F91CF2">
        <w:rPr>
          <w:rFonts w:ascii="Arial" w:hAnsi="Arial" w:cs="Arial"/>
          <w:color w:val="828282"/>
          <w:sz w:val="17"/>
          <w:szCs w:val="17"/>
        </w:rPr>
        <w:tab/>
      </w:r>
    </w:p>
    <w:p w:rsidR="001621A4" w:rsidRPr="00F91CF2" w:rsidRDefault="001621A4" w:rsidP="001621A4">
      <w:pPr>
        <w:rPr>
          <w:rFonts w:ascii="Arial" w:hAnsi="Arial" w:cs="Arial"/>
          <w:color w:val="000000"/>
          <w:sz w:val="20"/>
          <w:szCs w:val="20"/>
          <w:shd w:val="clear" w:color="auto" w:fill="FFFFFF"/>
        </w:rPr>
      </w:pPr>
    </w:p>
    <w:p w:rsidR="001621A4" w:rsidRPr="00F91CF2" w:rsidRDefault="001621A4" w:rsidP="001621A4">
      <w:pPr>
        <w:pStyle w:val="NormalWeb"/>
        <w:spacing w:before="0" w:beforeAutospacing="0" w:after="0" w:afterAutospacing="0" w:line="270" w:lineRule="atLeast"/>
        <w:textAlignment w:val="baseline"/>
        <w:rPr>
          <w:rFonts w:ascii="Arial" w:hAnsi="Arial" w:cs="Arial"/>
          <w:color w:val="000000"/>
          <w:sz w:val="21"/>
          <w:szCs w:val="21"/>
        </w:rPr>
      </w:pPr>
      <w:r w:rsidRPr="00F91CF2">
        <w:rPr>
          <w:rStyle w:val="Strong"/>
          <w:rFonts w:ascii="Arial" w:hAnsi="Arial" w:cs="Arial"/>
          <w:color w:val="000000"/>
          <w:sz w:val="21"/>
          <w:szCs w:val="21"/>
          <w:bdr w:val="none" w:sz="0" w:space="0" w:color="auto" w:frame="1"/>
        </w:rPr>
        <w:t>Possible Duplicate:</w:t>
      </w:r>
      <w:r w:rsidRPr="00AF1AE9">
        <w:rPr>
          <w:rFonts w:ascii="Arial" w:hAnsi="Arial" w:cs="Arial"/>
          <w:b/>
          <w:color w:val="000000"/>
          <w:sz w:val="21"/>
          <w:szCs w:val="21"/>
        </w:rPr>
        <w:br/>
      </w:r>
      <w:hyperlink r:id="rId83" w:history="1">
        <w:r w:rsidRPr="00AF1AE9">
          <w:rPr>
            <w:rStyle w:val="Hyperlink"/>
            <w:rFonts w:ascii="Arial" w:hAnsi="Arial" w:cs="Arial"/>
            <w:b/>
            <w:color w:val="4A6B82"/>
            <w:sz w:val="21"/>
            <w:szCs w:val="21"/>
            <w:bdr w:val="none" w:sz="0" w:space="0" w:color="auto" w:frame="1"/>
          </w:rPr>
          <w:t>What's the meaning of System.out.println in Java?</w:t>
        </w:r>
      </w:hyperlink>
    </w:p>
    <w:p w:rsidR="001621A4" w:rsidRPr="00F91CF2" w:rsidRDefault="001621A4" w:rsidP="001621A4">
      <w:pPr>
        <w:pStyle w:val="NormalWeb"/>
        <w:shd w:val="clear" w:color="auto" w:fill="FFFFFF"/>
        <w:spacing w:before="0" w:beforeAutospacing="0" w:after="0" w:afterAutospacing="0" w:line="270" w:lineRule="atLeast"/>
        <w:textAlignment w:val="baseline"/>
        <w:rPr>
          <w:rFonts w:ascii="Arial" w:hAnsi="Arial" w:cs="Arial"/>
          <w:color w:val="000000"/>
          <w:sz w:val="21"/>
          <w:szCs w:val="21"/>
        </w:rPr>
      </w:pPr>
      <w:r w:rsidRPr="00F91CF2">
        <w:rPr>
          <w:rFonts w:ascii="Arial" w:hAnsi="Arial" w:cs="Arial"/>
          <w:color w:val="000000"/>
          <w:sz w:val="21"/>
          <w:szCs w:val="21"/>
        </w:rPr>
        <w:t>I was looking for the answer of what</w:t>
      </w:r>
      <w:r w:rsidRPr="00F91CF2">
        <w:rPr>
          <w:rStyle w:val="apple-converted-space"/>
          <w:rFonts w:ascii="Arial" w:hAnsi="Arial" w:cs="Arial"/>
          <w:color w:val="000000"/>
          <w:sz w:val="21"/>
          <w:szCs w:val="21"/>
        </w:rPr>
        <w:t> </w:t>
      </w:r>
      <w:r w:rsidRPr="00F91CF2">
        <w:rPr>
          <w:rStyle w:val="HTMLCode"/>
          <w:rFonts w:ascii="Arial" w:hAnsi="Arial" w:cs="Arial"/>
          <w:color w:val="000000"/>
          <w:sz w:val="21"/>
          <w:szCs w:val="21"/>
          <w:bdr w:val="none" w:sz="0" w:space="0" w:color="auto" w:frame="1"/>
          <w:shd w:val="clear" w:color="auto" w:fill="EEEEEE"/>
        </w:rPr>
        <w:t>System</w:t>
      </w:r>
      <w:r w:rsidRPr="00F91CF2">
        <w:rPr>
          <w:rFonts w:ascii="Arial" w:hAnsi="Arial" w:cs="Arial"/>
          <w:color w:val="000000"/>
          <w:sz w:val="21"/>
          <w:szCs w:val="21"/>
        </w:rPr>
        <w:t>,</w:t>
      </w:r>
      <w:r w:rsidRPr="00F91CF2">
        <w:rPr>
          <w:rStyle w:val="apple-converted-space"/>
          <w:rFonts w:ascii="Arial" w:hAnsi="Arial" w:cs="Arial"/>
          <w:color w:val="000000"/>
          <w:sz w:val="21"/>
          <w:szCs w:val="21"/>
        </w:rPr>
        <w:t> </w:t>
      </w:r>
      <w:r w:rsidRPr="00F91CF2">
        <w:rPr>
          <w:rStyle w:val="HTMLCode"/>
          <w:rFonts w:ascii="Arial" w:hAnsi="Arial" w:cs="Arial"/>
          <w:color w:val="000000"/>
          <w:sz w:val="21"/>
          <w:szCs w:val="21"/>
          <w:bdr w:val="none" w:sz="0" w:space="0" w:color="auto" w:frame="1"/>
          <w:shd w:val="clear" w:color="auto" w:fill="EEEEEE"/>
        </w:rPr>
        <w:t>out</w:t>
      </w:r>
      <w:r w:rsidRPr="00F91CF2">
        <w:rPr>
          <w:rStyle w:val="apple-converted-space"/>
          <w:rFonts w:ascii="Arial" w:hAnsi="Arial" w:cs="Arial"/>
          <w:color w:val="000000"/>
          <w:sz w:val="21"/>
          <w:szCs w:val="21"/>
        </w:rPr>
        <w:t> </w:t>
      </w:r>
      <w:r w:rsidRPr="00F91CF2">
        <w:rPr>
          <w:rFonts w:ascii="Arial" w:hAnsi="Arial" w:cs="Arial"/>
          <w:color w:val="000000"/>
          <w:sz w:val="21"/>
          <w:szCs w:val="21"/>
        </w:rPr>
        <w:t>and</w:t>
      </w:r>
      <w:r w:rsidRPr="00F91CF2">
        <w:rPr>
          <w:rStyle w:val="apple-converted-space"/>
          <w:rFonts w:ascii="Arial" w:hAnsi="Arial" w:cs="Arial"/>
          <w:color w:val="000000"/>
          <w:sz w:val="21"/>
          <w:szCs w:val="21"/>
        </w:rPr>
        <w:t> </w:t>
      </w:r>
      <w:r w:rsidRPr="00F91CF2">
        <w:rPr>
          <w:rStyle w:val="HTMLCode"/>
          <w:rFonts w:ascii="Arial" w:hAnsi="Arial" w:cs="Arial"/>
          <w:color w:val="000000"/>
          <w:sz w:val="21"/>
          <w:szCs w:val="21"/>
          <w:bdr w:val="none" w:sz="0" w:space="0" w:color="auto" w:frame="1"/>
          <w:shd w:val="clear" w:color="auto" w:fill="EEEEEE"/>
        </w:rPr>
        <w:t>println</w:t>
      </w:r>
      <w:r w:rsidRPr="00F91CF2">
        <w:rPr>
          <w:rStyle w:val="apple-converted-space"/>
          <w:rFonts w:ascii="Arial" w:hAnsi="Arial" w:cs="Arial"/>
          <w:color w:val="000000"/>
          <w:sz w:val="21"/>
          <w:szCs w:val="21"/>
        </w:rPr>
        <w:t> </w:t>
      </w:r>
      <w:r w:rsidRPr="00F91CF2">
        <w:rPr>
          <w:rFonts w:ascii="Arial" w:hAnsi="Arial" w:cs="Arial"/>
          <w:color w:val="000000"/>
          <w:sz w:val="21"/>
          <w:szCs w:val="21"/>
        </w:rPr>
        <w:t>are in</w:t>
      </w:r>
      <w:r w:rsidRPr="00F91CF2">
        <w:rPr>
          <w:rStyle w:val="apple-converted-space"/>
          <w:rFonts w:ascii="Arial" w:hAnsi="Arial" w:cs="Arial"/>
          <w:color w:val="000000"/>
          <w:sz w:val="21"/>
          <w:szCs w:val="21"/>
        </w:rPr>
        <w:t> </w:t>
      </w:r>
      <w:r w:rsidRPr="00F91CF2">
        <w:rPr>
          <w:rStyle w:val="HTMLCode"/>
          <w:rFonts w:ascii="Arial" w:hAnsi="Arial" w:cs="Arial"/>
          <w:color w:val="000000"/>
          <w:sz w:val="21"/>
          <w:szCs w:val="21"/>
          <w:bdr w:val="none" w:sz="0" w:space="0" w:color="auto" w:frame="1"/>
          <w:shd w:val="clear" w:color="auto" w:fill="EEEEEE"/>
        </w:rPr>
        <w:t>System.out.println()</w:t>
      </w:r>
      <w:r w:rsidRPr="00F91CF2">
        <w:rPr>
          <w:rStyle w:val="apple-converted-space"/>
          <w:rFonts w:ascii="Arial" w:hAnsi="Arial" w:cs="Arial"/>
          <w:color w:val="000000"/>
          <w:sz w:val="21"/>
          <w:szCs w:val="21"/>
        </w:rPr>
        <w:t> </w:t>
      </w:r>
      <w:r w:rsidRPr="00F91CF2">
        <w:rPr>
          <w:rFonts w:ascii="Arial" w:hAnsi="Arial" w:cs="Arial"/>
          <w:color w:val="000000"/>
          <w:sz w:val="21"/>
          <w:szCs w:val="21"/>
        </w:rPr>
        <w:t>in the Java. I searched and found a different answer like these:</w:t>
      </w:r>
    </w:p>
    <w:p w:rsidR="001621A4" w:rsidRPr="00F91CF2" w:rsidRDefault="001621A4" w:rsidP="00AE07BE">
      <w:pPr>
        <w:pStyle w:val="NormalWeb"/>
        <w:numPr>
          <w:ilvl w:val="0"/>
          <w:numId w:val="7"/>
        </w:numPr>
        <w:spacing w:before="0" w:beforeAutospacing="0" w:after="240" w:afterAutospacing="0" w:line="270" w:lineRule="atLeast"/>
        <w:ind w:left="450"/>
        <w:textAlignment w:val="baseline"/>
        <w:rPr>
          <w:rFonts w:ascii="Arial" w:hAnsi="Arial" w:cs="Arial"/>
          <w:color w:val="000000"/>
          <w:sz w:val="21"/>
          <w:szCs w:val="21"/>
        </w:rPr>
      </w:pPr>
      <w:r w:rsidRPr="00F91CF2">
        <w:rPr>
          <w:rFonts w:ascii="Arial" w:hAnsi="Arial" w:cs="Arial"/>
          <w:color w:val="000000"/>
          <w:sz w:val="21"/>
          <w:szCs w:val="21"/>
        </w:rPr>
        <w:t>System is a built-in class present in java.lang package. This class has a final modifier, which means that, it cannot be inherited by other classes. It contains pre-defined methods and fi</w:t>
      </w:r>
      <w:r w:rsidR="00A97370">
        <w:rPr>
          <w:rFonts w:ascii="Arial" w:hAnsi="Arial" w:cs="Arial"/>
          <w:color w:val="000000"/>
          <w:sz w:val="21"/>
          <w:szCs w:val="21"/>
        </w:rPr>
        <w:tab/>
      </w:r>
      <w:r w:rsidRPr="00F91CF2">
        <w:rPr>
          <w:rFonts w:ascii="Arial" w:hAnsi="Arial" w:cs="Arial"/>
          <w:color w:val="000000"/>
          <w:sz w:val="21"/>
          <w:szCs w:val="21"/>
        </w:rPr>
        <w:t>elds, which provides facilities like standard input, output, etc.</w:t>
      </w:r>
    </w:p>
    <w:p w:rsidR="001621A4" w:rsidRPr="00F91CF2" w:rsidRDefault="001621A4" w:rsidP="00AE07BE">
      <w:pPr>
        <w:pStyle w:val="NormalWeb"/>
        <w:numPr>
          <w:ilvl w:val="0"/>
          <w:numId w:val="7"/>
        </w:numPr>
        <w:spacing w:before="0" w:beforeAutospacing="0" w:after="240" w:afterAutospacing="0" w:line="270" w:lineRule="atLeast"/>
        <w:ind w:left="450"/>
        <w:textAlignment w:val="baseline"/>
        <w:rPr>
          <w:rFonts w:ascii="Arial" w:hAnsi="Arial" w:cs="Arial"/>
          <w:color w:val="000000"/>
          <w:sz w:val="21"/>
          <w:szCs w:val="21"/>
        </w:rPr>
      </w:pPr>
      <w:r w:rsidRPr="00F91CF2">
        <w:rPr>
          <w:rFonts w:ascii="Arial" w:hAnsi="Arial" w:cs="Arial"/>
          <w:color w:val="000000"/>
          <w:sz w:val="21"/>
          <w:szCs w:val="21"/>
        </w:rPr>
        <w:t>out is a static final field (ie, variable)in System class which is of the type PrintStream (a built-in class, contains methods to print the different data values). static fields and methods must be accessed by using the class name, so ( System.out ).</w:t>
      </w:r>
    </w:p>
    <w:p w:rsidR="001621A4" w:rsidRPr="00F91CF2" w:rsidRDefault="001621A4" w:rsidP="00AE07BE">
      <w:pPr>
        <w:pStyle w:val="NormalWeb"/>
        <w:numPr>
          <w:ilvl w:val="0"/>
          <w:numId w:val="7"/>
        </w:numPr>
        <w:spacing w:before="0" w:beforeAutospacing="0" w:after="240" w:afterAutospacing="0" w:line="270" w:lineRule="atLeast"/>
        <w:ind w:left="450"/>
        <w:textAlignment w:val="baseline"/>
        <w:rPr>
          <w:rFonts w:ascii="Arial" w:hAnsi="Arial" w:cs="Arial"/>
          <w:color w:val="000000"/>
          <w:sz w:val="21"/>
          <w:szCs w:val="21"/>
        </w:rPr>
      </w:pPr>
      <w:r w:rsidRPr="00F91CF2">
        <w:rPr>
          <w:rFonts w:ascii="Arial" w:hAnsi="Arial" w:cs="Arial"/>
          <w:color w:val="000000"/>
          <w:sz w:val="21"/>
          <w:szCs w:val="21"/>
        </w:rPr>
        <w:t>out here denotes the reference variable of the type PrintStream class.</w:t>
      </w:r>
    </w:p>
    <w:p w:rsidR="001621A4" w:rsidRPr="00F91CF2" w:rsidRDefault="001621A4" w:rsidP="00AE07BE">
      <w:pPr>
        <w:pStyle w:val="NormalWeb"/>
        <w:numPr>
          <w:ilvl w:val="0"/>
          <w:numId w:val="7"/>
        </w:numPr>
        <w:spacing w:before="0" w:beforeAutospacing="0" w:after="240" w:afterAutospacing="0" w:line="270" w:lineRule="atLeast"/>
        <w:ind w:left="450"/>
        <w:textAlignment w:val="baseline"/>
        <w:rPr>
          <w:rFonts w:ascii="Arial" w:hAnsi="Arial" w:cs="Arial"/>
          <w:color w:val="000000"/>
          <w:sz w:val="21"/>
          <w:szCs w:val="21"/>
        </w:rPr>
      </w:pPr>
      <w:r w:rsidRPr="00F91CF2">
        <w:rPr>
          <w:rFonts w:ascii="Arial" w:hAnsi="Arial" w:cs="Arial"/>
          <w:color w:val="000000"/>
          <w:sz w:val="21"/>
          <w:szCs w:val="21"/>
        </w:rPr>
        <w:t>println() is a public method in PrintStream class to print the data values. Hence to access a method in PrintStream class, we use out.println() (as non static methods and fields can only be accessed by using the refrence varialble)</w:t>
      </w:r>
    </w:p>
    <w:p w:rsidR="001621A4" w:rsidRPr="00F91CF2" w:rsidRDefault="001621A4" w:rsidP="001621A4">
      <w:pPr>
        <w:rPr>
          <w:rFonts w:ascii="Arial" w:hAnsi="Arial" w:cs="Arial"/>
        </w:rPr>
      </w:pPr>
    </w:p>
    <w:p w:rsidR="001621A4" w:rsidRPr="00F91CF2" w:rsidRDefault="001621A4" w:rsidP="00AE07BE">
      <w:pPr>
        <w:numPr>
          <w:ilvl w:val="0"/>
          <w:numId w:val="8"/>
        </w:numPr>
        <w:spacing w:line="225" w:lineRule="atLeast"/>
        <w:ind w:left="376"/>
        <w:textAlignment w:val="baseline"/>
        <w:rPr>
          <w:rFonts w:ascii="Arial" w:hAnsi="Arial" w:cs="Arial"/>
          <w:color w:val="000000"/>
          <w:sz w:val="18"/>
          <w:szCs w:val="18"/>
        </w:rPr>
      </w:pPr>
      <w:r w:rsidRPr="00F91CF2">
        <w:rPr>
          <w:rFonts w:ascii="Arial" w:hAnsi="Arial" w:cs="Arial"/>
          <w:color w:val="000000"/>
          <w:sz w:val="18"/>
        </w:rPr>
        <w:t>System </w:t>
      </w:r>
      <w:r w:rsidRPr="00F91CF2">
        <w:rPr>
          <w:rFonts w:ascii="Arial" w:hAnsi="Arial" w:cs="Arial"/>
          <w:color w:val="000000"/>
          <w:sz w:val="18"/>
          <w:szCs w:val="18"/>
        </w:rPr>
        <w:t>is static class and cannot be instantiated</w:t>
      </w:r>
    </w:p>
    <w:p w:rsidR="001621A4" w:rsidRPr="00F91CF2" w:rsidRDefault="001621A4" w:rsidP="00AE07BE">
      <w:pPr>
        <w:numPr>
          <w:ilvl w:val="0"/>
          <w:numId w:val="8"/>
        </w:numPr>
        <w:spacing w:line="225" w:lineRule="atLeast"/>
        <w:ind w:left="376"/>
        <w:textAlignment w:val="baseline"/>
        <w:rPr>
          <w:rFonts w:ascii="Arial" w:hAnsi="Arial" w:cs="Arial"/>
          <w:color w:val="000000"/>
          <w:sz w:val="18"/>
          <w:szCs w:val="18"/>
        </w:rPr>
      </w:pPr>
      <w:r w:rsidRPr="00F91CF2">
        <w:rPr>
          <w:rFonts w:ascii="Arial" w:hAnsi="Arial" w:cs="Arial"/>
          <w:color w:val="000000"/>
          <w:sz w:val="18"/>
        </w:rPr>
        <w:lastRenderedPageBreak/>
        <w:t>out </w:t>
      </w:r>
      <w:r w:rsidRPr="00F91CF2">
        <w:rPr>
          <w:rFonts w:ascii="Arial" w:hAnsi="Arial" w:cs="Arial"/>
          <w:color w:val="000000"/>
          <w:sz w:val="18"/>
          <w:szCs w:val="18"/>
        </w:rPr>
        <w:t>is a reference variable defined in</w:t>
      </w:r>
      <w:r w:rsidRPr="00F91CF2">
        <w:rPr>
          <w:rFonts w:ascii="Arial" w:hAnsi="Arial" w:cs="Arial"/>
          <w:color w:val="000000"/>
          <w:sz w:val="18"/>
        </w:rPr>
        <w:t> System</w:t>
      </w:r>
    </w:p>
    <w:p w:rsidR="001621A4" w:rsidRPr="00F91CF2" w:rsidRDefault="001621A4" w:rsidP="00AE07BE">
      <w:pPr>
        <w:numPr>
          <w:ilvl w:val="0"/>
          <w:numId w:val="8"/>
        </w:numPr>
        <w:spacing w:line="225" w:lineRule="atLeast"/>
        <w:ind w:left="376"/>
        <w:textAlignment w:val="baseline"/>
        <w:rPr>
          <w:rFonts w:ascii="Arial" w:hAnsi="Arial" w:cs="Arial"/>
          <w:color w:val="000000"/>
          <w:sz w:val="18"/>
          <w:szCs w:val="18"/>
        </w:rPr>
      </w:pPr>
      <w:r w:rsidRPr="00F91CF2">
        <w:rPr>
          <w:rFonts w:ascii="Arial" w:hAnsi="Arial" w:cs="Arial"/>
          <w:color w:val="000000"/>
          <w:sz w:val="18"/>
        </w:rPr>
        <w:t>println() </w:t>
      </w:r>
      <w:r w:rsidRPr="00F91CF2">
        <w:rPr>
          <w:rFonts w:ascii="Arial" w:hAnsi="Arial" w:cs="Arial"/>
          <w:color w:val="000000"/>
          <w:sz w:val="18"/>
          <w:szCs w:val="18"/>
        </w:rPr>
        <w:t>is the method used to print on standard output.</w:t>
      </w:r>
    </w:p>
    <w:p w:rsidR="001621A4" w:rsidRPr="00F91CF2" w:rsidRDefault="001621A4" w:rsidP="001621A4">
      <w:pPr>
        <w:rPr>
          <w:rFonts w:ascii="Arial" w:hAnsi="Arial" w:cs="Arial"/>
        </w:rPr>
      </w:pPr>
    </w:p>
    <w:p w:rsidR="001621A4" w:rsidRPr="00F91CF2" w:rsidRDefault="001621A4" w:rsidP="001621A4">
      <w:pPr>
        <w:rPr>
          <w:rFonts w:ascii="Arial" w:hAnsi="Arial" w:cs="Arial"/>
        </w:rPr>
      </w:pPr>
    </w:p>
    <w:p w:rsidR="001621A4" w:rsidRPr="00F91CF2" w:rsidRDefault="001621A4" w:rsidP="001621A4">
      <w:pPr>
        <w:outlineLvl w:val="0"/>
        <w:rPr>
          <w:rFonts w:ascii="Arial" w:hAnsi="Arial" w:cs="Arial"/>
          <w:b/>
          <w:bCs/>
          <w:color w:val="000000"/>
          <w:kern w:val="36"/>
          <w:sz w:val="30"/>
          <w:szCs w:val="30"/>
        </w:rPr>
      </w:pPr>
      <w:r w:rsidRPr="00F91CF2">
        <w:rPr>
          <w:rFonts w:ascii="Arial" w:hAnsi="Arial" w:cs="Arial"/>
          <w:b/>
          <w:bCs/>
          <w:color w:val="000000"/>
          <w:kern w:val="36"/>
          <w:sz w:val="30"/>
          <w:szCs w:val="30"/>
        </w:rPr>
        <w:t>Passing String array as argument to main() method</w:t>
      </w:r>
    </w:p>
    <w:p w:rsidR="001621A4" w:rsidRPr="00F91CF2" w:rsidRDefault="001621A4" w:rsidP="001621A4">
      <w:pPr>
        <w:pStyle w:val="Heading1"/>
        <w:shd w:val="clear" w:color="auto" w:fill="FFFFFF"/>
        <w:spacing w:before="0" w:beforeAutospacing="0" w:after="0" w:afterAutospacing="0"/>
        <w:textAlignment w:val="baseline"/>
        <w:rPr>
          <w:rFonts w:ascii="Arial" w:hAnsi="Arial" w:cs="Arial"/>
          <w:color w:val="000000"/>
          <w:sz w:val="29"/>
          <w:szCs w:val="29"/>
        </w:rPr>
      </w:pPr>
      <w:r w:rsidRPr="00F91CF2">
        <w:rPr>
          <w:rFonts w:ascii="Arial" w:hAnsi="Arial" w:cs="Arial"/>
        </w:rPr>
        <w:t xml:space="preserve">Or </w:t>
      </w:r>
      <w:hyperlink r:id="rId84" w:history="1">
        <w:r w:rsidRPr="00F91CF2">
          <w:rPr>
            <w:rStyle w:val="Hyperlink"/>
            <w:rFonts w:ascii="Arial" w:hAnsi="Arial" w:cs="Arial"/>
            <w:color w:val="000000"/>
            <w:sz w:val="29"/>
            <w:szCs w:val="29"/>
            <w:bdr w:val="none" w:sz="0" w:space="0" w:color="auto" w:frame="1"/>
          </w:rPr>
          <w:t>What is the need of String array in the main method of JAVA</w:t>
        </w:r>
      </w:hyperlink>
    </w:p>
    <w:p w:rsidR="001621A4" w:rsidRPr="00F91CF2" w:rsidRDefault="001621A4" w:rsidP="001621A4">
      <w:pPr>
        <w:rPr>
          <w:rFonts w:ascii="Arial" w:hAnsi="Arial" w:cs="Arial"/>
        </w:rPr>
      </w:pPr>
    </w:p>
    <w:p w:rsidR="001621A4" w:rsidRPr="00016415" w:rsidRDefault="001621A4" w:rsidP="001621A4">
      <w:pPr>
        <w:rPr>
          <w:rFonts w:ascii="Arial" w:hAnsi="Arial" w:cs="Arial"/>
          <w:sz w:val="22"/>
          <w:szCs w:val="22"/>
        </w:rPr>
      </w:pPr>
    </w:p>
    <w:p w:rsidR="001621A4" w:rsidRPr="00016415" w:rsidRDefault="001621A4" w:rsidP="001621A4">
      <w:pPr>
        <w:rPr>
          <w:rFonts w:ascii="Arial" w:hAnsi="Arial" w:cs="Arial"/>
          <w:color w:val="000000"/>
          <w:sz w:val="22"/>
          <w:szCs w:val="22"/>
          <w:shd w:val="clear" w:color="auto" w:fill="F0E6D5"/>
        </w:rPr>
      </w:pPr>
      <w:r w:rsidRPr="00016415">
        <w:rPr>
          <w:rFonts w:ascii="Arial" w:hAnsi="Arial" w:cs="Arial"/>
          <w:color w:val="000000"/>
          <w:sz w:val="22"/>
          <w:szCs w:val="22"/>
          <w:shd w:val="clear" w:color="auto" w:fill="F0E6D5"/>
        </w:rPr>
        <w:t>Consider you have a method some thing like this</w:t>
      </w:r>
      <w:r w:rsidRPr="00016415">
        <w:rPr>
          <w:rStyle w:val="apple-converted-space"/>
          <w:rFonts w:ascii="Arial" w:hAnsi="Arial" w:cs="Arial"/>
          <w:color w:val="000000"/>
          <w:sz w:val="22"/>
          <w:szCs w:val="22"/>
          <w:shd w:val="clear" w:color="auto" w:fill="F0E6D5"/>
        </w:rPr>
        <w:t> </w:t>
      </w:r>
      <w:r w:rsidRPr="00016415">
        <w:rPr>
          <w:rFonts w:ascii="Arial" w:hAnsi="Arial" w:cs="Arial"/>
          <w:color w:val="000000"/>
          <w:sz w:val="22"/>
          <w:szCs w:val="22"/>
        </w:rPr>
        <w:br/>
      </w:r>
      <w:r w:rsidRPr="00016415">
        <w:rPr>
          <w:rFonts w:ascii="Arial" w:hAnsi="Arial" w:cs="Arial"/>
          <w:color w:val="000000"/>
          <w:sz w:val="22"/>
          <w:szCs w:val="22"/>
        </w:rPr>
        <w:br/>
      </w:r>
      <w:r w:rsidRPr="00016415">
        <w:rPr>
          <w:rFonts w:ascii="Arial" w:hAnsi="Arial" w:cs="Arial"/>
          <w:color w:val="000000"/>
          <w:sz w:val="22"/>
          <w:szCs w:val="22"/>
          <w:shd w:val="clear" w:color="auto" w:fill="F0E6D5"/>
        </w:rPr>
        <w:t>myMethod(int){ }</w:t>
      </w:r>
      <w:r w:rsidRPr="00016415">
        <w:rPr>
          <w:rStyle w:val="apple-converted-space"/>
          <w:rFonts w:ascii="Arial" w:hAnsi="Arial" w:cs="Arial"/>
          <w:color w:val="000000"/>
          <w:sz w:val="22"/>
          <w:szCs w:val="22"/>
          <w:shd w:val="clear" w:color="auto" w:fill="F0E6D5"/>
        </w:rPr>
        <w:t> </w:t>
      </w:r>
      <w:r w:rsidRPr="00016415">
        <w:rPr>
          <w:rFonts w:ascii="Arial" w:hAnsi="Arial" w:cs="Arial"/>
          <w:color w:val="000000"/>
          <w:sz w:val="22"/>
          <w:szCs w:val="22"/>
        </w:rPr>
        <w:br/>
      </w:r>
      <w:r w:rsidRPr="00016415">
        <w:rPr>
          <w:rFonts w:ascii="Arial" w:hAnsi="Arial" w:cs="Arial"/>
          <w:color w:val="000000"/>
          <w:sz w:val="22"/>
          <w:szCs w:val="22"/>
        </w:rPr>
        <w:br/>
      </w:r>
      <w:r w:rsidRPr="00016415">
        <w:rPr>
          <w:rFonts w:ascii="Arial" w:hAnsi="Arial" w:cs="Arial"/>
          <w:color w:val="000000"/>
          <w:sz w:val="22"/>
          <w:szCs w:val="22"/>
          <w:shd w:val="clear" w:color="auto" w:fill="F0E6D5"/>
        </w:rPr>
        <w:t>You can invoke this method only by passing an int like</w:t>
      </w:r>
      <w:r w:rsidRPr="00016415">
        <w:rPr>
          <w:rStyle w:val="apple-converted-space"/>
          <w:rFonts w:ascii="Arial" w:hAnsi="Arial" w:cs="Arial"/>
          <w:color w:val="000000"/>
          <w:sz w:val="22"/>
          <w:szCs w:val="22"/>
          <w:shd w:val="clear" w:color="auto" w:fill="F0E6D5"/>
        </w:rPr>
        <w:t> </w:t>
      </w:r>
      <w:r w:rsidRPr="00016415">
        <w:rPr>
          <w:rFonts w:ascii="Arial" w:hAnsi="Arial" w:cs="Arial"/>
          <w:color w:val="000000"/>
          <w:sz w:val="22"/>
          <w:szCs w:val="22"/>
        </w:rPr>
        <w:br/>
      </w:r>
      <w:r w:rsidRPr="00016415">
        <w:rPr>
          <w:rFonts w:ascii="Arial" w:hAnsi="Arial" w:cs="Arial"/>
          <w:color w:val="000000"/>
          <w:sz w:val="22"/>
          <w:szCs w:val="22"/>
        </w:rPr>
        <w:br/>
      </w:r>
      <w:r w:rsidRPr="00016415">
        <w:rPr>
          <w:rFonts w:ascii="Arial" w:hAnsi="Arial" w:cs="Arial"/>
          <w:color w:val="000000"/>
          <w:sz w:val="22"/>
          <w:szCs w:val="22"/>
          <w:shd w:val="clear" w:color="auto" w:fill="F0E6D5"/>
        </w:rPr>
        <w:t>myMethod(5) (or)</w:t>
      </w:r>
      <w:r w:rsidRPr="00016415">
        <w:rPr>
          <w:rStyle w:val="apple-converted-space"/>
          <w:rFonts w:ascii="Arial" w:hAnsi="Arial" w:cs="Arial"/>
          <w:color w:val="000000"/>
          <w:sz w:val="22"/>
          <w:szCs w:val="22"/>
          <w:shd w:val="clear" w:color="auto" w:fill="F0E6D5"/>
        </w:rPr>
        <w:t> </w:t>
      </w:r>
      <w:r w:rsidRPr="00016415">
        <w:rPr>
          <w:rFonts w:ascii="Arial" w:hAnsi="Arial" w:cs="Arial"/>
          <w:color w:val="000000"/>
          <w:sz w:val="22"/>
          <w:szCs w:val="22"/>
        </w:rPr>
        <w:br/>
      </w:r>
      <w:r w:rsidRPr="00016415">
        <w:rPr>
          <w:rFonts w:ascii="Arial" w:hAnsi="Arial" w:cs="Arial"/>
          <w:color w:val="000000"/>
          <w:sz w:val="22"/>
          <w:szCs w:val="22"/>
          <w:shd w:val="clear" w:color="auto" w:fill="F0E6D5"/>
        </w:rPr>
        <w:t>myMethod(a) // "a" holding some int value</w:t>
      </w:r>
      <w:r w:rsidRPr="00016415">
        <w:rPr>
          <w:rStyle w:val="apple-converted-space"/>
          <w:rFonts w:ascii="Arial" w:hAnsi="Arial" w:cs="Arial"/>
          <w:color w:val="000000"/>
          <w:sz w:val="22"/>
          <w:szCs w:val="22"/>
          <w:shd w:val="clear" w:color="auto" w:fill="F0E6D5"/>
        </w:rPr>
        <w:t> </w:t>
      </w:r>
      <w:r w:rsidRPr="00016415">
        <w:rPr>
          <w:rFonts w:ascii="Arial" w:hAnsi="Arial" w:cs="Arial"/>
          <w:color w:val="000000"/>
          <w:sz w:val="22"/>
          <w:szCs w:val="22"/>
        </w:rPr>
        <w:br/>
      </w:r>
      <w:r w:rsidRPr="00016415">
        <w:rPr>
          <w:rFonts w:ascii="Arial" w:hAnsi="Arial" w:cs="Arial"/>
          <w:color w:val="000000"/>
          <w:sz w:val="22"/>
          <w:szCs w:val="22"/>
        </w:rPr>
        <w:br/>
      </w:r>
      <w:r w:rsidRPr="00016415">
        <w:rPr>
          <w:rFonts w:ascii="Arial" w:hAnsi="Arial" w:cs="Arial"/>
          <w:color w:val="000000"/>
          <w:sz w:val="22"/>
          <w:szCs w:val="22"/>
          <w:shd w:val="clear" w:color="auto" w:fill="F0E6D5"/>
        </w:rPr>
        <w:t>You can never invoke this method like this</w:t>
      </w:r>
      <w:r w:rsidRPr="00016415">
        <w:rPr>
          <w:rStyle w:val="apple-converted-space"/>
          <w:rFonts w:ascii="Arial" w:hAnsi="Arial" w:cs="Arial"/>
          <w:color w:val="000000"/>
          <w:sz w:val="22"/>
          <w:szCs w:val="22"/>
          <w:shd w:val="clear" w:color="auto" w:fill="F0E6D5"/>
        </w:rPr>
        <w:t> </w:t>
      </w:r>
      <w:r w:rsidRPr="00016415">
        <w:rPr>
          <w:rFonts w:ascii="Arial" w:hAnsi="Arial" w:cs="Arial"/>
          <w:color w:val="000000"/>
          <w:sz w:val="22"/>
          <w:szCs w:val="22"/>
        </w:rPr>
        <w:br/>
      </w:r>
      <w:r w:rsidRPr="00016415">
        <w:rPr>
          <w:rFonts w:ascii="Arial" w:hAnsi="Arial" w:cs="Arial"/>
          <w:color w:val="000000"/>
          <w:sz w:val="22"/>
          <w:szCs w:val="22"/>
        </w:rPr>
        <w:br/>
      </w:r>
      <w:r w:rsidRPr="00016415">
        <w:rPr>
          <w:rFonts w:ascii="Arial" w:hAnsi="Arial" w:cs="Arial"/>
          <w:color w:val="000000"/>
          <w:sz w:val="22"/>
          <w:szCs w:val="22"/>
          <w:shd w:val="clear" w:color="auto" w:fill="F0E6D5"/>
        </w:rPr>
        <w:t>myMethod("Hello");</w:t>
      </w:r>
      <w:r w:rsidRPr="00016415">
        <w:rPr>
          <w:rStyle w:val="apple-converted-space"/>
          <w:rFonts w:ascii="Arial" w:hAnsi="Arial" w:cs="Arial"/>
          <w:color w:val="000000"/>
          <w:sz w:val="22"/>
          <w:szCs w:val="22"/>
          <w:shd w:val="clear" w:color="auto" w:fill="F0E6D5"/>
        </w:rPr>
        <w:t> </w:t>
      </w:r>
      <w:r w:rsidRPr="00016415">
        <w:rPr>
          <w:rFonts w:ascii="Arial" w:hAnsi="Arial" w:cs="Arial"/>
          <w:color w:val="000000"/>
          <w:sz w:val="22"/>
          <w:szCs w:val="22"/>
        </w:rPr>
        <w:br/>
      </w:r>
      <w:r w:rsidRPr="00016415">
        <w:rPr>
          <w:rFonts w:ascii="Arial" w:hAnsi="Arial" w:cs="Arial"/>
          <w:color w:val="000000"/>
          <w:sz w:val="22"/>
          <w:szCs w:val="22"/>
        </w:rPr>
        <w:br/>
      </w:r>
      <w:r w:rsidRPr="00016415">
        <w:rPr>
          <w:rFonts w:ascii="Arial" w:hAnsi="Arial" w:cs="Arial"/>
          <w:color w:val="000000"/>
          <w:sz w:val="22"/>
          <w:szCs w:val="22"/>
          <w:shd w:val="clear" w:color="auto" w:fill="F0E6D5"/>
        </w:rPr>
        <w:t>Similary JVM always invokes the main method which takes String array as an argument. If it cant find one then a exception would be thrown.</w:t>
      </w:r>
    </w:p>
    <w:p w:rsidR="001621A4" w:rsidRPr="00F91CF2" w:rsidRDefault="001621A4" w:rsidP="001621A4">
      <w:pPr>
        <w:rPr>
          <w:rFonts w:ascii="Arial" w:hAnsi="Arial" w:cs="Arial"/>
          <w:color w:val="000000"/>
          <w:sz w:val="15"/>
          <w:szCs w:val="15"/>
          <w:shd w:val="clear" w:color="auto" w:fill="F0E6D5"/>
        </w:rPr>
      </w:pPr>
    </w:p>
    <w:p w:rsidR="001621A4" w:rsidRPr="00F91CF2" w:rsidRDefault="001621A4" w:rsidP="00AE07BE">
      <w:pPr>
        <w:numPr>
          <w:ilvl w:val="0"/>
          <w:numId w:val="9"/>
        </w:numPr>
        <w:shd w:val="clear" w:color="auto" w:fill="666666"/>
        <w:spacing w:line="272" w:lineRule="atLeast"/>
        <w:ind w:left="0"/>
        <w:textAlignment w:val="baseline"/>
        <w:rPr>
          <w:rFonts w:ascii="Arial" w:hAnsi="Arial" w:cs="Arial"/>
          <w:color w:val="FFFFFF"/>
          <w:sz w:val="25"/>
          <w:szCs w:val="25"/>
        </w:rPr>
      </w:pPr>
      <w:r w:rsidRPr="00F91CF2">
        <w:rPr>
          <w:rFonts w:ascii="Arial" w:hAnsi="Arial" w:cs="Arial"/>
          <w:color w:val="000000"/>
          <w:sz w:val="15"/>
          <w:szCs w:val="15"/>
          <w:shd w:val="clear" w:color="auto" w:fill="F0E6D5"/>
        </w:rPr>
        <w:t>‘</w:t>
      </w:r>
      <w:r w:rsidRPr="00F91CF2">
        <w:rPr>
          <w:rFonts w:ascii="Arial" w:hAnsi="Arial" w:cs="Arial"/>
          <w:color w:val="FFFFFF"/>
          <w:sz w:val="25"/>
          <w:szCs w:val="25"/>
        </w:rPr>
        <w:t>java takes command line arguments from user so as to execute the program,that's why we always mention arguments for main() , now java always assumes that the argumetns are of String type which may be appropriately converted to any other type later. that is why we pass string array to hold the command line argumetns supplied by the user.</w:t>
      </w:r>
    </w:p>
    <w:p w:rsidR="001621A4" w:rsidRPr="00F91CF2" w:rsidRDefault="001621A4" w:rsidP="00AE07BE">
      <w:pPr>
        <w:numPr>
          <w:ilvl w:val="0"/>
          <w:numId w:val="9"/>
        </w:numPr>
        <w:shd w:val="clear" w:color="auto" w:fill="666666"/>
        <w:spacing w:line="160" w:lineRule="atLeast"/>
        <w:ind w:left="0"/>
        <w:textAlignment w:val="baseline"/>
        <w:rPr>
          <w:rFonts w:ascii="Arial" w:hAnsi="Arial" w:cs="Arial"/>
          <w:color w:val="FFFFFF"/>
          <w:sz w:val="20"/>
          <w:szCs w:val="20"/>
        </w:rPr>
      </w:pPr>
    </w:p>
    <w:p w:rsidR="001621A4" w:rsidRPr="00F91CF2" w:rsidRDefault="001621A4" w:rsidP="001621A4">
      <w:pPr>
        <w:jc w:val="center"/>
        <w:rPr>
          <w:rFonts w:ascii="Arial" w:hAnsi="Arial" w:cs="Arial"/>
          <w:b/>
          <w:sz w:val="96"/>
          <w:szCs w:val="96"/>
        </w:rPr>
      </w:pPr>
      <w:r w:rsidRPr="00F91CF2">
        <w:rPr>
          <w:rFonts w:ascii="Arial" w:hAnsi="Arial" w:cs="Arial"/>
          <w:color w:val="000000"/>
          <w:sz w:val="15"/>
          <w:szCs w:val="15"/>
          <w:shd w:val="clear" w:color="auto" w:fill="F0E6D5"/>
        </w:rPr>
        <w:t>’</w:t>
      </w:r>
    </w:p>
    <w:p w:rsidR="001621A4" w:rsidRPr="00F91CF2" w:rsidRDefault="001621A4" w:rsidP="001621A4">
      <w:pPr>
        <w:pStyle w:val="NormalWeb"/>
        <w:tabs>
          <w:tab w:val="left" w:pos="1800"/>
          <w:tab w:val="center" w:pos="9967"/>
        </w:tabs>
        <w:jc w:val="center"/>
        <w:rPr>
          <w:rFonts w:ascii="Arial" w:hAnsi="Arial" w:cs="Arial"/>
          <w:b/>
          <w:color w:val="828282"/>
          <w:sz w:val="96"/>
          <w:szCs w:val="96"/>
        </w:rPr>
      </w:pPr>
      <w:r w:rsidRPr="00F91CF2">
        <w:rPr>
          <w:rFonts w:ascii="Arial" w:hAnsi="Arial" w:cs="Arial"/>
          <w:b/>
          <w:color w:val="828282"/>
          <w:sz w:val="96"/>
          <w:szCs w:val="96"/>
        </w:rPr>
        <w:t>Static</w:t>
      </w:r>
    </w:p>
    <w:p w:rsidR="001621A4" w:rsidRPr="00F91CF2" w:rsidRDefault="001621A4" w:rsidP="001621A4">
      <w:pPr>
        <w:shd w:val="clear" w:color="auto" w:fill="FFFFFF"/>
        <w:spacing w:after="240" w:line="267" w:lineRule="atLeast"/>
        <w:textAlignment w:val="baseline"/>
        <w:rPr>
          <w:rFonts w:ascii="Arial" w:hAnsi="Arial" w:cs="Arial"/>
          <w:color w:val="000000"/>
          <w:sz w:val="21"/>
          <w:szCs w:val="21"/>
        </w:rPr>
      </w:pPr>
      <w:r w:rsidRPr="00F91CF2">
        <w:rPr>
          <w:rFonts w:ascii="Arial" w:hAnsi="Arial" w:cs="Arial"/>
          <w:color w:val="000000"/>
          <w:sz w:val="21"/>
          <w:szCs w:val="21"/>
        </w:rPr>
        <w:t>Static means that the variable or method marked as such is available at the class level. In other words, you don't need to create an instance of the class to access it.</w:t>
      </w:r>
    </w:p>
    <w:p w:rsidR="001621A4" w:rsidRPr="00F91CF2" w:rsidRDefault="001621A4" w:rsidP="001621A4">
      <w:pPr>
        <w:rPr>
          <w:rFonts w:ascii="Arial" w:hAnsi="Arial" w:cs="Arial"/>
          <w:sz w:val="20"/>
          <w:szCs w:val="20"/>
        </w:rPr>
      </w:pPr>
      <w:r w:rsidRPr="00F91CF2">
        <w:rPr>
          <w:rFonts w:ascii="Arial" w:hAnsi="Arial" w:cs="Arial"/>
          <w:color w:val="000000"/>
          <w:sz w:val="21"/>
          <w:szCs w:val="21"/>
        </w:rPr>
        <w:t>a static member is at the class level. Therefore, the said member is loaded into memory by the JVM once for that class (when the class is loaded). That is, there aren't</w:t>
      </w:r>
      <w:r w:rsidRPr="00F91CF2">
        <w:rPr>
          <w:rFonts w:ascii="Arial" w:hAnsi="Arial" w:cs="Arial"/>
          <w:color w:val="000000"/>
          <w:sz w:val="21"/>
        </w:rPr>
        <w:t> </w:t>
      </w:r>
      <w:r w:rsidRPr="00F91CF2">
        <w:rPr>
          <w:rFonts w:ascii="Arial" w:hAnsi="Arial" w:cs="Arial"/>
          <w:i/>
          <w:iCs/>
          <w:color w:val="000000"/>
          <w:sz w:val="21"/>
        </w:rPr>
        <w:t>n</w:t>
      </w:r>
      <w:r w:rsidRPr="00F91CF2">
        <w:rPr>
          <w:rFonts w:ascii="Arial" w:hAnsi="Arial" w:cs="Arial"/>
          <w:color w:val="000000"/>
          <w:sz w:val="21"/>
        </w:rPr>
        <w:t> </w:t>
      </w:r>
      <w:r w:rsidRPr="00F91CF2">
        <w:rPr>
          <w:rFonts w:ascii="Arial" w:hAnsi="Arial" w:cs="Arial"/>
          <w:color w:val="000000"/>
          <w:sz w:val="21"/>
          <w:szCs w:val="21"/>
        </w:rPr>
        <w:t>instances of a static member loaded for</w:t>
      </w:r>
      <w:r w:rsidRPr="00F91CF2">
        <w:rPr>
          <w:rFonts w:ascii="Arial" w:hAnsi="Arial" w:cs="Arial"/>
          <w:color w:val="000000"/>
          <w:sz w:val="21"/>
        </w:rPr>
        <w:t> </w:t>
      </w:r>
      <w:r w:rsidRPr="00F91CF2">
        <w:rPr>
          <w:rFonts w:ascii="Arial" w:hAnsi="Arial" w:cs="Arial"/>
          <w:i/>
          <w:iCs/>
          <w:color w:val="000000"/>
          <w:sz w:val="21"/>
        </w:rPr>
        <w:t>n</w:t>
      </w:r>
      <w:r w:rsidRPr="00F91CF2">
        <w:rPr>
          <w:rFonts w:ascii="Arial" w:hAnsi="Arial" w:cs="Arial"/>
          <w:color w:val="000000"/>
          <w:sz w:val="21"/>
        </w:rPr>
        <w:t> </w:t>
      </w:r>
      <w:r w:rsidRPr="00F91CF2">
        <w:rPr>
          <w:rFonts w:ascii="Arial" w:hAnsi="Arial" w:cs="Arial"/>
          <w:color w:val="000000"/>
          <w:sz w:val="21"/>
          <w:szCs w:val="21"/>
        </w:rPr>
        <w:t>instances of the class to which it belongs.</w:t>
      </w:r>
    </w:p>
    <w:p w:rsidR="001621A4" w:rsidRPr="00F91CF2" w:rsidRDefault="001621A4" w:rsidP="001621A4">
      <w:pPr>
        <w:rPr>
          <w:rFonts w:ascii="Arial" w:hAnsi="Arial" w:cs="Arial"/>
          <w:sz w:val="20"/>
          <w:szCs w:val="20"/>
        </w:rPr>
      </w:pPr>
      <w:r w:rsidRPr="00F91CF2">
        <w:rPr>
          <w:rFonts w:ascii="Arial" w:hAnsi="Arial" w:cs="Arial"/>
          <w:sz w:val="20"/>
          <w:szCs w:val="20"/>
        </w:rPr>
        <w:t>Static means one per class, not one for each object no matter how many instance of a class might exist. This means that you can use them without creating an instance of a class.Static methods are implicitly final, because overriding is done based on the type of the object, and static methods are attached to a class, not an object. A static method in a superclass can be shadowed by another static method in a subclass, as long as the original method was not declared final. However, you can't override a static method with a nonstatic method. In other words, you can't change a static method into an instance method in a subclass.</w:t>
      </w:r>
    </w:p>
    <w:p w:rsidR="001621A4" w:rsidRPr="00F91CF2" w:rsidRDefault="001621A4" w:rsidP="001621A4">
      <w:pPr>
        <w:spacing w:line="267" w:lineRule="atLeast"/>
        <w:textAlignment w:val="baseline"/>
        <w:rPr>
          <w:rFonts w:ascii="Arial" w:hAnsi="Arial" w:cs="Arial"/>
          <w:color w:val="000000"/>
          <w:sz w:val="21"/>
          <w:szCs w:val="21"/>
        </w:rPr>
      </w:pPr>
    </w:p>
    <w:p w:rsidR="001621A4" w:rsidRPr="00F91CF2" w:rsidRDefault="001621A4" w:rsidP="001621A4">
      <w:pPr>
        <w:shd w:val="clear" w:color="auto" w:fill="FFFFFF"/>
        <w:spacing w:after="240" w:line="267" w:lineRule="atLeast"/>
        <w:textAlignment w:val="baseline"/>
        <w:rPr>
          <w:rFonts w:ascii="Arial" w:hAnsi="Arial" w:cs="Arial"/>
          <w:color w:val="000000"/>
          <w:sz w:val="21"/>
          <w:szCs w:val="21"/>
        </w:rPr>
      </w:pPr>
      <w:r w:rsidRPr="00F91CF2">
        <w:rPr>
          <w:rFonts w:ascii="Arial" w:hAnsi="Arial" w:cs="Arial"/>
          <w:color w:val="000000"/>
          <w:sz w:val="21"/>
          <w:szCs w:val="21"/>
        </w:rPr>
        <w:t>Does this definition make sense ?</w:t>
      </w:r>
    </w:p>
    <w:p w:rsidR="001621A4" w:rsidRPr="00F91CF2" w:rsidRDefault="001621A4" w:rsidP="001621A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textAlignment w:val="baseline"/>
        <w:rPr>
          <w:rFonts w:ascii="Arial" w:hAnsi="Arial" w:cs="Arial"/>
          <w:color w:val="000000"/>
          <w:sz w:val="21"/>
          <w:szCs w:val="21"/>
        </w:rPr>
      </w:pPr>
      <w:r w:rsidRPr="00F91CF2">
        <w:rPr>
          <w:rFonts w:ascii="Arial" w:hAnsi="Arial" w:cs="Arial"/>
          <w:color w:val="00008B"/>
          <w:sz w:val="21"/>
        </w:rPr>
        <w:lastRenderedPageBreak/>
        <w:t>privatestaticfinal</w:t>
      </w:r>
      <w:r w:rsidRPr="00F91CF2">
        <w:rPr>
          <w:rFonts w:ascii="Arial" w:hAnsi="Arial" w:cs="Arial"/>
          <w:color w:val="2B91AF"/>
          <w:sz w:val="21"/>
        </w:rPr>
        <w:t>String</w:t>
      </w:r>
      <w:r w:rsidRPr="00F91CF2">
        <w:rPr>
          <w:rFonts w:ascii="Arial" w:hAnsi="Arial" w:cs="Arial"/>
          <w:color w:val="000000"/>
          <w:sz w:val="21"/>
        </w:rPr>
        <w:t xml:space="preserve"> string = </w:t>
      </w:r>
      <w:r w:rsidRPr="00F91CF2">
        <w:rPr>
          <w:rFonts w:ascii="Arial" w:hAnsi="Arial" w:cs="Arial"/>
          <w:color w:val="800000"/>
          <w:sz w:val="21"/>
        </w:rPr>
        <w:t>"Constant string"</w:t>
      </w:r>
      <w:r w:rsidRPr="00F91CF2">
        <w:rPr>
          <w:rFonts w:ascii="Arial" w:hAnsi="Arial" w:cs="Arial"/>
          <w:color w:val="000000"/>
          <w:sz w:val="21"/>
        </w:rPr>
        <w:t>;</w:t>
      </w:r>
    </w:p>
    <w:p w:rsidR="001621A4" w:rsidRPr="00F91CF2" w:rsidRDefault="001621A4" w:rsidP="001621A4">
      <w:pPr>
        <w:shd w:val="clear" w:color="auto" w:fill="FFFFFF"/>
        <w:spacing w:after="240" w:line="267" w:lineRule="atLeast"/>
        <w:textAlignment w:val="baseline"/>
        <w:rPr>
          <w:rFonts w:ascii="Arial" w:hAnsi="Arial" w:cs="Arial"/>
          <w:color w:val="000000"/>
          <w:sz w:val="21"/>
          <w:szCs w:val="21"/>
        </w:rPr>
      </w:pPr>
      <w:r w:rsidRPr="00F91CF2">
        <w:rPr>
          <w:rFonts w:ascii="Arial" w:hAnsi="Arial" w:cs="Arial"/>
          <w:color w:val="000000"/>
          <w:sz w:val="21"/>
          <w:szCs w:val="21"/>
        </w:rPr>
        <w:t>It makes sense, yes. This is how constants are defined in Java.</w:t>
      </w:r>
    </w:p>
    <w:p w:rsidR="001621A4" w:rsidRPr="00F91CF2" w:rsidRDefault="001621A4" w:rsidP="00AE07BE">
      <w:pPr>
        <w:numPr>
          <w:ilvl w:val="0"/>
          <w:numId w:val="10"/>
        </w:numPr>
        <w:spacing w:line="267" w:lineRule="atLeast"/>
        <w:ind w:left="450"/>
        <w:textAlignment w:val="baseline"/>
        <w:rPr>
          <w:rFonts w:ascii="Arial" w:hAnsi="Arial" w:cs="Arial"/>
          <w:color w:val="000000"/>
          <w:sz w:val="21"/>
          <w:szCs w:val="21"/>
        </w:rPr>
      </w:pPr>
      <w:r w:rsidRPr="00F91CF2">
        <w:rPr>
          <w:rFonts w:ascii="Arial" w:hAnsi="Arial" w:cs="Arial"/>
          <w:color w:val="000000"/>
          <w:sz w:val="21"/>
        </w:rPr>
        <w:t>final </w:t>
      </w:r>
      <w:r w:rsidRPr="00F91CF2">
        <w:rPr>
          <w:rFonts w:ascii="Arial" w:hAnsi="Arial" w:cs="Arial"/>
          <w:color w:val="000000"/>
          <w:sz w:val="21"/>
          <w:szCs w:val="21"/>
        </w:rPr>
        <w:t>means that the variable cannot be reassigned - i.e. this is the only value it can have</w:t>
      </w:r>
    </w:p>
    <w:p w:rsidR="001621A4" w:rsidRPr="00F91CF2" w:rsidRDefault="001621A4" w:rsidP="00AE07BE">
      <w:pPr>
        <w:numPr>
          <w:ilvl w:val="0"/>
          <w:numId w:val="10"/>
        </w:numPr>
        <w:spacing w:line="267" w:lineRule="atLeast"/>
        <w:ind w:left="450"/>
        <w:textAlignment w:val="baseline"/>
        <w:rPr>
          <w:rFonts w:ascii="Arial" w:hAnsi="Arial" w:cs="Arial"/>
          <w:color w:val="000000"/>
          <w:sz w:val="21"/>
          <w:szCs w:val="21"/>
        </w:rPr>
      </w:pPr>
      <w:r w:rsidRPr="00F91CF2">
        <w:rPr>
          <w:rFonts w:ascii="Arial" w:hAnsi="Arial" w:cs="Arial"/>
          <w:color w:val="000000"/>
          <w:sz w:val="21"/>
        </w:rPr>
        <w:t>static </w:t>
      </w:r>
      <w:r w:rsidRPr="00F91CF2">
        <w:rPr>
          <w:rFonts w:ascii="Arial" w:hAnsi="Arial" w:cs="Arial"/>
          <w:color w:val="000000"/>
          <w:sz w:val="21"/>
          <w:szCs w:val="21"/>
        </w:rPr>
        <w:t>means that the same value is accessible from each instance of the class (it also means it can be accessed even without an instance of the class where it is declared)</w:t>
      </w:r>
    </w:p>
    <w:p w:rsidR="001621A4" w:rsidRPr="00F91CF2" w:rsidRDefault="001621A4" w:rsidP="001621A4">
      <w:pPr>
        <w:shd w:val="clear" w:color="auto" w:fill="FFFFFF"/>
        <w:spacing w:line="267" w:lineRule="atLeast"/>
        <w:textAlignment w:val="baseline"/>
        <w:rPr>
          <w:rFonts w:ascii="Arial" w:hAnsi="Arial" w:cs="Arial"/>
          <w:color w:val="000000"/>
          <w:sz w:val="21"/>
          <w:szCs w:val="21"/>
        </w:rPr>
      </w:pPr>
      <w:r w:rsidRPr="00F91CF2">
        <w:rPr>
          <w:rFonts w:ascii="Arial" w:hAnsi="Arial" w:cs="Arial"/>
          <w:color w:val="000000"/>
          <w:sz w:val="21"/>
          <w:szCs w:val="21"/>
        </w:rPr>
        <w:t>(</w:t>
      </w:r>
      <w:r w:rsidRPr="00F91CF2">
        <w:rPr>
          <w:rFonts w:ascii="Arial" w:hAnsi="Arial" w:cs="Arial"/>
          <w:color w:val="000000"/>
          <w:sz w:val="21"/>
        </w:rPr>
        <w:t>private </w:t>
      </w:r>
      <w:r w:rsidRPr="00F91CF2">
        <w:rPr>
          <w:rFonts w:ascii="Arial" w:hAnsi="Arial" w:cs="Arial"/>
          <w:color w:val="000000"/>
          <w:sz w:val="21"/>
          <w:szCs w:val="21"/>
        </w:rPr>
        <w:t>here means this constant is accessible only to the current class (all of its instances and its static methods))</w:t>
      </w:r>
    </w:p>
    <w:tbl>
      <w:tblPr>
        <w:tblW w:w="5000" w:type="pct"/>
        <w:tblCellSpacing w:w="0" w:type="dxa"/>
        <w:tblCellMar>
          <w:left w:w="0" w:type="dxa"/>
          <w:right w:w="0" w:type="dxa"/>
        </w:tblCellMar>
        <w:tblLook w:val="04A0" w:firstRow="1" w:lastRow="0" w:firstColumn="1" w:lastColumn="0" w:noHBand="0" w:noVBand="1"/>
      </w:tblPr>
      <w:tblGrid>
        <w:gridCol w:w="271"/>
        <w:gridCol w:w="8755"/>
      </w:tblGrid>
      <w:tr w:rsidR="001621A4" w:rsidRPr="00F91CF2" w:rsidTr="00E630B5">
        <w:trPr>
          <w:tblCellSpacing w:w="0" w:type="dxa"/>
        </w:trPr>
        <w:tc>
          <w:tcPr>
            <w:tcW w:w="150" w:type="pct"/>
            <w:hideMark/>
          </w:tcPr>
          <w:p w:rsidR="001621A4" w:rsidRPr="00F91CF2" w:rsidRDefault="001621A4" w:rsidP="00E630B5">
            <w:pPr>
              <w:rPr>
                <w:rFonts w:ascii="Arial" w:hAnsi="Arial" w:cs="Arial"/>
                <w:sz w:val="20"/>
                <w:szCs w:val="20"/>
              </w:rPr>
            </w:pPr>
          </w:p>
        </w:tc>
        <w:tc>
          <w:tcPr>
            <w:tcW w:w="4850" w:type="pct"/>
            <w:hideMark/>
          </w:tcPr>
          <w:p w:rsidR="001621A4" w:rsidRPr="00F91CF2" w:rsidRDefault="001621A4" w:rsidP="00E630B5">
            <w:pPr>
              <w:rPr>
                <w:rFonts w:ascii="Arial" w:hAnsi="Arial" w:cs="Arial"/>
                <w:sz w:val="20"/>
                <w:szCs w:val="20"/>
              </w:rPr>
            </w:pPr>
            <w:bookmarkStart w:id="168" w:name="q14"/>
            <w:bookmarkEnd w:id="168"/>
          </w:p>
        </w:tc>
      </w:tr>
      <w:tr w:rsidR="001621A4" w:rsidRPr="00F91CF2" w:rsidTr="00E630B5">
        <w:trPr>
          <w:trHeight w:val="1215"/>
          <w:tblCellSpacing w:w="0" w:type="dxa"/>
        </w:trPr>
        <w:tc>
          <w:tcPr>
            <w:tcW w:w="0" w:type="auto"/>
            <w:hideMark/>
          </w:tcPr>
          <w:p w:rsidR="001621A4" w:rsidRPr="00F91CF2" w:rsidRDefault="001621A4" w:rsidP="00E630B5">
            <w:pPr>
              <w:rPr>
                <w:rFonts w:ascii="Arial" w:hAnsi="Arial" w:cs="Arial"/>
              </w:rPr>
            </w:pPr>
            <w:r w:rsidRPr="00F91CF2">
              <w:rPr>
                <w:rFonts w:ascii="Arial" w:hAnsi="Arial" w:cs="Arial"/>
                <w:b/>
                <w:bCs/>
                <w:sz w:val="20"/>
              </w:rPr>
              <w:t>A:</w:t>
            </w:r>
          </w:p>
        </w:tc>
        <w:tc>
          <w:tcPr>
            <w:tcW w:w="0" w:type="auto"/>
            <w:hideMark/>
          </w:tcPr>
          <w:p w:rsidR="001621A4" w:rsidRPr="00F91CF2" w:rsidRDefault="001621A4" w:rsidP="00E630B5">
            <w:pPr>
              <w:pStyle w:val="Heading1"/>
              <w:shd w:val="clear" w:color="auto" w:fill="FFFFFF"/>
              <w:spacing w:line="300" w:lineRule="atLeast"/>
              <w:rPr>
                <w:rFonts w:ascii="Arial" w:hAnsi="Arial" w:cs="Arial"/>
                <w:color w:val="000000"/>
                <w:sz w:val="30"/>
                <w:szCs w:val="30"/>
              </w:rPr>
            </w:pPr>
            <w:r w:rsidRPr="00F91CF2">
              <w:rPr>
                <w:rFonts w:ascii="Arial" w:hAnsi="Arial" w:cs="Arial"/>
                <w:color w:val="000000"/>
                <w:sz w:val="30"/>
                <w:szCs w:val="30"/>
              </w:rPr>
              <w:t>What Is the Static Keyword in Java?</w:t>
            </w:r>
          </w:p>
          <w:p w:rsidR="001621A4" w:rsidRPr="00F91CF2" w:rsidRDefault="001621A4" w:rsidP="00E630B5">
            <w:pPr>
              <w:pStyle w:val="NormalWeb"/>
              <w:shd w:val="clear" w:color="auto" w:fill="FFFFFF"/>
              <w:spacing w:before="120" w:beforeAutospacing="0" w:after="120" w:afterAutospacing="0" w:line="300" w:lineRule="atLeast"/>
              <w:rPr>
                <w:rFonts w:ascii="Arial" w:hAnsi="Arial" w:cs="Arial"/>
                <w:color w:val="333333"/>
                <w:sz w:val="18"/>
                <w:szCs w:val="18"/>
              </w:rPr>
            </w:pPr>
            <w:r w:rsidRPr="00F91CF2">
              <w:rPr>
                <w:rFonts w:ascii="Arial" w:hAnsi="Arial" w:cs="Arial"/>
                <w:color w:val="333333"/>
                <w:sz w:val="18"/>
                <w:szCs w:val="18"/>
              </w:rPr>
              <w:t>In Java, a</w:t>
            </w:r>
            <w:r w:rsidRPr="00F91CF2">
              <w:rPr>
                <w:rStyle w:val="apple-converted-space"/>
                <w:rFonts w:ascii="Arial" w:hAnsi="Arial" w:cs="Arial"/>
                <w:color w:val="333333"/>
                <w:sz w:val="18"/>
                <w:szCs w:val="18"/>
              </w:rPr>
              <w:t> </w:t>
            </w:r>
            <w:r w:rsidRPr="00F91CF2">
              <w:rPr>
                <w:rFonts w:ascii="Arial" w:hAnsi="Arial" w:cs="Arial"/>
                <w:i/>
                <w:iCs/>
                <w:color w:val="333333"/>
                <w:sz w:val="18"/>
                <w:szCs w:val="18"/>
              </w:rPr>
              <w:t>static</w:t>
            </w:r>
            <w:r w:rsidRPr="00F91CF2">
              <w:rPr>
                <w:rStyle w:val="apple-converted-space"/>
                <w:rFonts w:ascii="Arial" w:hAnsi="Arial" w:cs="Arial"/>
                <w:color w:val="333333"/>
                <w:sz w:val="18"/>
                <w:szCs w:val="18"/>
              </w:rPr>
              <w:t> </w:t>
            </w:r>
            <w:r w:rsidRPr="00F91CF2">
              <w:rPr>
                <w:rFonts w:ascii="Arial" w:hAnsi="Arial" w:cs="Arial"/>
                <w:color w:val="333333"/>
                <w:sz w:val="18"/>
                <w:szCs w:val="18"/>
              </w:rPr>
              <w:t>member is a member of a class that isn’t associated with an instance of a class. Instead, the member belongs to the class itself. As a result, you can access the static member without first creating a class instance.</w:t>
            </w:r>
          </w:p>
          <w:p w:rsidR="001621A4" w:rsidRPr="00F91CF2" w:rsidRDefault="001621A4" w:rsidP="00E630B5">
            <w:pPr>
              <w:pStyle w:val="NormalWeb"/>
              <w:shd w:val="clear" w:color="auto" w:fill="FFFFFF"/>
              <w:spacing w:before="120" w:beforeAutospacing="0" w:after="120" w:afterAutospacing="0" w:line="300" w:lineRule="atLeast"/>
              <w:rPr>
                <w:rFonts w:ascii="Arial" w:hAnsi="Arial" w:cs="Arial"/>
                <w:color w:val="333333"/>
                <w:sz w:val="18"/>
                <w:szCs w:val="18"/>
              </w:rPr>
            </w:pPr>
            <w:r w:rsidRPr="00F91CF2">
              <w:rPr>
                <w:rFonts w:ascii="Arial" w:hAnsi="Arial" w:cs="Arial"/>
                <w:color w:val="333333"/>
                <w:sz w:val="18"/>
                <w:szCs w:val="18"/>
              </w:rPr>
              <w:t>The two types of static members are static fields and static methods:</w:t>
            </w:r>
          </w:p>
          <w:p w:rsidR="001621A4" w:rsidRPr="00F91CF2" w:rsidRDefault="001621A4" w:rsidP="00AE07BE">
            <w:pPr>
              <w:pStyle w:val="first-para"/>
              <w:numPr>
                <w:ilvl w:val="0"/>
                <w:numId w:val="11"/>
              </w:numPr>
              <w:shd w:val="clear" w:color="auto" w:fill="FFFFFF"/>
              <w:spacing w:before="120" w:beforeAutospacing="0" w:after="120" w:afterAutospacing="0" w:line="300" w:lineRule="atLeast"/>
              <w:ind w:left="420"/>
              <w:rPr>
                <w:rFonts w:ascii="Arial" w:hAnsi="Arial" w:cs="Arial"/>
                <w:color w:val="333333"/>
                <w:sz w:val="18"/>
                <w:szCs w:val="18"/>
              </w:rPr>
            </w:pPr>
            <w:r w:rsidRPr="00F91CF2">
              <w:rPr>
                <w:rFonts w:ascii="Arial" w:hAnsi="Arial" w:cs="Arial"/>
                <w:b/>
                <w:bCs/>
                <w:color w:val="333333"/>
                <w:sz w:val="18"/>
                <w:szCs w:val="18"/>
              </w:rPr>
              <w:t>Static field:</w:t>
            </w:r>
            <w:r w:rsidRPr="00F91CF2">
              <w:rPr>
                <w:rStyle w:val="apple-converted-space"/>
                <w:rFonts w:ascii="Arial" w:hAnsi="Arial" w:cs="Arial"/>
                <w:b/>
                <w:bCs/>
                <w:color w:val="333333"/>
                <w:sz w:val="18"/>
                <w:szCs w:val="18"/>
              </w:rPr>
              <w:t> </w:t>
            </w:r>
            <w:r w:rsidRPr="00F91CF2">
              <w:rPr>
                <w:rFonts w:ascii="Arial" w:hAnsi="Arial" w:cs="Arial"/>
                <w:color w:val="333333"/>
                <w:sz w:val="18"/>
                <w:szCs w:val="18"/>
              </w:rPr>
              <w:t>A field that’s declared with the</w:t>
            </w:r>
            <w:r w:rsidRPr="00F91CF2">
              <w:rPr>
                <w:rStyle w:val="apple-converted-space"/>
                <w:rFonts w:ascii="Arial" w:hAnsi="Arial" w:cs="Arial"/>
                <w:color w:val="333333"/>
                <w:sz w:val="18"/>
                <w:szCs w:val="18"/>
              </w:rPr>
              <w:t> </w:t>
            </w:r>
            <w:r w:rsidRPr="00F91CF2">
              <w:rPr>
                <w:rStyle w:val="code"/>
                <w:rFonts w:ascii="Arial" w:hAnsi="Arial" w:cs="Arial"/>
                <w:color w:val="333333"/>
                <w:sz w:val="18"/>
                <w:szCs w:val="18"/>
              </w:rPr>
              <w:t>static</w:t>
            </w:r>
            <w:r w:rsidRPr="00F91CF2">
              <w:rPr>
                <w:rStyle w:val="apple-converted-space"/>
                <w:rFonts w:ascii="Arial" w:hAnsi="Arial" w:cs="Arial"/>
                <w:color w:val="333333"/>
                <w:sz w:val="18"/>
                <w:szCs w:val="18"/>
              </w:rPr>
              <w:t> </w:t>
            </w:r>
            <w:r w:rsidRPr="00F91CF2">
              <w:rPr>
                <w:rFonts w:ascii="Arial" w:hAnsi="Arial" w:cs="Arial"/>
                <w:color w:val="333333"/>
                <w:sz w:val="18"/>
                <w:szCs w:val="18"/>
              </w:rPr>
              <w:t>keyword, like this:</w:t>
            </w:r>
          </w:p>
          <w:p w:rsidR="001621A4" w:rsidRPr="00F91CF2" w:rsidRDefault="001621A4" w:rsidP="00E630B5">
            <w:pPr>
              <w:pStyle w:val="HTMLPreformatted"/>
              <w:shd w:val="clear" w:color="auto" w:fill="FFFFFF"/>
              <w:spacing w:line="300" w:lineRule="atLeast"/>
              <w:ind w:left="420"/>
              <w:rPr>
                <w:rFonts w:ascii="Arial" w:hAnsi="Arial" w:cs="Arial"/>
                <w:color w:val="333333"/>
                <w:sz w:val="18"/>
                <w:szCs w:val="18"/>
              </w:rPr>
            </w:pPr>
            <w:r w:rsidRPr="00F91CF2">
              <w:rPr>
                <w:rFonts w:ascii="Arial" w:hAnsi="Arial" w:cs="Arial"/>
                <w:color w:val="333333"/>
                <w:sz w:val="18"/>
                <w:szCs w:val="18"/>
              </w:rPr>
              <w:t>private static int ballCount;</w:t>
            </w:r>
          </w:p>
          <w:p w:rsidR="001621A4" w:rsidRPr="00F91CF2" w:rsidRDefault="001621A4" w:rsidP="00E630B5">
            <w:pPr>
              <w:pStyle w:val="child-par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120" w:afterAutospacing="0" w:line="300" w:lineRule="atLeast"/>
              <w:ind w:left="420"/>
              <w:rPr>
                <w:rFonts w:ascii="Arial" w:hAnsi="Arial" w:cs="Arial"/>
                <w:color w:val="333333"/>
                <w:sz w:val="18"/>
                <w:szCs w:val="18"/>
              </w:rPr>
            </w:pPr>
            <w:r w:rsidRPr="00F91CF2">
              <w:rPr>
                <w:rFonts w:ascii="Arial" w:hAnsi="Arial" w:cs="Arial"/>
                <w:color w:val="333333"/>
                <w:sz w:val="18"/>
                <w:szCs w:val="18"/>
              </w:rPr>
              <w:t>The position of the</w:t>
            </w:r>
            <w:r w:rsidRPr="00F91CF2">
              <w:rPr>
                <w:rStyle w:val="apple-converted-space"/>
                <w:rFonts w:ascii="Arial" w:hAnsi="Arial" w:cs="Arial"/>
                <w:color w:val="333333"/>
                <w:sz w:val="18"/>
                <w:szCs w:val="18"/>
              </w:rPr>
              <w:t> </w:t>
            </w:r>
            <w:r w:rsidRPr="00F91CF2">
              <w:rPr>
                <w:rStyle w:val="code"/>
                <w:rFonts w:ascii="Arial" w:hAnsi="Arial" w:cs="Arial"/>
                <w:color w:val="333333"/>
                <w:sz w:val="18"/>
                <w:szCs w:val="18"/>
              </w:rPr>
              <w:t>static</w:t>
            </w:r>
            <w:r w:rsidRPr="00F91CF2">
              <w:rPr>
                <w:rStyle w:val="apple-converted-space"/>
                <w:rFonts w:ascii="Arial" w:hAnsi="Arial" w:cs="Arial"/>
                <w:color w:val="333333"/>
                <w:sz w:val="18"/>
                <w:szCs w:val="18"/>
              </w:rPr>
              <w:t> </w:t>
            </w:r>
            <w:r w:rsidRPr="00F91CF2">
              <w:rPr>
                <w:rFonts w:ascii="Arial" w:hAnsi="Arial" w:cs="Arial"/>
                <w:color w:val="333333"/>
                <w:sz w:val="18"/>
                <w:szCs w:val="18"/>
              </w:rPr>
              <w:t>keyword is interchangeable with the positions of the</w:t>
            </w:r>
            <w:r w:rsidRPr="00F91CF2">
              <w:rPr>
                <w:rStyle w:val="apple-converted-space"/>
                <w:rFonts w:ascii="Arial" w:hAnsi="Arial" w:cs="Arial"/>
                <w:color w:val="333333"/>
                <w:sz w:val="18"/>
                <w:szCs w:val="18"/>
              </w:rPr>
              <w:t> </w:t>
            </w:r>
            <w:r w:rsidRPr="00F91CF2">
              <w:rPr>
                <w:rFonts w:ascii="Arial" w:hAnsi="Arial" w:cs="Arial"/>
                <w:i/>
                <w:iCs/>
                <w:color w:val="333333"/>
                <w:sz w:val="18"/>
                <w:szCs w:val="18"/>
              </w:rPr>
              <w:t>visibility keywords</w:t>
            </w:r>
            <w:r w:rsidRPr="00F91CF2">
              <w:rPr>
                <w:rStyle w:val="apple-converted-space"/>
                <w:rFonts w:ascii="Arial" w:hAnsi="Arial" w:cs="Arial"/>
                <w:color w:val="333333"/>
                <w:sz w:val="18"/>
                <w:szCs w:val="18"/>
              </w:rPr>
              <w:t> </w:t>
            </w:r>
            <w:r w:rsidRPr="00F91CF2">
              <w:rPr>
                <w:rFonts w:ascii="Arial" w:hAnsi="Arial" w:cs="Arial"/>
                <w:color w:val="333333"/>
                <w:sz w:val="18"/>
                <w:szCs w:val="18"/>
              </w:rPr>
              <w:t>(</w:t>
            </w:r>
            <w:r w:rsidRPr="00F91CF2">
              <w:rPr>
                <w:rStyle w:val="code"/>
                <w:rFonts w:ascii="Arial" w:hAnsi="Arial" w:cs="Arial"/>
                <w:color w:val="333333"/>
                <w:sz w:val="18"/>
                <w:szCs w:val="18"/>
              </w:rPr>
              <w:t>private</w:t>
            </w:r>
            <w:r w:rsidRPr="00F91CF2">
              <w:rPr>
                <w:rStyle w:val="apple-converted-space"/>
                <w:rFonts w:ascii="Arial" w:hAnsi="Arial" w:cs="Arial"/>
                <w:color w:val="333333"/>
                <w:sz w:val="18"/>
                <w:szCs w:val="18"/>
              </w:rPr>
              <w:t> </w:t>
            </w:r>
            <w:r w:rsidRPr="00F91CF2">
              <w:rPr>
                <w:rFonts w:ascii="Arial" w:hAnsi="Arial" w:cs="Arial"/>
                <w:color w:val="333333"/>
                <w:sz w:val="18"/>
                <w:szCs w:val="18"/>
              </w:rPr>
              <w:t>and</w:t>
            </w:r>
            <w:r w:rsidRPr="00F91CF2">
              <w:rPr>
                <w:rStyle w:val="apple-converted-space"/>
                <w:rFonts w:ascii="Arial" w:hAnsi="Arial" w:cs="Arial"/>
                <w:color w:val="333333"/>
                <w:sz w:val="18"/>
                <w:szCs w:val="18"/>
              </w:rPr>
              <w:t> </w:t>
            </w:r>
            <w:r w:rsidRPr="00F91CF2">
              <w:rPr>
                <w:rStyle w:val="code"/>
                <w:rFonts w:ascii="Arial" w:hAnsi="Arial" w:cs="Arial"/>
                <w:color w:val="333333"/>
                <w:sz w:val="18"/>
                <w:szCs w:val="18"/>
              </w:rPr>
              <w:t>public</w:t>
            </w:r>
            <w:r w:rsidRPr="00F91CF2">
              <w:rPr>
                <w:rFonts w:ascii="Arial" w:hAnsi="Arial" w:cs="Arial"/>
                <w:color w:val="333333"/>
                <w:sz w:val="18"/>
                <w:szCs w:val="18"/>
              </w:rPr>
              <w:t>, as well as</w:t>
            </w:r>
            <w:r w:rsidRPr="00F91CF2">
              <w:rPr>
                <w:rStyle w:val="apple-converted-space"/>
                <w:rFonts w:ascii="Arial" w:hAnsi="Arial" w:cs="Arial"/>
                <w:color w:val="333333"/>
                <w:sz w:val="18"/>
                <w:szCs w:val="18"/>
              </w:rPr>
              <w:t> </w:t>
            </w:r>
            <w:r w:rsidRPr="00F91CF2">
              <w:rPr>
                <w:rStyle w:val="code"/>
                <w:rFonts w:ascii="Arial" w:hAnsi="Arial" w:cs="Arial"/>
                <w:color w:val="333333"/>
                <w:sz w:val="18"/>
                <w:szCs w:val="18"/>
              </w:rPr>
              <w:t>protected</w:t>
            </w:r>
            <w:r w:rsidRPr="00F91CF2">
              <w:rPr>
                <w:rFonts w:ascii="Arial" w:hAnsi="Arial" w:cs="Arial"/>
                <w:color w:val="333333"/>
                <w:sz w:val="18"/>
                <w:szCs w:val="18"/>
              </w:rPr>
              <w:t>). As a result, the following statement works, too:</w:t>
            </w:r>
          </w:p>
          <w:p w:rsidR="001621A4" w:rsidRPr="00F91CF2" w:rsidRDefault="001621A4" w:rsidP="00E630B5">
            <w:pPr>
              <w:pStyle w:val="HTMLPreformatted"/>
              <w:shd w:val="clear" w:color="auto" w:fill="FFFFFF"/>
              <w:spacing w:line="300" w:lineRule="atLeast"/>
              <w:ind w:left="420"/>
              <w:rPr>
                <w:rFonts w:ascii="Arial" w:hAnsi="Arial" w:cs="Arial"/>
                <w:color w:val="333333"/>
                <w:sz w:val="18"/>
                <w:szCs w:val="18"/>
              </w:rPr>
            </w:pPr>
            <w:r w:rsidRPr="00F91CF2">
              <w:rPr>
                <w:rFonts w:ascii="Arial" w:hAnsi="Arial" w:cs="Arial"/>
                <w:color w:val="333333"/>
                <w:sz w:val="18"/>
                <w:szCs w:val="18"/>
              </w:rPr>
              <w:t>static private int ballCount;</w:t>
            </w:r>
          </w:p>
          <w:p w:rsidR="001621A4" w:rsidRPr="00F91CF2" w:rsidRDefault="001621A4" w:rsidP="00E630B5">
            <w:pPr>
              <w:pStyle w:val="child-par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120" w:afterAutospacing="0" w:line="300" w:lineRule="atLeast"/>
              <w:ind w:left="420"/>
              <w:rPr>
                <w:rFonts w:ascii="Arial" w:hAnsi="Arial" w:cs="Arial"/>
                <w:color w:val="333333"/>
                <w:sz w:val="18"/>
                <w:szCs w:val="18"/>
              </w:rPr>
            </w:pPr>
            <w:r w:rsidRPr="00F91CF2">
              <w:rPr>
                <w:rFonts w:ascii="Arial" w:hAnsi="Arial" w:cs="Arial"/>
                <w:color w:val="333333"/>
                <w:sz w:val="18"/>
                <w:szCs w:val="18"/>
              </w:rPr>
              <w:t>As a convention, most programmers tend to put the visibility keyword first.</w:t>
            </w:r>
          </w:p>
          <w:p w:rsidR="001621A4" w:rsidRPr="00F91CF2" w:rsidRDefault="001621A4" w:rsidP="00E630B5">
            <w:pPr>
              <w:pStyle w:val="child-par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120" w:afterAutospacing="0" w:line="300" w:lineRule="atLeast"/>
              <w:ind w:left="420"/>
              <w:rPr>
                <w:rFonts w:ascii="Arial" w:hAnsi="Arial" w:cs="Arial"/>
                <w:color w:val="333333"/>
                <w:sz w:val="18"/>
                <w:szCs w:val="18"/>
              </w:rPr>
            </w:pPr>
            <w:r w:rsidRPr="00F91CF2">
              <w:rPr>
                <w:rFonts w:ascii="Arial" w:hAnsi="Arial" w:cs="Arial"/>
                <w:color w:val="333333"/>
                <w:sz w:val="18"/>
                <w:szCs w:val="18"/>
              </w:rPr>
              <w:t>The value of a static field is the same across all instances of the class. In other words, if a class has a static field named</w:t>
            </w:r>
            <w:r w:rsidRPr="00F91CF2">
              <w:rPr>
                <w:rStyle w:val="apple-converted-space"/>
                <w:rFonts w:ascii="Arial" w:hAnsi="Arial" w:cs="Arial"/>
                <w:color w:val="333333"/>
                <w:sz w:val="18"/>
                <w:szCs w:val="18"/>
              </w:rPr>
              <w:t> </w:t>
            </w:r>
            <w:r w:rsidRPr="00F91CF2">
              <w:rPr>
                <w:rStyle w:val="code"/>
                <w:rFonts w:ascii="Arial" w:hAnsi="Arial" w:cs="Arial"/>
                <w:color w:val="333333"/>
                <w:sz w:val="18"/>
                <w:szCs w:val="18"/>
              </w:rPr>
              <w:t>CompanyName</w:t>
            </w:r>
            <w:r w:rsidRPr="00F91CF2">
              <w:rPr>
                <w:rFonts w:ascii="Arial" w:hAnsi="Arial" w:cs="Arial"/>
                <w:color w:val="333333"/>
                <w:sz w:val="18"/>
                <w:szCs w:val="18"/>
              </w:rPr>
              <w:t>, all objects created from the class will have the same value for</w:t>
            </w:r>
            <w:r w:rsidRPr="00F91CF2">
              <w:rPr>
                <w:rStyle w:val="apple-converted-space"/>
                <w:rFonts w:ascii="Arial" w:hAnsi="Arial" w:cs="Arial"/>
                <w:color w:val="333333"/>
                <w:sz w:val="18"/>
                <w:szCs w:val="18"/>
              </w:rPr>
              <w:t> </w:t>
            </w:r>
            <w:r w:rsidRPr="00F91CF2">
              <w:rPr>
                <w:rStyle w:val="code"/>
                <w:rFonts w:ascii="Arial" w:hAnsi="Arial" w:cs="Arial"/>
                <w:color w:val="333333"/>
                <w:sz w:val="18"/>
                <w:szCs w:val="18"/>
              </w:rPr>
              <w:t>CompanyName</w:t>
            </w:r>
            <w:r w:rsidRPr="00F91CF2">
              <w:rPr>
                <w:rFonts w:ascii="Arial" w:hAnsi="Arial" w:cs="Arial"/>
                <w:color w:val="333333"/>
                <w:sz w:val="18"/>
                <w:szCs w:val="18"/>
              </w:rPr>
              <w:t>.</w:t>
            </w:r>
          </w:p>
          <w:p w:rsidR="001621A4" w:rsidRPr="00F91CF2" w:rsidRDefault="001621A4" w:rsidP="00E630B5">
            <w:pPr>
              <w:pStyle w:val="child-par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120" w:afterAutospacing="0" w:line="300" w:lineRule="atLeast"/>
              <w:ind w:left="420"/>
              <w:rPr>
                <w:rFonts w:ascii="Arial" w:hAnsi="Arial" w:cs="Arial"/>
                <w:color w:val="333333"/>
                <w:sz w:val="18"/>
                <w:szCs w:val="18"/>
              </w:rPr>
            </w:pPr>
            <w:r w:rsidRPr="00F91CF2">
              <w:rPr>
                <w:rFonts w:ascii="Arial" w:hAnsi="Arial" w:cs="Arial"/>
                <w:color w:val="333333"/>
                <w:sz w:val="18"/>
                <w:szCs w:val="18"/>
              </w:rPr>
              <w:t>Static fields are created and initialized when the class is first loaded. That happens when a static member of the class is referred to or when an instance of the class is created, whichever comes first.</w:t>
            </w:r>
          </w:p>
          <w:p w:rsidR="001621A4" w:rsidRPr="00F91CF2" w:rsidRDefault="001621A4" w:rsidP="00AE07BE">
            <w:pPr>
              <w:pStyle w:val="first-para"/>
              <w:numPr>
                <w:ilvl w:val="0"/>
                <w:numId w:val="11"/>
              </w:numPr>
              <w:shd w:val="clear" w:color="auto" w:fill="FFFFFF"/>
              <w:spacing w:before="120" w:beforeAutospacing="0" w:after="120" w:afterAutospacing="0" w:line="300" w:lineRule="atLeast"/>
              <w:ind w:left="420"/>
              <w:rPr>
                <w:rFonts w:ascii="Arial" w:hAnsi="Arial" w:cs="Arial"/>
                <w:b/>
                <w:color w:val="333333"/>
                <w:sz w:val="18"/>
                <w:szCs w:val="18"/>
              </w:rPr>
            </w:pPr>
            <w:r w:rsidRPr="00F91CF2">
              <w:rPr>
                <w:rFonts w:ascii="Arial" w:hAnsi="Arial" w:cs="Arial"/>
                <w:b/>
                <w:bCs/>
                <w:color w:val="333333"/>
                <w:sz w:val="18"/>
                <w:szCs w:val="18"/>
              </w:rPr>
              <w:t>Static method:</w:t>
            </w:r>
            <w:r w:rsidRPr="00F91CF2">
              <w:rPr>
                <w:rStyle w:val="apple-converted-space"/>
                <w:rFonts w:ascii="Arial" w:hAnsi="Arial" w:cs="Arial"/>
                <w:b/>
                <w:bCs/>
                <w:color w:val="333333"/>
                <w:sz w:val="18"/>
                <w:szCs w:val="18"/>
              </w:rPr>
              <w:t> </w:t>
            </w:r>
            <w:r w:rsidRPr="00F91CF2">
              <w:rPr>
                <w:rFonts w:ascii="Arial" w:hAnsi="Arial" w:cs="Arial"/>
                <w:b/>
                <w:color w:val="333333"/>
                <w:sz w:val="18"/>
                <w:szCs w:val="18"/>
              </w:rPr>
              <w:t>A method declared with the</w:t>
            </w:r>
            <w:r w:rsidRPr="00F91CF2">
              <w:rPr>
                <w:rStyle w:val="apple-converted-space"/>
                <w:rFonts w:ascii="Arial" w:hAnsi="Arial" w:cs="Arial"/>
                <w:b/>
                <w:color w:val="333333"/>
                <w:sz w:val="18"/>
                <w:szCs w:val="18"/>
              </w:rPr>
              <w:t> </w:t>
            </w:r>
            <w:r w:rsidRPr="00F91CF2">
              <w:rPr>
                <w:rStyle w:val="code"/>
                <w:rFonts w:ascii="Arial" w:hAnsi="Arial" w:cs="Arial"/>
                <w:b/>
                <w:color w:val="333333"/>
                <w:sz w:val="18"/>
                <w:szCs w:val="18"/>
              </w:rPr>
              <w:t>static</w:t>
            </w:r>
            <w:r w:rsidRPr="00F91CF2">
              <w:rPr>
                <w:rStyle w:val="apple-converted-space"/>
                <w:rFonts w:ascii="Arial" w:hAnsi="Arial" w:cs="Arial"/>
                <w:b/>
                <w:color w:val="333333"/>
                <w:sz w:val="18"/>
                <w:szCs w:val="18"/>
              </w:rPr>
              <w:t> </w:t>
            </w:r>
            <w:r w:rsidRPr="00F91CF2">
              <w:rPr>
                <w:rFonts w:ascii="Arial" w:hAnsi="Arial" w:cs="Arial"/>
                <w:b/>
                <w:color w:val="333333"/>
                <w:sz w:val="18"/>
                <w:szCs w:val="18"/>
              </w:rPr>
              <w:t>keyword. Like static fields, static methods are associated with the class itself, not with any particular object created from the class. As a result, you don’t have to create an object from a class before you can use static methods defined by the class.</w:t>
            </w:r>
          </w:p>
          <w:p w:rsidR="001621A4" w:rsidRPr="00F91CF2" w:rsidRDefault="001621A4" w:rsidP="00E630B5">
            <w:pPr>
              <w:pStyle w:val="child-par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120" w:afterAutospacing="0" w:line="300" w:lineRule="atLeast"/>
              <w:ind w:left="420"/>
              <w:rPr>
                <w:rFonts w:ascii="Arial" w:hAnsi="Arial" w:cs="Arial"/>
                <w:color w:val="333333"/>
                <w:sz w:val="18"/>
                <w:szCs w:val="18"/>
              </w:rPr>
            </w:pPr>
            <w:r w:rsidRPr="00F91CF2">
              <w:rPr>
                <w:rFonts w:ascii="Arial" w:hAnsi="Arial" w:cs="Arial"/>
                <w:color w:val="333333"/>
                <w:sz w:val="18"/>
                <w:szCs w:val="18"/>
              </w:rPr>
              <w:t>The best-known static method is</w:t>
            </w:r>
            <w:r w:rsidRPr="00F91CF2">
              <w:rPr>
                <w:rStyle w:val="apple-converted-space"/>
                <w:rFonts w:ascii="Arial" w:hAnsi="Arial" w:cs="Arial"/>
                <w:color w:val="333333"/>
                <w:sz w:val="18"/>
                <w:szCs w:val="18"/>
              </w:rPr>
              <w:t> </w:t>
            </w:r>
            <w:r w:rsidRPr="00F91CF2">
              <w:rPr>
                <w:rStyle w:val="code"/>
                <w:rFonts w:ascii="Arial" w:hAnsi="Arial" w:cs="Arial"/>
                <w:color w:val="333333"/>
                <w:sz w:val="18"/>
                <w:szCs w:val="18"/>
              </w:rPr>
              <w:t>main</w:t>
            </w:r>
            <w:r w:rsidRPr="00F91CF2">
              <w:rPr>
                <w:rFonts w:ascii="Arial" w:hAnsi="Arial" w:cs="Arial"/>
                <w:color w:val="333333"/>
                <w:sz w:val="18"/>
                <w:szCs w:val="18"/>
              </w:rPr>
              <w:t>, which is called by the Java runtime to start an application. The</w:t>
            </w:r>
            <w:r w:rsidRPr="00F91CF2">
              <w:rPr>
                <w:rStyle w:val="apple-converted-space"/>
                <w:rFonts w:ascii="Arial" w:hAnsi="Arial" w:cs="Arial"/>
                <w:color w:val="333333"/>
                <w:sz w:val="18"/>
                <w:szCs w:val="18"/>
              </w:rPr>
              <w:t> </w:t>
            </w:r>
            <w:r w:rsidRPr="00F91CF2">
              <w:rPr>
                <w:rStyle w:val="code"/>
                <w:rFonts w:ascii="Arial" w:hAnsi="Arial" w:cs="Arial"/>
                <w:color w:val="333333"/>
                <w:sz w:val="18"/>
                <w:szCs w:val="18"/>
              </w:rPr>
              <w:t>main</w:t>
            </w:r>
            <w:r w:rsidRPr="00F91CF2">
              <w:rPr>
                <w:rStyle w:val="apple-converted-space"/>
                <w:rFonts w:ascii="Arial" w:hAnsi="Arial" w:cs="Arial"/>
                <w:color w:val="333333"/>
                <w:sz w:val="18"/>
                <w:szCs w:val="18"/>
              </w:rPr>
              <w:t> </w:t>
            </w:r>
            <w:r w:rsidRPr="00F91CF2">
              <w:rPr>
                <w:rFonts w:ascii="Arial" w:hAnsi="Arial" w:cs="Arial"/>
                <w:color w:val="333333"/>
                <w:sz w:val="18"/>
                <w:szCs w:val="18"/>
              </w:rPr>
              <w:t>method must be</w:t>
            </w:r>
            <w:r w:rsidRPr="00F91CF2">
              <w:rPr>
                <w:rStyle w:val="apple-converted-space"/>
                <w:rFonts w:ascii="Arial" w:hAnsi="Arial" w:cs="Arial"/>
                <w:color w:val="333333"/>
                <w:sz w:val="18"/>
                <w:szCs w:val="18"/>
              </w:rPr>
              <w:t> </w:t>
            </w:r>
            <w:r w:rsidRPr="00F91CF2">
              <w:rPr>
                <w:rStyle w:val="code"/>
                <w:rFonts w:ascii="Arial" w:hAnsi="Arial" w:cs="Arial"/>
                <w:color w:val="333333"/>
                <w:sz w:val="18"/>
                <w:szCs w:val="18"/>
              </w:rPr>
              <w:t>static</w:t>
            </w:r>
            <w:r w:rsidRPr="00F91CF2">
              <w:rPr>
                <w:rFonts w:ascii="Arial" w:hAnsi="Arial" w:cs="Arial"/>
                <w:color w:val="333333"/>
                <w:sz w:val="18"/>
                <w:szCs w:val="18"/>
              </w:rPr>
              <w:t>, which means that applications run in a static context by default.</w:t>
            </w:r>
          </w:p>
          <w:p w:rsidR="001621A4" w:rsidRPr="00F91CF2" w:rsidRDefault="001621A4" w:rsidP="00E630B5">
            <w:pPr>
              <w:pStyle w:val="child-par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120" w:afterAutospacing="0" w:line="300" w:lineRule="atLeast"/>
              <w:ind w:left="420"/>
              <w:rPr>
                <w:rFonts w:ascii="Arial" w:hAnsi="Arial" w:cs="Arial"/>
                <w:color w:val="333333"/>
                <w:sz w:val="18"/>
                <w:szCs w:val="18"/>
              </w:rPr>
            </w:pPr>
            <w:r w:rsidRPr="00F91CF2">
              <w:rPr>
                <w:rFonts w:ascii="Arial" w:hAnsi="Arial" w:cs="Arial"/>
                <w:color w:val="333333"/>
                <w:sz w:val="18"/>
                <w:szCs w:val="18"/>
              </w:rPr>
              <w:t>One of the basic rules of working with static methods is that you can’t access a nonstatic method or field from a</w:t>
            </w:r>
            <w:r w:rsidRPr="00F91CF2">
              <w:rPr>
                <w:rStyle w:val="apple-converted-space"/>
                <w:rFonts w:ascii="Arial" w:hAnsi="Arial" w:cs="Arial"/>
                <w:color w:val="333333"/>
                <w:sz w:val="18"/>
                <w:szCs w:val="18"/>
              </w:rPr>
              <w:t> </w:t>
            </w:r>
            <w:r w:rsidRPr="00F91CF2">
              <w:rPr>
                <w:rStyle w:val="code"/>
                <w:rFonts w:ascii="Arial" w:hAnsi="Arial" w:cs="Arial"/>
                <w:color w:val="333333"/>
                <w:sz w:val="18"/>
                <w:szCs w:val="18"/>
              </w:rPr>
              <w:t>static</w:t>
            </w:r>
            <w:r w:rsidRPr="00F91CF2">
              <w:rPr>
                <w:rStyle w:val="apple-converted-space"/>
                <w:rFonts w:ascii="Arial" w:hAnsi="Arial" w:cs="Arial"/>
                <w:color w:val="333333"/>
                <w:sz w:val="18"/>
                <w:szCs w:val="18"/>
              </w:rPr>
              <w:t> </w:t>
            </w:r>
            <w:r w:rsidRPr="00F91CF2">
              <w:rPr>
                <w:rFonts w:ascii="Arial" w:hAnsi="Arial" w:cs="Arial"/>
                <w:color w:val="333333"/>
                <w:sz w:val="18"/>
                <w:szCs w:val="18"/>
              </w:rPr>
              <w:t>method because the</w:t>
            </w:r>
            <w:r w:rsidRPr="00F91CF2">
              <w:rPr>
                <w:rStyle w:val="apple-converted-space"/>
                <w:rFonts w:ascii="Arial" w:hAnsi="Arial" w:cs="Arial"/>
                <w:color w:val="333333"/>
                <w:sz w:val="18"/>
                <w:szCs w:val="18"/>
              </w:rPr>
              <w:t> </w:t>
            </w:r>
            <w:r w:rsidRPr="00F91CF2">
              <w:rPr>
                <w:rStyle w:val="code"/>
                <w:rFonts w:ascii="Arial" w:hAnsi="Arial" w:cs="Arial"/>
                <w:color w:val="333333"/>
                <w:sz w:val="18"/>
                <w:szCs w:val="18"/>
              </w:rPr>
              <w:t>static</w:t>
            </w:r>
            <w:r w:rsidRPr="00F91CF2">
              <w:rPr>
                <w:rStyle w:val="apple-converted-space"/>
                <w:rFonts w:ascii="Arial" w:hAnsi="Arial" w:cs="Arial"/>
                <w:color w:val="333333"/>
                <w:sz w:val="18"/>
                <w:szCs w:val="18"/>
              </w:rPr>
              <w:t> </w:t>
            </w:r>
            <w:r w:rsidRPr="00F91CF2">
              <w:rPr>
                <w:rFonts w:ascii="Arial" w:hAnsi="Arial" w:cs="Arial"/>
                <w:color w:val="333333"/>
                <w:sz w:val="18"/>
                <w:szCs w:val="18"/>
              </w:rPr>
              <w:t>method doesn’t have an instance of the class to use to reference instance methods or fields.</w:t>
            </w:r>
          </w:p>
        </w:tc>
      </w:tr>
      <w:tr w:rsidR="001621A4" w:rsidRPr="00F91CF2" w:rsidTr="00E630B5">
        <w:trPr>
          <w:trHeight w:val="270"/>
          <w:tblCellSpacing w:w="0" w:type="dxa"/>
        </w:trPr>
        <w:tc>
          <w:tcPr>
            <w:tcW w:w="0" w:type="auto"/>
            <w:hideMark/>
          </w:tcPr>
          <w:p w:rsidR="001621A4" w:rsidRPr="00F91CF2"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rPr>
            </w:pPr>
            <w:r w:rsidRPr="00F91CF2">
              <w:rPr>
                <w:rFonts w:ascii="Arial" w:hAnsi="Arial" w:cs="Arial"/>
              </w:rPr>
              <w:t> </w:t>
            </w:r>
          </w:p>
        </w:tc>
        <w:tc>
          <w:tcPr>
            <w:tcW w:w="0" w:type="auto"/>
            <w:hideMark/>
          </w:tcPr>
          <w:p w:rsidR="001621A4" w:rsidRPr="00F91CF2" w:rsidRDefault="001621A4"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0"/>
                <w:szCs w:val="20"/>
              </w:rPr>
            </w:pPr>
            <w:r w:rsidRPr="00F91CF2">
              <w:rPr>
                <w:rFonts w:ascii="Arial" w:hAnsi="Arial" w:cs="Arial"/>
                <w:color w:val="000000"/>
                <w:sz w:val="20"/>
                <w:szCs w:val="20"/>
              </w:rPr>
              <w:t>Static variable are common to all objects !!??</w:t>
            </w:r>
            <w:r w:rsidRPr="00F91CF2">
              <w:rPr>
                <w:rFonts w:ascii="Arial" w:hAnsi="Arial" w:cs="Arial"/>
                <w:color w:val="000000"/>
                <w:sz w:val="20"/>
                <w:szCs w:val="20"/>
              </w:rPr>
              <w:br/>
            </w:r>
            <w:r w:rsidRPr="00F91CF2">
              <w:rPr>
                <w:rFonts w:ascii="Arial" w:hAnsi="Arial" w:cs="Arial"/>
                <w:color w:val="000000"/>
                <w:sz w:val="20"/>
                <w:szCs w:val="20"/>
              </w:rPr>
              <w:br/>
              <w:t>A static variable is a class variable and not for any particular object.</w:t>
            </w:r>
            <w:r w:rsidRPr="00F91CF2">
              <w:rPr>
                <w:rFonts w:ascii="Arial" w:hAnsi="Arial" w:cs="Arial"/>
                <w:color w:val="000000"/>
                <w:sz w:val="20"/>
                <w:szCs w:val="20"/>
              </w:rPr>
              <w:br/>
            </w:r>
            <w:r w:rsidRPr="00F91CF2">
              <w:rPr>
                <w:rFonts w:ascii="Arial" w:hAnsi="Arial" w:cs="Arial"/>
                <w:color w:val="000000"/>
                <w:sz w:val="20"/>
                <w:szCs w:val="20"/>
              </w:rPr>
              <w:br/>
              <w:t>Static variables are created/loaded during the class loading time.</w:t>
            </w:r>
            <w:r w:rsidRPr="00F91CF2">
              <w:rPr>
                <w:rFonts w:ascii="Arial" w:hAnsi="Arial" w:cs="Arial"/>
                <w:color w:val="000000"/>
                <w:sz w:val="20"/>
                <w:szCs w:val="20"/>
              </w:rPr>
              <w:br/>
            </w:r>
            <w:r w:rsidRPr="00F91CF2">
              <w:rPr>
                <w:rFonts w:ascii="Arial" w:hAnsi="Arial" w:cs="Arial"/>
                <w:color w:val="000000"/>
                <w:sz w:val="20"/>
                <w:szCs w:val="20"/>
              </w:rPr>
              <w:br/>
            </w:r>
            <w:r w:rsidRPr="00F91CF2">
              <w:rPr>
                <w:rFonts w:ascii="Arial" w:hAnsi="Arial" w:cs="Arial"/>
                <w:color w:val="000000"/>
                <w:sz w:val="20"/>
                <w:szCs w:val="20"/>
              </w:rPr>
              <w:lastRenderedPageBreak/>
              <w:t>Static variable are accessed using the class name which denotes that the variables are not dependent of any object but the class itself.</w:t>
            </w:r>
          </w:p>
          <w:p w:rsidR="001621A4" w:rsidRPr="00F91CF2" w:rsidRDefault="00FC1657" w:rsidP="00E63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w:hAnsi="Arial" w:cs="Arial"/>
              </w:rPr>
            </w:pPr>
            <w:hyperlink r:id="rId85" w:anchor="top" w:history="1">
              <w:r w:rsidR="001621A4" w:rsidRPr="00F91CF2">
                <w:rPr>
                  <w:rStyle w:val="Hyperlink"/>
                  <w:rFonts w:ascii="Arial" w:hAnsi="Arial" w:cs="Arial"/>
                  <w:b/>
                  <w:bCs/>
                  <w:color w:val="990000"/>
                  <w:sz w:val="15"/>
                </w:rPr>
                <w:t>TOP</w:t>
              </w:r>
              <w:r>
                <w:rPr>
                  <w:noProof/>
                </w:rPr>
              </w:r>
              <w:r>
                <w:rPr>
                  <w:noProof/>
                </w:rPr>
                <w:pict>
                  <v:rect id="Picture 72" o:spid="_x0000_s1030" alt="Description: http://www.allapplabs.com/images/top.jpg" href="http://www.allapplabs.com/interview_questions/java_interview_questions.htm#top" style="width:11.25pt;height:9pt;visibility:visible;mso-left-percent:-10001;mso-top-percent:-10001;mso-position-horizontal:absolute;mso-position-horizontal-relative:char;mso-position-vertical:absolute;mso-position-vertical-relative:line;mso-left-percent:-10001;mso-top-percent:-10001" o:button="t" filled="f" stroked="f">
                    <v:fill o:detectmouseclick="t"/>
                    <o:lock v:ext="edit" aspectratio="t"/>
                    <w10:wrap type="none"/>
                    <w10:anchorlock/>
                  </v:rect>
                </w:pict>
              </w:r>
            </w:hyperlink>
          </w:p>
        </w:tc>
      </w:tr>
    </w:tbl>
    <w:p w:rsidR="001621A4" w:rsidRPr="00F91CF2" w:rsidRDefault="001621A4" w:rsidP="001621A4">
      <w:pPr>
        <w:shd w:val="clear" w:color="auto" w:fill="FFFFFF"/>
        <w:spacing w:line="267" w:lineRule="atLeast"/>
        <w:textAlignment w:val="baseline"/>
        <w:rPr>
          <w:rFonts w:ascii="Arial" w:hAnsi="Arial" w:cs="Arial"/>
          <w:b/>
          <w:color w:val="000000"/>
          <w:sz w:val="21"/>
          <w:szCs w:val="21"/>
        </w:rPr>
      </w:pPr>
    </w:p>
    <w:p w:rsidR="001621A4" w:rsidRPr="00F91CF2" w:rsidRDefault="001621A4" w:rsidP="001621A4">
      <w:pPr>
        <w:pStyle w:val="child-para"/>
        <w:shd w:val="clear" w:color="auto" w:fill="FFFFFF"/>
        <w:spacing w:before="120" w:beforeAutospacing="0" w:after="120" w:afterAutospacing="0" w:line="300" w:lineRule="atLeast"/>
        <w:ind w:left="420"/>
        <w:rPr>
          <w:rFonts w:ascii="Arial" w:hAnsi="Arial" w:cs="Arial"/>
          <w:b/>
          <w:color w:val="000000"/>
          <w:sz w:val="20"/>
          <w:szCs w:val="20"/>
          <w:shd w:val="clear" w:color="auto" w:fill="FFFFFF"/>
        </w:rPr>
      </w:pPr>
      <w:r w:rsidRPr="00F91CF2">
        <w:rPr>
          <w:rFonts w:ascii="Arial" w:hAnsi="Arial" w:cs="Arial"/>
          <w:b/>
          <w:color w:val="000000"/>
          <w:sz w:val="20"/>
          <w:szCs w:val="20"/>
          <w:shd w:val="clear" w:color="auto" w:fill="FFFFFF"/>
        </w:rPr>
        <w:t xml:space="preserve"> Java Static Classes</w:t>
      </w:r>
    </w:p>
    <w:p w:rsidR="001621A4" w:rsidRPr="00F91CF2" w:rsidRDefault="001621A4" w:rsidP="001621A4">
      <w:pPr>
        <w:pStyle w:val="child-para"/>
        <w:shd w:val="clear" w:color="auto" w:fill="FFFFFF"/>
        <w:spacing w:before="120" w:beforeAutospacing="0" w:after="120" w:afterAutospacing="0" w:line="300" w:lineRule="atLeast"/>
        <w:ind w:left="420"/>
        <w:rPr>
          <w:rFonts w:ascii="Arial" w:hAnsi="Arial" w:cs="Arial"/>
          <w:color w:val="000000"/>
          <w:sz w:val="20"/>
          <w:szCs w:val="20"/>
          <w:shd w:val="clear" w:color="auto" w:fill="FFFFFF"/>
        </w:rPr>
      </w:pPr>
      <w:r w:rsidRPr="00F91CF2">
        <w:rPr>
          <w:rFonts w:ascii="Arial" w:hAnsi="Arial" w:cs="Arial"/>
          <w:color w:val="000000"/>
          <w:sz w:val="20"/>
          <w:szCs w:val="20"/>
          <w:shd w:val="clear" w:color="auto" w:fill="FFFFFF"/>
        </w:rPr>
        <w:t>•</w:t>
      </w:r>
      <w:r w:rsidRPr="00F91CF2">
        <w:rPr>
          <w:rFonts w:ascii="Arial" w:hAnsi="Arial" w:cs="Arial"/>
          <w:color w:val="000000"/>
          <w:sz w:val="20"/>
          <w:szCs w:val="20"/>
          <w:shd w:val="clear" w:color="auto" w:fill="FFFFFF"/>
        </w:rPr>
        <w:tab/>
        <w:t>For java classes, only an inner class can be declared using the static modifier.</w:t>
      </w:r>
    </w:p>
    <w:p w:rsidR="001621A4" w:rsidRDefault="001621A4" w:rsidP="001621A4">
      <w:pPr>
        <w:pStyle w:val="child-para"/>
        <w:shd w:val="clear" w:color="auto" w:fill="FFFFFF"/>
        <w:spacing w:before="120" w:beforeAutospacing="0" w:after="120" w:afterAutospacing="0" w:line="300" w:lineRule="atLeast"/>
        <w:ind w:left="420"/>
        <w:rPr>
          <w:rFonts w:ascii="Arial" w:hAnsi="Arial" w:cs="Arial"/>
          <w:color w:val="000000"/>
          <w:sz w:val="20"/>
          <w:szCs w:val="20"/>
          <w:shd w:val="clear" w:color="auto" w:fill="FFFFFF"/>
        </w:rPr>
      </w:pPr>
      <w:r w:rsidRPr="00F91CF2">
        <w:rPr>
          <w:rFonts w:ascii="Arial" w:hAnsi="Arial" w:cs="Arial"/>
          <w:color w:val="000000"/>
          <w:sz w:val="20"/>
          <w:szCs w:val="20"/>
          <w:shd w:val="clear" w:color="auto" w:fill="FFFFFF"/>
        </w:rPr>
        <w:t>•</w:t>
      </w:r>
      <w:r w:rsidRPr="00F91CF2">
        <w:rPr>
          <w:rFonts w:ascii="Arial" w:hAnsi="Arial" w:cs="Arial"/>
          <w:color w:val="000000"/>
          <w:sz w:val="20"/>
          <w:szCs w:val="20"/>
          <w:shd w:val="clear" w:color="auto" w:fill="FFFFFF"/>
        </w:rPr>
        <w:tab/>
        <w:t>For java a static inner class it does not mean that, all their members are static. These are called nested static classes in java.</w:t>
      </w:r>
    </w:p>
    <w:p w:rsidR="0040287C" w:rsidRDefault="0040287C" w:rsidP="001621A4">
      <w:pPr>
        <w:pStyle w:val="child-para"/>
        <w:shd w:val="clear" w:color="auto" w:fill="FFFFFF"/>
        <w:spacing w:before="120" w:beforeAutospacing="0" w:after="120" w:afterAutospacing="0" w:line="300" w:lineRule="atLeast"/>
        <w:ind w:left="420"/>
        <w:rPr>
          <w:rFonts w:ascii="Arial" w:hAnsi="Arial" w:cs="Arial"/>
          <w:color w:val="000000"/>
          <w:sz w:val="36"/>
          <w:szCs w:val="36"/>
          <w:shd w:val="clear" w:color="auto" w:fill="FFFFFF"/>
        </w:rPr>
      </w:pPr>
      <w:r w:rsidRPr="0040287C">
        <w:rPr>
          <w:rFonts w:ascii="Arial" w:hAnsi="Arial" w:cs="Arial"/>
          <w:color w:val="000000"/>
          <w:sz w:val="36"/>
          <w:szCs w:val="36"/>
          <w:shd w:val="clear" w:color="auto" w:fill="FFFFFF"/>
        </w:rPr>
        <w:t xml:space="preserve">Can constructor be </w:t>
      </w:r>
      <w:r w:rsidR="00E4758E" w:rsidRPr="0040287C">
        <w:rPr>
          <w:rFonts w:ascii="Arial" w:hAnsi="Arial" w:cs="Arial"/>
          <w:color w:val="000000"/>
          <w:sz w:val="36"/>
          <w:szCs w:val="36"/>
          <w:shd w:val="clear" w:color="auto" w:fill="FFFFFF"/>
        </w:rPr>
        <w:t>Private?</w:t>
      </w:r>
    </w:p>
    <w:p w:rsidR="0040287C" w:rsidRPr="0040287C" w:rsidRDefault="0040287C" w:rsidP="001621A4">
      <w:pPr>
        <w:pStyle w:val="child-para"/>
        <w:shd w:val="clear" w:color="auto" w:fill="FFFFFF"/>
        <w:spacing w:before="120" w:beforeAutospacing="0" w:after="120" w:afterAutospacing="0" w:line="300" w:lineRule="atLeast"/>
        <w:ind w:left="420"/>
        <w:rPr>
          <w:rFonts w:ascii="Arial" w:hAnsi="Arial" w:cs="Arial"/>
          <w:color w:val="000000"/>
          <w:sz w:val="36"/>
          <w:szCs w:val="36"/>
          <w:shd w:val="clear" w:color="auto" w:fill="FFFFFF"/>
        </w:rPr>
      </w:pPr>
      <w:r>
        <w:rPr>
          <w:rFonts w:ascii="Arial" w:hAnsi="Arial" w:cs="Arial"/>
          <w:color w:val="000000"/>
          <w:sz w:val="36"/>
          <w:szCs w:val="36"/>
          <w:shd w:val="clear" w:color="auto" w:fill="FFFFFF"/>
        </w:rPr>
        <w:t xml:space="preserve">Yes </w:t>
      </w:r>
      <w:r w:rsidR="00E4758E">
        <w:rPr>
          <w:rFonts w:ascii="Arial" w:hAnsi="Arial" w:cs="Arial"/>
          <w:color w:val="000000"/>
          <w:sz w:val="36"/>
          <w:szCs w:val="36"/>
          <w:shd w:val="clear" w:color="auto" w:fill="FFFFFF"/>
        </w:rPr>
        <w:t>Ofcourse</w:t>
      </w:r>
    </w:p>
    <w:p w:rsidR="001621A4" w:rsidRPr="00F91CF2" w:rsidRDefault="001621A4" w:rsidP="001621A4">
      <w:pPr>
        <w:pStyle w:val="Heading1"/>
        <w:rPr>
          <w:rFonts w:ascii="Arial" w:hAnsi="Arial" w:cs="Arial"/>
          <w:color w:val="F90000"/>
          <w:sz w:val="30"/>
          <w:szCs w:val="30"/>
        </w:rPr>
      </w:pPr>
      <w:r w:rsidRPr="00F91CF2">
        <w:rPr>
          <w:rFonts w:ascii="Arial" w:hAnsi="Arial" w:cs="Arial"/>
          <w:color w:val="F90000"/>
          <w:sz w:val="30"/>
          <w:szCs w:val="30"/>
        </w:rPr>
        <w:t>Writing Final Classes and Methods</w:t>
      </w:r>
    </w:p>
    <w:p w:rsidR="001621A4" w:rsidRPr="00F91CF2" w:rsidRDefault="001621A4" w:rsidP="001621A4">
      <w:pPr>
        <w:pStyle w:val="NormalWeb"/>
        <w:rPr>
          <w:rFonts w:ascii="Arial" w:hAnsi="Arial" w:cs="Arial"/>
          <w:color w:val="000000"/>
          <w:sz w:val="27"/>
          <w:szCs w:val="27"/>
        </w:rPr>
      </w:pPr>
      <w:r w:rsidRPr="00F91CF2">
        <w:rPr>
          <w:rFonts w:ascii="Arial" w:hAnsi="Arial" w:cs="Arial"/>
          <w:color w:val="000000"/>
          <w:sz w:val="27"/>
          <w:szCs w:val="27"/>
        </w:rPr>
        <w:t>You can declare some or all of a class's methods</w:t>
      </w:r>
      <w:r w:rsidRPr="00F91CF2">
        <w:rPr>
          <w:rStyle w:val="apple-converted-space"/>
          <w:rFonts w:ascii="Arial" w:hAnsi="Arial" w:cs="Arial"/>
          <w:color w:val="000000"/>
          <w:sz w:val="27"/>
          <w:szCs w:val="27"/>
        </w:rPr>
        <w:t> </w:t>
      </w:r>
      <w:r w:rsidRPr="00F91CF2">
        <w:rPr>
          <w:rFonts w:ascii="Arial" w:hAnsi="Arial" w:cs="Arial"/>
          <w:i/>
          <w:iCs/>
          <w:color w:val="000000"/>
          <w:sz w:val="27"/>
          <w:szCs w:val="27"/>
        </w:rPr>
        <w:t>final</w:t>
      </w:r>
      <w:r w:rsidRPr="00F91CF2">
        <w:rPr>
          <w:rFonts w:ascii="Arial" w:hAnsi="Arial" w:cs="Arial"/>
          <w:color w:val="000000"/>
          <w:sz w:val="27"/>
          <w:szCs w:val="27"/>
        </w:rPr>
        <w:t>. You use the</w:t>
      </w:r>
      <w:r w:rsidRPr="00F91CF2">
        <w:rPr>
          <w:rStyle w:val="apple-converted-space"/>
          <w:rFonts w:ascii="Arial" w:hAnsi="Arial" w:cs="Arial"/>
          <w:color w:val="000000"/>
          <w:sz w:val="27"/>
          <w:szCs w:val="27"/>
        </w:rPr>
        <w:t> </w:t>
      </w:r>
      <w:r w:rsidRPr="00F91CF2">
        <w:rPr>
          <w:rStyle w:val="HTMLCode"/>
          <w:rFonts w:ascii="Arial" w:hAnsi="Arial" w:cs="Arial"/>
          <w:color w:val="000000"/>
        </w:rPr>
        <w:t>final</w:t>
      </w:r>
      <w:r w:rsidRPr="00F91CF2">
        <w:rPr>
          <w:rStyle w:val="apple-converted-space"/>
          <w:rFonts w:ascii="Arial" w:hAnsi="Arial" w:cs="Arial"/>
          <w:color w:val="000000"/>
          <w:sz w:val="27"/>
          <w:szCs w:val="27"/>
        </w:rPr>
        <w:t> </w:t>
      </w:r>
      <w:r w:rsidRPr="00F91CF2">
        <w:rPr>
          <w:rFonts w:ascii="Arial" w:hAnsi="Arial" w:cs="Arial"/>
          <w:color w:val="000000"/>
          <w:sz w:val="27"/>
          <w:szCs w:val="27"/>
        </w:rPr>
        <w:t>keyword in a method declaration to indicate that the method cannot be overridden by subclasses. The</w:t>
      </w:r>
      <w:r w:rsidRPr="00F91CF2">
        <w:rPr>
          <w:rStyle w:val="apple-converted-space"/>
          <w:rFonts w:ascii="Arial" w:hAnsi="Arial" w:cs="Arial"/>
          <w:color w:val="000000"/>
          <w:sz w:val="27"/>
          <w:szCs w:val="27"/>
        </w:rPr>
        <w:t> </w:t>
      </w:r>
      <w:r w:rsidRPr="00F91CF2">
        <w:rPr>
          <w:rStyle w:val="HTMLCode"/>
          <w:rFonts w:ascii="Arial" w:hAnsi="Arial" w:cs="Arial"/>
          <w:color w:val="000000"/>
        </w:rPr>
        <w:t>Object</w:t>
      </w:r>
      <w:r w:rsidRPr="00F91CF2">
        <w:rPr>
          <w:rStyle w:val="apple-converted-space"/>
          <w:rFonts w:ascii="Arial" w:hAnsi="Arial" w:cs="Arial"/>
          <w:color w:val="000000"/>
          <w:sz w:val="27"/>
          <w:szCs w:val="27"/>
        </w:rPr>
        <w:t> </w:t>
      </w:r>
      <w:r w:rsidRPr="00F91CF2">
        <w:rPr>
          <w:rFonts w:ascii="Arial" w:hAnsi="Arial" w:cs="Arial"/>
          <w:color w:val="000000"/>
          <w:sz w:val="27"/>
          <w:szCs w:val="27"/>
        </w:rPr>
        <w:t>class does this—a number of its methods are</w:t>
      </w:r>
      <w:r w:rsidRPr="00F91CF2">
        <w:rPr>
          <w:rStyle w:val="apple-converted-space"/>
          <w:rFonts w:ascii="Arial" w:hAnsi="Arial" w:cs="Arial"/>
          <w:color w:val="000000"/>
          <w:sz w:val="27"/>
          <w:szCs w:val="27"/>
        </w:rPr>
        <w:t> </w:t>
      </w:r>
      <w:r w:rsidRPr="00F91CF2">
        <w:rPr>
          <w:rStyle w:val="HTMLCode"/>
          <w:rFonts w:ascii="Arial" w:hAnsi="Arial" w:cs="Arial"/>
          <w:color w:val="000000"/>
        </w:rPr>
        <w:t>final</w:t>
      </w:r>
      <w:r w:rsidRPr="00F91CF2">
        <w:rPr>
          <w:rFonts w:ascii="Arial" w:hAnsi="Arial" w:cs="Arial"/>
          <w:color w:val="000000"/>
          <w:sz w:val="27"/>
          <w:szCs w:val="27"/>
        </w:rPr>
        <w:t>.</w:t>
      </w:r>
    </w:p>
    <w:p w:rsidR="001621A4" w:rsidRPr="00F91CF2" w:rsidRDefault="001621A4" w:rsidP="001621A4">
      <w:pPr>
        <w:pStyle w:val="NormalWeb"/>
        <w:rPr>
          <w:rFonts w:ascii="Arial" w:hAnsi="Arial" w:cs="Arial"/>
          <w:color w:val="000000"/>
          <w:sz w:val="27"/>
          <w:szCs w:val="27"/>
        </w:rPr>
      </w:pPr>
    </w:p>
    <w:p w:rsidR="001621A4" w:rsidRPr="00F91CF2" w:rsidRDefault="001621A4" w:rsidP="001621A4">
      <w:pPr>
        <w:shd w:val="clear" w:color="auto" w:fill="F3F3F3"/>
        <w:rPr>
          <w:rFonts w:ascii="Arial" w:hAnsi="Arial" w:cs="Arial"/>
          <w:color w:val="000000"/>
        </w:rPr>
      </w:pPr>
      <w:r w:rsidRPr="00F91CF2">
        <w:rPr>
          <w:rFonts w:ascii="Arial" w:hAnsi="Arial" w:cs="Arial"/>
          <w:color w:val="000000"/>
          <w:sz w:val="18"/>
          <w:u w:val="single"/>
        </w:rPr>
        <w:t>class</w:t>
      </w:r>
      <w:r w:rsidRPr="00F91CF2">
        <w:rPr>
          <w:rFonts w:ascii="Arial" w:hAnsi="Arial" w:cs="Arial"/>
          <w:color w:val="000000"/>
          <w:sz w:val="18"/>
        </w:rPr>
        <w:t> </w:t>
      </w:r>
      <w:r w:rsidRPr="00F91CF2">
        <w:rPr>
          <w:rFonts w:ascii="Arial" w:hAnsi="Arial" w:cs="Arial"/>
          <w:b/>
          <w:bCs/>
          <w:color w:val="000000"/>
          <w:sz w:val="18"/>
          <w:u w:val="single"/>
        </w:rPr>
        <w:t>PersonalLoan</w:t>
      </w:r>
      <w:r w:rsidRPr="00F91CF2">
        <w:rPr>
          <w:rFonts w:ascii="Arial" w:hAnsi="Arial" w:cs="Arial"/>
          <w:color w:val="000000"/>
          <w:sz w:val="18"/>
          <w:u w:val="single"/>
        </w:rPr>
        <w:t>{</w:t>
      </w:r>
    </w:p>
    <w:p w:rsidR="001621A4" w:rsidRPr="00F91CF2" w:rsidRDefault="001621A4" w:rsidP="001621A4">
      <w:pPr>
        <w:shd w:val="clear" w:color="auto" w:fill="F3F3F3"/>
        <w:rPr>
          <w:rFonts w:ascii="Arial" w:hAnsi="Arial" w:cs="Arial"/>
          <w:color w:val="000000"/>
        </w:rPr>
      </w:pPr>
      <w:r w:rsidRPr="00F91CF2">
        <w:rPr>
          <w:rFonts w:ascii="Arial" w:hAnsi="Arial" w:cs="Arial"/>
          <w:color w:val="000000"/>
          <w:sz w:val="18"/>
          <w:u w:val="single"/>
        </w:rPr>
        <w:t> public final String getName(){</w:t>
      </w:r>
    </w:p>
    <w:p w:rsidR="001621A4" w:rsidRPr="00F91CF2" w:rsidRDefault="001621A4" w:rsidP="001621A4">
      <w:pPr>
        <w:shd w:val="clear" w:color="auto" w:fill="F3F3F3"/>
        <w:rPr>
          <w:rFonts w:ascii="Arial" w:hAnsi="Arial" w:cs="Arial"/>
          <w:color w:val="000000"/>
        </w:rPr>
      </w:pPr>
      <w:r w:rsidRPr="00F91CF2">
        <w:rPr>
          <w:rFonts w:ascii="Arial" w:hAnsi="Arial" w:cs="Arial"/>
          <w:color w:val="000000"/>
          <w:sz w:val="18"/>
          <w:u w:val="single"/>
        </w:rPr>
        <w:t>     return "personal loan";</w:t>
      </w:r>
    </w:p>
    <w:p w:rsidR="001621A4" w:rsidRPr="00F91CF2" w:rsidRDefault="001621A4" w:rsidP="001621A4">
      <w:pPr>
        <w:shd w:val="clear" w:color="auto" w:fill="F3F3F3"/>
        <w:rPr>
          <w:rFonts w:ascii="Arial" w:hAnsi="Arial" w:cs="Arial"/>
          <w:color w:val="000000"/>
        </w:rPr>
      </w:pPr>
      <w:r w:rsidRPr="00F91CF2">
        <w:rPr>
          <w:rFonts w:ascii="Arial" w:hAnsi="Arial" w:cs="Arial"/>
          <w:color w:val="000000"/>
          <w:sz w:val="18"/>
          <w:u w:val="single"/>
        </w:rPr>
        <w:t> }</w:t>
      </w:r>
    </w:p>
    <w:p w:rsidR="001621A4" w:rsidRPr="00F91CF2" w:rsidRDefault="001621A4" w:rsidP="001621A4">
      <w:pPr>
        <w:shd w:val="clear" w:color="auto" w:fill="F3F3F3"/>
        <w:rPr>
          <w:rFonts w:ascii="Arial" w:hAnsi="Arial" w:cs="Arial"/>
          <w:color w:val="000000"/>
        </w:rPr>
      </w:pPr>
      <w:r w:rsidRPr="00F91CF2">
        <w:rPr>
          <w:rFonts w:ascii="Arial" w:hAnsi="Arial" w:cs="Arial"/>
          <w:color w:val="000000"/>
          <w:sz w:val="18"/>
          <w:u w:val="single"/>
        </w:rPr>
        <w:t>}</w:t>
      </w:r>
    </w:p>
    <w:p w:rsidR="001621A4" w:rsidRPr="00F91CF2" w:rsidRDefault="001621A4" w:rsidP="001621A4">
      <w:pPr>
        <w:shd w:val="clear" w:color="auto" w:fill="F3F3F3"/>
        <w:rPr>
          <w:rFonts w:ascii="Arial" w:hAnsi="Arial" w:cs="Arial"/>
          <w:color w:val="000000"/>
        </w:rPr>
      </w:pPr>
      <w:r w:rsidRPr="00F91CF2">
        <w:rPr>
          <w:rFonts w:ascii="Arial" w:hAnsi="Arial" w:cs="Arial"/>
          <w:color w:val="000000"/>
          <w:sz w:val="18"/>
          <w:u w:val="single"/>
        </w:rPr>
        <w:t>class</w:t>
      </w:r>
      <w:r w:rsidRPr="00F91CF2">
        <w:rPr>
          <w:rFonts w:ascii="Arial" w:hAnsi="Arial" w:cs="Arial"/>
          <w:color w:val="000000"/>
          <w:sz w:val="18"/>
        </w:rPr>
        <w:t> </w:t>
      </w:r>
      <w:r w:rsidRPr="00F91CF2">
        <w:rPr>
          <w:rFonts w:ascii="Arial" w:hAnsi="Arial" w:cs="Arial"/>
          <w:b/>
          <w:bCs/>
          <w:color w:val="000000"/>
          <w:sz w:val="18"/>
          <w:u w:val="single"/>
        </w:rPr>
        <w:t>CheapPersonalLoan</w:t>
      </w:r>
      <w:r w:rsidRPr="00F91CF2">
        <w:rPr>
          <w:rFonts w:ascii="Arial" w:hAnsi="Arial" w:cs="Arial"/>
          <w:color w:val="000000"/>
          <w:sz w:val="18"/>
        </w:rPr>
        <w:t> </w:t>
      </w:r>
      <w:r w:rsidRPr="00F91CF2">
        <w:rPr>
          <w:rFonts w:ascii="Arial" w:hAnsi="Arial" w:cs="Arial"/>
          <w:color w:val="000000"/>
          <w:sz w:val="18"/>
          <w:u w:val="single"/>
        </w:rPr>
        <w:t>extends</w:t>
      </w:r>
      <w:r w:rsidRPr="00F91CF2">
        <w:rPr>
          <w:rFonts w:ascii="Arial" w:hAnsi="Arial" w:cs="Arial"/>
          <w:color w:val="000000"/>
          <w:sz w:val="18"/>
        </w:rPr>
        <w:t> </w:t>
      </w:r>
      <w:r w:rsidRPr="00F91CF2">
        <w:rPr>
          <w:rFonts w:ascii="Arial" w:hAnsi="Arial" w:cs="Arial"/>
          <w:b/>
          <w:bCs/>
          <w:color w:val="000000"/>
          <w:sz w:val="18"/>
          <w:u w:val="single"/>
        </w:rPr>
        <w:t>PersonalLoan</w:t>
      </w:r>
      <w:r w:rsidRPr="00F91CF2">
        <w:rPr>
          <w:rFonts w:ascii="Arial" w:hAnsi="Arial" w:cs="Arial"/>
          <w:color w:val="000000"/>
          <w:sz w:val="18"/>
          <w:u w:val="single"/>
        </w:rPr>
        <w:t>{</w:t>
      </w:r>
    </w:p>
    <w:p w:rsidR="001621A4" w:rsidRPr="00F91CF2" w:rsidRDefault="001621A4" w:rsidP="001621A4">
      <w:pPr>
        <w:shd w:val="clear" w:color="auto" w:fill="F3F3F3"/>
        <w:rPr>
          <w:rFonts w:ascii="Arial" w:hAnsi="Arial" w:cs="Arial"/>
          <w:color w:val="000000"/>
        </w:rPr>
      </w:pPr>
      <w:r w:rsidRPr="00F91CF2">
        <w:rPr>
          <w:rFonts w:ascii="Arial" w:hAnsi="Arial" w:cs="Arial"/>
          <w:color w:val="000000"/>
          <w:sz w:val="18"/>
          <w:u w:val="single"/>
        </w:rPr>
        <w:t>    @Override</w:t>
      </w:r>
    </w:p>
    <w:p w:rsidR="001621A4" w:rsidRPr="00F91CF2" w:rsidRDefault="001621A4" w:rsidP="001621A4">
      <w:pPr>
        <w:shd w:val="clear" w:color="auto" w:fill="F3F3F3"/>
        <w:rPr>
          <w:rFonts w:ascii="Arial" w:hAnsi="Arial" w:cs="Arial"/>
          <w:color w:val="000000"/>
        </w:rPr>
      </w:pPr>
      <w:r w:rsidRPr="00F91CF2">
        <w:rPr>
          <w:rFonts w:ascii="Arial" w:hAnsi="Arial" w:cs="Arial"/>
          <w:color w:val="000000"/>
          <w:sz w:val="18"/>
          <w:u w:val="single"/>
        </w:rPr>
        <w:t>    public final String getName(){</w:t>
      </w:r>
    </w:p>
    <w:p w:rsidR="001621A4" w:rsidRPr="00F91CF2" w:rsidRDefault="001621A4" w:rsidP="001621A4">
      <w:pPr>
        <w:shd w:val="clear" w:color="auto" w:fill="F3F3F3"/>
        <w:rPr>
          <w:rFonts w:ascii="Arial" w:hAnsi="Arial" w:cs="Arial"/>
          <w:color w:val="000000"/>
        </w:rPr>
      </w:pPr>
      <w:r w:rsidRPr="00F91CF2">
        <w:rPr>
          <w:rFonts w:ascii="Arial" w:hAnsi="Arial" w:cs="Arial"/>
          <w:color w:val="000000"/>
          <w:sz w:val="18"/>
          <w:u w:val="single"/>
        </w:rPr>
        <w:t>        return "</w:t>
      </w:r>
      <w:r w:rsidRPr="00F91CF2">
        <w:rPr>
          <w:rFonts w:ascii="Arial" w:hAnsi="Arial" w:cs="Arial"/>
          <w:color w:val="000000"/>
          <w:sz w:val="18"/>
        </w:rPr>
        <w:t>cheap personal loan</w:t>
      </w:r>
      <w:r w:rsidRPr="00F91CF2">
        <w:rPr>
          <w:rFonts w:ascii="Arial" w:hAnsi="Arial" w:cs="Arial"/>
          <w:color w:val="000000"/>
          <w:sz w:val="18"/>
          <w:u w:val="single"/>
        </w:rPr>
        <w:t>";</w:t>
      </w:r>
      <w:r w:rsidRPr="00F91CF2">
        <w:rPr>
          <w:rFonts w:ascii="Arial" w:hAnsi="Arial" w:cs="Arial"/>
          <w:color w:val="000000"/>
          <w:sz w:val="18"/>
        </w:rPr>
        <w:t> </w:t>
      </w:r>
      <w:r w:rsidRPr="00F91CF2">
        <w:rPr>
          <w:rFonts w:ascii="Arial" w:hAnsi="Arial" w:cs="Arial"/>
          <w:b/>
          <w:bCs/>
          <w:color w:val="000000"/>
          <w:sz w:val="18"/>
          <w:u w:val="single"/>
        </w:rPr>
        <w:t>//compilation error: overridden method is final</w:t>
      </w:r>
    </w:p>
    <w:p w:rsidR="001621A4" w:rsidRPr="00F91CF2" w:rsidRDefault="001621A4" w:rsidP="001621A4">
      <w:pPr>
        <w:shd w:val="clear" w:color="auto" w:fill="F3F3F3"/>
        <w:rPr>
          <w:rFonts w:ascii="Arial" w:hAnsi="Arial" w:cs="Arial"/>
          <w:color w:val="000000"/>
        </w:rPr>
      </w:pPr>
      <w:r w:rsidRPr="00F91CF2">
        <w:rPr>
          <w:rFonts w:ascii="Arial" w:hAnsi="Arial" w:cs="Arial"/>
          <w:color w:val="000000"/>
          <w:sz w:val="18"/>
          <w:u w:val="single"/>
        </w:rPr>
        <w:t>    }</w:t>
      </w:r>
    </w:p>
    <w:p w:rsidR="001621A4" w:rsidRPr="00F91CF2" w:rsidRDefault="001621A4" w:rsidP="001621A4">
      <w:pPr>
        <w:shd w:val="clear" w:color="auto" w:fill="F3F3F3"/>
        <w:rPr>
          <w:rFonts w:ascii="Arial" w:hAnsi="Arial" w:cs="Arial"/>
          <w:color w:val="000000"/>
        </w:rPr>
      </w:pPr>
      <w:r w:rsidRPr="00F91CF2">
        <w:rPr>
          <w:rFonts w:ascii="Arial" w:hAnsi="Arial" w:cs="Arial"/>
          <w:color w:val="000000"/>
          <w:sz w:val="18"/>
          <w:u w:val="single"/>
        </w:rPr>
        <w:t>}</w:t>
      </w:r>
    </w:p>
    <w:p w:rsidR="001621A4" w:rsidRPr="00F91CF2" w:rsidRDefault="001621A4" w:rsidP="001621A4">
      <w:pPr>
        <w:pStyle w:val="NormalWeb"/>
        <w:rPr>
          <w:rFonts w:ascii="Arial" w:hAnsi="Arial" w:cs="Arial"/>
          <w:color w:val="000000"/>
          <w:sz w:val="27"/>
          <w:szCs w:val="27"/>
        </w:rPr>
      </w:pPr>
      <w:r w:rsidRPr="00F91CF2">
        <w:rPr>
          <w:rFonts w:ascii="Arial" w:hAnsi="Arial" w:cs="Arial"/>
          <w:color w:val="000000"/>
        </w:rPr>
        <w:br/>
      </w:r>
      <w:r w:rsidRPr="00F91CF2">
        <w:rPr>
          <w:rFonts w:ascii="Arial" w:hAnsi="Arial" w:cs="Arial"/>
          <w:color w:val="000000"/>
        </w:rPr>
        <w:br/>
      </w:r>
    </w:p>
    <w:p w:rsidR="001621A4" w:rsidRPr="00F91CF2" w:rsidRDefault="001621A4" w:rsidP="001621A4">
      <w:pPr>
        <w:spacing w:before="100" w:beforeAutospacing="1" w:after="100" w:afterAutospacing="1"/>
        <w:rPr>
          <w:rFonts w:ascii="Arial" w:hAnsi="Arial" w:cs="Arial"/>
          <w:b/>
          <w:color w:val="000000"/>
          <w:sz w:val="27"/>
          <w:szCs w:val="27"/>
        </w:rPr>
      </w:pPr>
      <w:r w:rsidRPr="00F91CF2">
        <w:rPr>
          <w:rFonts w:ascii="Arial" w:hAnsi="Arial" w:cs="Arial"/>
          <w:b/>
          <w:color w:val="000000"/>
          <w:sz w:val="27"/>
          <w:szCs w:val="27"/>
        </w:rPr>
        <w:t>Note that you can also declare an entire class final. A class that is declared final cannot be subclassed. This is particularly useful, for example, when creating an immutable class like the</w:t>
      </w:r>
      <w:r w:rsidRPr="00F91CF2">
        <w:rPr>
          <w:rFonts w:ascii="Arial" w:hAnsi="Arial" w:cs="Arial"/>
          <w:b/>
          <w:color w:val="000000"/>
          <w:sz w:val="27"/>
        </w:rPr>
        <w:t> </w:t>
      </w:r>
      <w:r w:rsidRPr="00F91CF2">
        <w:rPr>
          <w:rFonts w:ascii="Arial" w:hAnsi="Arial" w:cs="Arial"/>
          <w:b/>
          <w:color w:val="000000"/>
          <w:sz w:val="20"/>
        </w:rPr>
        <w:t>String</w:t>
      </w:r>
      <w:r w:rsidRPr="00F91CF2">
        <w:rPr>
          <w:rFonts w:ascii="Arial" w:hAnsi="Arial" w:cs="Arial"/>
          <w:b/>
          <w:color w:val="000000"/>
          <w:sz w:val="27"/>
        </w:rPr>
        <w:t> </w:t>
      </w:r>
      <w:r w:rsidRPr="00F91CF2">
        <w:rPr>
          <w:rFonts w:ascii="Arial" w:hAnsi="Arial" w:cs="Arial"/>
          <w:b/>
          <w:color w:val="000000"/>
          <w:sz w:val="27"/>
          <w:szCs w:val="27"/>
        </w:rPr>
        <w:t>class.</w:t>
      </w:r>
    </w:p>
    <w:p w:rsidR="001621A4" w:rsidRPr="00F91CF2" w:rsidRDefault="001621A4" w:rsidP="001621A4">
      <w:pPr>
        <w:shd w:val="clear" w:color="auto" w:fill="F3F3F3"/>
        <w:rPr>
          <w:rFonts w:ascii="Arial" w:hAnsi="Arial" w:cs="Arial"/>
          <w:color w:val="000000"/>
        </w:rPr>
      </w:pPr>
      <w:r w:rsidRPr="00F91CF2">
        <w:rPr>
          <w:rFonts w:ascii="Arial" w:hAnsi="Arial" w:cs="Arial"/>
          <w:color w:val="000000"/>
          <w:sz w:val="18"/>
          <w:u w:val="single"/>
        </w:rPr>
        <w:t>final</w:t>
      </w:r>
      <w:r w:rsidRPr="00F91CF2">
        <w:rPr>
          <w:rFonts w:ascii="Arial" w:hAnsi="Arial" w:cs="Arial"/>
          <w:color w:val="000000"/>
          <w:sz w:val="18"/>
        </w:rPr>
        <w:t> </w:t>
      </w:r>
      <w:r w:rsidRPr="00F91CF2">
        <w:rPr>
          <w:rFonts w:ascii="Arial" w:hAnsi="Arial" w:cs="Arial"/>
          <w:color w:val="000000"/>
          <w:sz w:val="18"/>
          <w:u w:val="single"/>
        </w:rPr>
        <w:t>class</w:t>
      </w:r>
      <w:r w:rsidRPr="00F91CF2">
        <w:rPr>
          <w:rFonts w:ascii="Arial" w:hAnsi="Arial" w:cs="Arial"/>
          <w:color w:val="000000"/>
          <w:sz w:val="18"/>
        </w:rPr>
        <w:t> </w:t>
      </w:r>
      <w:r w:rsidRPr="00F91CF2">
        <w:rPr>
          <w:rFonts w:ascii="Arial" w:hAnsi="Arial" w:cs="Arial"/>
          <w:b/>
          <w:bCs/>
          <w:color w:val="000000"/>
          <w:sz w:val="18"/>
          <w:u w:val="single"/>
        </w:rPr>
        <w:t>PersonalLoan</w:t>
      </w:r>
      <w:r w:rsidRPr="00F91CF2">
        <w:rPr>
          <w:rFonts w:ascii="Arial" w:hAnsi="Arial" w:cs="Arial"/>
          <w:color w:val="000000"/>
          <w:sz w:val="18"/>
          <w:u w:val="single"/>
        </w:rPr>
        <w:t>{</w:t>
      </w:r>
    </w:p>
    <w:p w:rsidR="001621A4" w:rsidRPr="00F91CF2" w:rsidRDefault="001621A4" w:rsidP="001621A4">
      <w:pPr>
        <w:shd w:val="clear" w:color="auto" w:fill="F3F3F3"/>
        <w:rPr>
          <w:rFonts w:ascii="Arial" w:hAnsi="Arial" w:cs="Arial"/>
          <w:color w:val="000000"/>
        </w:rPr>
      </w:pPr>
    </w:p>
    <w:p w:rsidR="001621A4" w:rsidRPr="00F91CF2" w:rsidRDefault="001621A4" w:rsidP="001621A4">
      <w:pPr>
        <w:shd w:val="clear" w:color="auto" w:fill="F3F3F3"/>
        <w:rPr>
          <w:rFonts w:ascii="Arial" w:hAnsi="Arial" w:cs="Arial"/>
          <w:color w:val="000000"/>
        </w:rPr>
      </w:pPr>
      <w:r w:rsidRPr="00F91CF2">
        <w:rPr>
          <w:rFonts w:ascii="Arial" w:hAnsi="Arial" w:cs="Arial"/>
          <w:color w:val="000000"/>
          <w:sz w:val="18"/>
          <w:u w:val="single"/>
        </w:rPr>
        <w:t>}</w:t>
      </w:r>
    </w:p>
    <w:p w:rsidR="001621A4" w:rsidRPr="00F91CF2" w:rsidRDefault="001621A4" w:rsidP="001621A4">
      <w:pPr>
        <w:shd w:val="clear" w:color="auto" w:fill="F3F3F3"/>
        <w:rPr>
          <w:rFonts w:ascii="Arial" w:hAnsi="Arial" w:cs="Arial"/>
          <w:color w:val="000000"/>
        </w:rPr>
      </w:pPr>
    </w:p>
    <w:p w:rsidR="001621A4" w:rsidRPr="00F91CF2" w:rsidRDefault="001621A4" w:rsidP="001621A4">
      <w:pPr>
        <w:shd w:val="clear" w:color="auto" w:fill="F3F3F3"/>
        <w:rPr>
          <w:rFonts w:ascii="Arial" w:hAnsi="Arial" w:cs="Arial"/>
          <w:color w:val="000000"/>
        </w:rPr>
      </w:pPr>
      <w:r w:rsidRPr="00F91CF2">
        <w:rPr>
          <w:rFonts w:ascii="Arial" w:hAnsi="Arial" w:cs="Arial"/>
          <w:color w:val="000000"/>
          <w:sz w:val="18"/>
          <w:u w:val="single"/>
        </w:rPr>
        <w:t>class</w:t>
      </w:r>
      <w:r w:rsidRPr="00F91CF2">
        <w:rPr>
          <w:rFonts w:ascii="Arial" w:hAnsi="Arial" w:cs="Arial"/>
          <w:color w:val="000000"/>
          <w:sz w:val="18"/>
        </w:rPr>
        <w:t> </w:t>
      </w:r>
      <w:r w:rsidRPr="00F91CF2">
        <w:rPr>
          <w:rFonts w:ascii="Arial" w:hAnsi="Arial" w:cs="Arial"/>
          <w:b/>
          <w:bCs/>
          <w:color w:val="000000"/>
          <w:sz w:val="18"/>
          <w:u w:val="single"/>
        </w:rPr>
        <w:t>CheapPersonalLoan</w:t>
      </w:r>
      <w:r w:rsidRPr="00F91CF2">
        <w:rPr>
          <w:rFonts w:ascii="Arial" w:hAnsi="Arial" w:cs="Arial"/>
          <w:color w:val="000000"/>
          <w:sz w:val="18"/>
        </w:rPr>
        <w:t> </w:t>
      </w:r>
      <w:r w:rsidRPr="00F91CF2">
        <w:rPr>
          <w:rFonts w:ascii="Arial" w:hAnsi="Arial" w:cs="Arial"/>
          <w:color w:val="000000"/>
          <w:sz w:val="18"/>
          <w:u w:val="single"/>
        </w:rPr>
        <w:t>extends</w:t>
      </w:r>
      <w:r w:rsidRPr="00F91CF2">
        <w:rPr>
          <w:rFonts w:ascii="Arial" w:hAnsi="Arial" w:cs="Arial"/>
          <w:color w:val="000000"/>
          <w:sz w:val="18"/>
        </w:rPr>
        <w:t> </w:t>
      </w:r>
      <w:r w:rsidRPr="00F91CF2">
        <w:rPr>
          <w:rFonts w:ascii="Arial" w:hAnsi="Arial" w:cs="Arial"/>
          <w:b/>
          <w:bCs/>
          <w:color w:val="000000"/>
          <w:sz w:val="18"/>
          <w:u w:val="single"/>
        </w:rPr>
        <w:t>PersonalLoan</w:t>
      </w:r>
      <w:r w:rsidRPr="00F91CF2">
        <w:rPr>
          <w:rFonts w:ascii="Arial" w:hAnsi="Arial" w:cs="Arial"/>
          <w:color w:val="000000"/>
          <w:sz w:val="18"/>
          <w:u w:val="single"/>
        </w:rPr>
        <w:t>{  //compilation error: cannot inherit from final</w:t>
      </w:r>
      <w:r w:rsidRPr="00F91CF2">
        <w:rPr>
          <w:rFonts w:ascii="Arial" w:hAnsi="Arial" w:cs="Arial"/>
          <w:color w:val="000000"/>
          <w:sz w:val="18"/>
        </w:rPr>
        <w:t> </w:t>
      </w:r>
      <w:r w:rsidRPr="00F91CF2">
        <w:rPr>
          <w:rFonts w:ascii="Arial" w:hAnsi="Arial" w:cs="Arial"/>
          <w:color w:val="000000"/>
          <w:sz w:val="18"/>
          <w:u w:val="single"/>
        </w:rPr>
        <w:t>class</w:t>
      </w:r>
    </w:p>
    <w:p w:rsidR="001621A4" w:rsidRPr="00F91CF2" w:rsidRDefault="001621A4" w:rsidP="001621A4">
      <w:pPr>
        <w:shd w:val="clear" w:color="auto" w:fill="F3F3F3"/>
        <w:rPr>
          <w:rFonts w:ascii="Arial" w:hAnsi="Arial" w:cs="Arial"/>
          <w:color w:val="000000"/>
        </w:rPr>
      </w:pPr>
      <w:r w:rsidRPr="00F91CF2">
        <w:rPr>
          <w:rFonts w:ascii="Arial" w:hAnsi="Arial" w:cs="Arial"/>
          <w:color w:val="000000"/>
          <w:sz w:val="18"/>
          <w:u w:val="single"/>
        </w:rPr>
        <w:t> </w:t>
      </w:r>
    </w:p>
    <w:p w:rsidR="001621A4" w:rsidRPr="00F91CF2" w:rsidRDefault="001621A4" w:rsidP="001621A4">
      <w:pPr>
        <w:shd w:val="clear" w:color="auto" w:fill="F3F3F3"/>
        <w:rPr>
          <w:rFonts w:ascii="Arial" w:hAnsi="Arial" w:cs="Arial"/>
          <w:color w:val="000000"/>
        </w:rPr>
      </w:pPr>
      <w:r w:rsidRPr="00F91CF2">
        <w:rPr>
          <w:rFonts w:ascii="Arial" w:hAnsi="Arial" w:cs="Arial"/>
          <w:color w:val="000000"/>
          <w:sz w:val="18"/>
          <w:u w:val="single"/>
        </w:rPr>
        <w:t>}</w:t>
      </w:r>
    </w:p>
    <w:p w:rsidR="001621A4" w:rsidRPr="00F91CF2" w:rsidRDefault="001621A4" w:rsidP="001621A4">
      <w:pPr>
        <w:spacing w:before="100" w:beforeAutospacing="1" w:after="100" w:afterAutospacing="1"/>
        <w:rPr>
          <w:rFonts w:ascii="Arial" w:hAnsi="Arial" w:cs="Arial"/>
          <w:b/>
          <w:color w:val="000000"/>
          <w:sz w:val="27"/>
          <w:szCs w:val="27"/>
        </w:rPr>
      </w:pPr>
      <w:r w:rsidRPr="00F91CF2">
        <w:rPr>
          <w:rFonts w:ascii="Arial" w:hAnsi="Arial" w:cs="Arial"/>
          <w:color w:val="000000"/>
        </w:rPr>
        <w:lastRenderedPageBreak/>
        <w:br/>
      </w:r>
    </w:p>
    <w:p w:rsidR="001621A4" w:rsidRPr="00F91CF2" w:rsidRDefault="001621A4" w:rsidP="001621A4">
      <w:pPr>
        <w:spacing w:line="267" w:lineRule="atLeast"/>
        <w:textAlignment w:val="baseline"/>
        <w:rPr>
          <w:rFonts w:ascii="Arial" w:hAnsi="Arial" w:cs="Arial"/>
          <w:color w:val="000000"/>
          <w:sz w:val="20"/>
          <w:szCs w:val="20"/>
          <w:shd w:val="clear" w:color="auto" w:fill="FFFFFF"/>
        </w:rPr>
      </w:pPr>
    </w:p>
    <w:p w:rsidR="001621A4" w:rsidRPr="00F91CF2" w:rsidRDefault="001621A4" w:rsidP="001621A4">
      <w:pPr>
        <w:spacing w:line="267" w:lineRule="atLeast"/>
        <w:textAlignment w:val="baseline"/>
        <w:rPr>
          <w:rFonts w:ascii="Arial" w:hAnsi="Arial" w:cs="Arial"/>
          <w:b/>
          <w:color w:val="000000"/>
          <w:sz w:val="20"/>
          <w:szCs w:val="20"/>
          <w:u w:val="single"/>
          <w:shd w:val="clear" w:color="auto" w:fill="FFFFFF"/>
        </w:rPr>
      </w:pPr>
    </w:p>
    <w:p w:rsidR="001621A4" w:rsidRPr="00F91CF2" w:rsidRDefault="001621A4" w:rsidP="001621A4">
      <w:pPr>
        <w:spacing w:line="267" w:lineRule="atLeast"/>
        <w:textAlignment w:val="baseline"/>
        <w:rPr>
          <w:rFonts w:ascii="Arial" w:hAnsi="Arial" w:cs="Arial"/>
          <w:b/>
          <w:color w:val="000000"/>
          <w:sz w:val="20"/>
          <w:szCs w:val="20"/>
          <w:u w:val="single"/>
          <w:shd w:val="clear" w:color="auto" w:fill="FFFFFF"/>
        </w:rPr>
      </w:pPr>
      <w:r w:rsidRPr="00F91CF2">
        <w:rPr>
          <w:rFonts w:ascii="Arial" w:hAnsi="Arial" w:cs="Arial"/>
          <w:b/>
          <w:color w:val="000000"/>
          <w:sz w:val="20"/>
          <w:szCs w:val="20"/>
          <w:u w:val="single"/>
          <w:shd w:val="clear" w:color="auto" w:fill="FFFFFF"/>
        </w:rPr>
        <w:t>Why top level class can not be static</w:t>
      </w:r>
    </w:p>
    <w:p w:rsidR="001621A4" w:rsidRPr="00342EF6" w:rsidRDefault="00EF5172" w:rsidP="001621A4">
      <w:pPr>
        <w:spacing w:line="267" w:lineRule="atLeast"/>
        <w:textAlignment w:val="baseline"/>
        <w:rPr>
          <w:ins w:id="169" w:author="Unknown"/>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no </w:t>
      </w:r>
      <w:r w:rsidR="001621A4" w:rsidRPr="00342EF6">
        <w:rPr>
          <w:rFonts w:ascii="Arial" w:hAnsi="Arial" w:cs="Arial"/>
          <w:color w:val="000000"/>
          <w:sz w:val="20"/>
          <w:szCs w:val="20"/>
          <w:shd w:val="clear" w:color="auto" w:fill="FFFFFF"/>
        </w:rPr>
        <w:t>sense to do this anyway.because the JVM directly accesses ur top class without</w:t>
      </w:r>
      <w:r w:rsidR="0040287C" w:rsidRPr="00342EF6">
        <w:rPr>
          <w:rFonts w:ascii="Arial" w:hAnsi="Arial" w:cs="Arial"/>
          <w:color w:val="000000"/>
          <w:sz w:val="20"/>
          <w:szCs w:val="20"/>
          <w:shd w:val="clear" w:color="auto" w:fill="FFFFFF"/>
        </w:rPr>
        <w:t xml:space="preserve"> </w:t>
      </w:r>
      <w:r w:rsidR="001621A4" w:rsidRPr="00342EF6">
        <w:rPr>
          <w:rFonts w:ascii="Arial" w:hAnsi="Arial" w:cs="Arial"/>
          <w:color w:val="000000"/>
          <w:sz w:val="20"/>
          <w:szCs w:val="20"/>
          <w:shd w:val="clear" w:color="auto" w:fill="FFFFFF"/>
        </w:rPr>
        <w:t>instantiating it. Though for accessing the instance data members, the class must need to be instantiated.</w:t>
      </w:r>
    </w:p>
    <w:p w:rsidR="00E4159E" w:rsidRDefault="00E4159E" w:rsidP="00E4159E">
      <w:pPr>
        <w:shd w:val="clear" w:color="auto" w:fill="FFFFFF"/>
        <w:rPr>
          <w:rFonts w:ascii="Arial" w:hAnsi="Arial" w:cs="Arial"/>
          <w:color w:val="242729"/>
          <w:sz w:val="23"/>
          <w:szCs w:val="23"/>
        </w:rPr>
      </w:pPr>
    </w:p>
    <w:p w:rsidR="00E4159E" w:rsidRPr="00E4159E" w:rsidRDefault="00E4159E" w:rsidP="00E4159E">
      <w:pPr>
        <w:shd w:val="clear" w:color="auto" w:fill="FFFFFF"/>
        <w:rPr>
          <w:rFonts w:ascii="Arial" w:hAnsi="Arial" w:cs="Arial"/>
          <w:color w:val="242729"/>
          <w:sz w:val="23"/>
          <w:szCs w:val="23"/>
        </w:rPr>
      </w:pPr>
      <w:r w:rsidRPr="00E4159E">
        <w:rPr>
          <w:rFonts w:ascii="Arial" w:hAnsi="Arial" w:cs="Arial"/>
          <w:color w:val="242729"/>
          <w:sz w:val="23"/>
          <w:szCs w:val="23"/>
        </w:rPr>
        <w:t>What the</w:t>
      </w:r>
      <w:r w:rsidRPr="00E4159E">
        <w:rPr>
          <w:rFonts w:ascii="Arial" w:hAnsi="Arial" w:cs="Arial"/>
          <w:color w:val="242729"/>
          <w:sz w:val="23"/>
        </w:rPr>
        <w:t> </w:t>
      </w:r>
      <w:r w:rsidRPr="00E4159E">
        <w:rPr>
          <w:rFonts w:ascii="Consolas" w:hAnsi="Consolas" w:cs="Consolas"/>
          <w:color w:val="242729"/>
          <w:sz w:val="20"/>
        </w:rPr>
        <w:t>static</w:t>
      </w:r>
      <w:r w:rsidRPr="00E4159E">
        <w:rPr>
          <w:rFonts w:ascii="Arial" w:hAnsi="Arial" w:cs="Arial"/>
          <w:color w:val="242729"/>
          <w:sz w:val="23"/>
        </w:rPr>
        <w:t> </w:t>
      </w:r>
      <w:r w:rsidRPr="00E4159E">
        <w:rPr>
          <w:rFonts w:ascii="Arial" w:hAnsi="Arial" w:cs="Arial"/>
          <w:color w:val="242729"/>
          <w:sz w:val="23"/>
          <w:szCs w:val="23"/>
        </w:rPr>
        <w:t>boils down to is that an instance of the class can stand on its own. Or, the other way around: a non-static inner class (= instance inner class) cannot exist without an instance of the outer class. Since a top-level class does not have an outer class, it can't be anything but</w:t>
      </w:r>
      <w:r w:rsidRPr="00E4159E">
        <w:rPr>
          <w:rFonts w:ascii="Arial" w:hAnsi="Arial" w:cs="Arial"/>
          <w:color w:val="242729"/>
          <w:sz w:val="23"/>
        </w:rPr>
        <w:t> </w:t>
      </w:r>
      <w:r w:rsidRPr="00E4159E">
        <w:rPr>
          <w:rFonts w:ascii="Consolas" w:hAnsi="Consolas" w:cs="Consolas"/>
          <w:color w:val="242729"/>
          <w:sz w:val="20"/>
        </w:rPr>
        <w:t>static</w:t>
      </w:r>
      <w:r w:rsidRPr="00E4159E">
        <w:rPr>
          <w:rFonts w:ascii="Arial" w:hAnsi="Arial" w:cs="Arial"/>
          <w:color w:val="242729"/>
          <w:sz w:val="23"/>
          <w:szCs w:val="23"/>
        </w:rPr>
        <w:t>.</w:t>
      </w:r>
    </w:p>
    <w:p w:rsidR="00E4159E" w:rsidRPr="00E4159E" w:rsidRDefault="00E4159E" w:rsidP="00E4159E">
      <w:pPr>
        <w:shd w:val="clear" w:color="auto" w:fill="FFFFFF"/>
        <w:rPr>
          <w:rFonts w:ascii="Arial" w:hAnsi="Arial" w:cs="Arial"/>
          <w:color w:val="242729"/>
          <w:sz w:val="23"/>
          <w:szCs w:val="23"/>
        </w:rPr>
      </w:pPr>
      <w:r w:rsidRPr="00E4159E">
        <w:rPr>
          <w:rFonts w:ascii="Arial" w:hAnsi="Arial" w:cs="Arial"/>
          <w:color w:val="242729"/>
          <w:sz w:val="23"/>
          <w:szCs w:val="23"/>
        </w:rPr>
        <w:t>Because</w:t>
      </w:r>
      <w:r w:rsidRPr="00E4159E">
        <w:rPr>
          <w:rFonts w:ascii="Arial" w:hAnsi="Arial" w:cs="Arial"/>
          <w:color w:val="242729"/>
          <w:sz w:val="23"/>
        </w:rPr>
        <w:t> </w:t>
      </w:r>
      <w:r w:rsidRPr="00E4159E">
        <w:rPr>
          <w:rFonts w:ascii="Arial" w:hAnsi="Arial" w:cs="Arial"/>
          <w:i/>
          <w:iCs/>
          <w:color w:val="242729"/>
          <w:sz w:val="23"/>
        </w:rPr>
        <w:t>all</w:t>
      </w:r>
      <w:r w:rsidRPr="00E4159E">
        <w:rPr>
          <w:rFonts w:ascii="Arial" w:hAnsi="Arial" w:cs="Arial"/>
          <w:color w:val="242729"/>
          <w:sz w:val="23"/>
        </w:rPr>
        <w:t> </w:t>
      </w:r>
      <w:r w:rsidRPr="00E4159E">
        <w:rPr>
          <w:rFonts w:ascii="Arial" w:hAnsi="Arial" w:cs="Arial"/>
          <w:color w:val="242729"/>
          <w:sz w:val="23"/>
          <w:szCs w:val="23"/>
        </w:rPr>
        <w:t>top-level classes are static, having the</w:t>
      </w:r>
      <w:r w:rsidRPr="00E4159E">
        <w:rPr>
          <w:rFonts w:ascii="Arial" w:hAnsi="Arial" w:cs="Arial"/>
          <w:color w:val="242729"/>
          <w:sz w:val="23"/>
        </w:rPr>
        <w:t> </w:t>
      </w:r>
      <w:r w:rsidRPr="00E4159E">
        <w:rPr>
          <w:rFonts w:ascii="Consolas" w:hAnsi="Consolas" w:cs="Consolas"/>
          <w:color w:val="242729"/>
          <w:sz w:val="20"/>
        </w:rPr>
        <w:t>static</w:t>
      </w:r>
      <w:r w:rsidRPr="00E4159E">
        <w:rPr>
          <w:rFonts w:ascii="Arial" w:hAnsi="Arial" w:cs="Arial"/>
          <w:color w:val="242729"/>
          <w:sz w:val="23"/>
        </w:rPr>
        <w:t> </w:t>
      </w:r>
      <w:r w:rsidRPr="00E4159E">
        <w:rPr>
          <w:rFonts w:ascii="Arial" w:hAnsi="Arial" w:cs="Arial"/>
          <w:color w:val="242729"/>
          <w:sz w:val="23"/>
          <w:szCs w:val="23"/>
        </w:rPr>
        <w:t>keyword in a top-level class definition is pointless.</w:t>
      </w:r>
    </w:p>
    <w:p w:rsidR="001621A4" w:rsidRPr="00F91CF2" w:rsidRDefault="001621A4" w:rsidP="001621A4">
      <w:pPr>
        <w:spacing w:line="267" w:lineRule="atLeast"/>
        <w:textAlignment w:val="baseline"/>
        <w:rPr>
          <w:rFonts w:ascii="Arial" w:hAnsi="Arial" w:cs="Arial"/>
          <w:color w:val="000000"/>
          <w:sz w:val="20"/>
          <w:szCs w:val="20"/>
          <w:u w:val="single"/>
          <w:shd w:val="clear" w:color="auto" w:fill="FFFFFF"/>
        </w:rPr>
      </w:pPr>
    </w:p>
    <w:p w:rsidR="001621A4" w:rsidRPr="00F91CF2" w:rsidRDefault="001621A4" w:rsidP="001621A4">
      <w:pPr>
        <w:pStyle w:val="tech-question"/>
        <w:rPr>
          <w:ins w:id="170" w:author="Unknown"/>
          <w:rFonts w:ascii="Arial" w:hAnsi="Arial" w:cs="Arial"/>
          <w:highlight w:val="yellow"/>
        </w:rPr>
      </w:pPr>
      <w:ins w:id="171" w:author="Unknown">
        <w:r w:rsidRPr="00F91CF2">
          <w:rPr>
            <w:rFonts w:ascii="Arial" w:hAnsi="Arial" w:cs="Arial"/>
            <w:highlight w:val="yellow"/>
          </w:rPr>
          <w:t>17. Why is the main() method declared static?</w:t>
        </w:r>
      </w:ins>
    </w:p>
    <w:p w:rsidR="004A3C6B" w:rsidRPr="00F91CF2" w:rsidRDefault="004A3C6B" w:rsidP="001621A4">
      <w:pPr>
        <w:pStyle w:val="NormalWeb"/>
        <w:spacing w:line="255" w:lineRule="atLeast"/>
        <w:rPr>
          <w:rFonts w:ascii="Arial" w:hAnsi="Arial" w:cs="Arial"/>
          <w:color w:val="1F497D" w:themeColor="text2"/>
          <w:sz w:val="22"/>
          <w:szCs w:val="22"/>
          <w:highlight w:val="yellow"/>
          <w:shd w:val="clear" w:color="auto" w:fill="333333"/>
        </w:rPr>
      </w:pPr>
    </w:p>
    <w:p w:rsidR="001621A4" w:rsidRPr="00F91CF2" w:rsidRDefault="001621A4" w:rsidP="001621A4">
      <w:pPr>
        <w:pStyle w:val="NormalWeb"/>
        <w:spacing w:line="255" w:lineRule="atLeast"/>
        <w:rPr>
          <w:ins w:id="172" w:author="Unknown"/>
          <w:rFonts w:ascii="Arial" w:hAnsi="Arial" w:cs="Arial"/>
          <w:color w:val="444444"/>
          <w:sz w:val="22"/>
          <w:szCs w:val="22"/>
        </w:rPr>
      </w:pPr>
      <w:r w:rsidRPr="00F91CF2">
        <w:rPr>
          <w:rFonts w:ascii="Arial" w:hAnsi="Arial" w:cs="Arial"/>
          <w:color w:val="1F497D" w:themeColor="text2"/>
          <w:sz w:val="22"/>
          <w:szCs w:val="22"/>
          <w:highlight w:val="yellow"/>
          <w:shd w:val="clear" w:color="auto" w:fill="333333"/>
        </w:rPr>
        <w:t>Create an instance of the java class where it is declared. Any static java method can be called without having to instantiate the class that defines that static method. The reason we wouldn't want toforce</w:t>
      </w:r>
      <w:r w:rsidRPr="00F91CF2">
        <w:rPr>
          <w:rFonts w:ascii="Arial" w:hAnsi="Arial" w:cs="Arial"/>
          <w:color w:val="444444"/>
          <w:sz w:val="22"/>
          <w:szCs w:val="22"/>
          <w:highlight w:val="yellow"/>
        </w:rPr>
        <w:t xml:space="preserve"> the JVM to create an instance of the java class to call the main() method is because creating this instance may be expensive and/or have unwanted side effects and/or require </w:t>
      </w:r>
      <w:r w:rsidRPr="00F91CF2">
        <w:rPr>
          <w:rFonts w:ascii="Arial" w:hAnsi="Arial" w:cs="Arial"/>
          <w:color w:val="1F497D" w:themeColor="text2"/>
          <w:sz w:val="22"/>
          <w:szCs w:val="22"/>
          <w:highlight w:val="yellow"/>
        </w:rPr>
        <w:t>constructor</w:t>
      </w:r>
      <w:r w:rsidRPr="00F91CF2">
        <w:rPr>
          <w:rFonts w:ascii="Arial" w:hAnsi="Arial" w:cs="Arial"/>
          <w:color w:val="1F497D" w:themeColor="text2"/>
          <w:sz w:val="22"/>
          <w:szCs w:val="22"/>
          <w:highlight w:val="yellow"/>
          <w:shd w:val="clear" w:color="auto" w:fill="333333"/>
        </w:rPr>
        <w:t>arguments that the JVM doesn't know how to provide</w:t>
      </w:r>
    </w:p>
    <w:p w:rsidR="001621A4" w:rsidRPr="00F91CF2" w:rsidRDefault="001621A4" w:rsidP="001621A4">
      <w:pPr>
        <w:pStyle w:val="tech-question"/>
        <w:rPr>
          <w:ins w:id="173" w:author="Unknown"/>
          <w:rFonts w:ascii="Arial" w:hAnsi="Arial" w:cs="Arial"/>
        </w:rPr>
      </w:pPr>
      <w:ins w:id="174" w:author="Unknown">
        <w:r w:rsidRPr="00F91CF2">
          <w:rPr>
            <w:rFonts w:ascii="Arial" w:hAnsi="Arial" w:cs="Arial"/>
          </w:rPr>
          <w:t>33. Can a class be declared as static?</w:t>
        </w:r>
      </w:ins>
    </w:p>
    <w:p w:rsidR="001621A4" w:rsidRPr="00F91CF2" w:rsidRDefault="001621A4" w:rsidP="001621A4">
      <w:pPr>
        <w:pStyle w:val="NormalWeb"/>
        <w:spacing w:line="255" w:lineRule="atLeast"/>
        <w:rPr>
          <w:rFonts w:ascii="Arial" w:hAnsi="Arial" w:cs="Arial"/>
          <w:color w:val="444444"/>
          <w:sz w:val="18"/>
          <w:szCs w:val="18"/>
        </w:rPr>
      </w:pPr>
      <w:ins w:id="175" w:author="Unknown">
        <w:r w:rsidRPr="00F91CF2">
          <w:rPr>
            <w:rFonts w:ascii="Arial" w:hAnsi="Arial" w:cs="Arial"/>
            <w:color w:val="444444"/>
            <w:sz w:val="18"/>
            <w:szCs w:val="18"/>
          </w:rPr>
          <w:t xml:space="preserve">We can not declare top level class as static, but only inner class can be declared static. </w:t>
        </w:r>
      </w:ins>
    </w:p>
    <w:p w:rsidR="001621A4" w:rsidRPr="00F91CF2" w:rsidRDefault="001621A4" w:rsidP="001621A4">
      <w:pPr>
        <w:shd w:val="clear" w:color="auto" w:fill="FFFFFF"/>
        <w:spacing w:before="100" w:beforeAutospacing="1" w:after="100" w:afterAutospacing="1" w:line="292" w:lineRule="atLeast"/>
        <w:rPr>
          <w:rFonts w:ascii="Arial" w:hAnsi="Arial" w:cs="Arial"/>
          <w:color w:val="000000"/>
          <w:sz w:val="20"/>
          <w:szCs w:val="20"/>
        </w:rPr>
      </w:pPr>
      <w:r w:rsidRPr="00F91CF2">
        <w:rPr>
          <w:rFonts w:ascii="Arial" w:hAnsi="Arial" w:cs="Arial"/>
          <w:b/>
          <w:bCs/>
          <w:color w:val="000000"/>
          <w:sz w:val="20"/>
        </w:rPr>
        <w:t>What are the differences between static and non-static nested classes? </w:t>
      </w:r>
      <w:r w:rsidRPr="00F91CF2">
        <w:rPr>
          <w:rFonts w:ascii="Arial" w:hAnsi="Arial" w:cs="Arial"/>
          <w:color w:val="000000"/>
          <w:sz w:val="20"/>
          <w:szCs w:val="20"/>
        </w:rPr>
        <w:br/>
        <w:t>Following are major differences between static nested class and non-static nested class. Non-static nested class is also called Inner Class.</w:t>
      </w:r>
    </w:p>
    <w:p w:rsidR="001621A4" w:rsidRPr="00F91CF2" w:rsidRDefault="001621A4" w:rsidP="001621A4">
      <w:pPr>
        <w:shd w:val="clear" w:color="auto" w:fill="FFFFFF"/>
        <w:spacing w:before="100" w:beforeAutospacing="1" w:after="100" w:afterAutospacing="1" w:line="292" w:lineRule="atLeast"/>
        <w:rPr>
          <w:rFonts w:ascii="Arial" w:hAnsi="Arial" w:cs="Arial"/>
          <w:color w:val="000000"/>
          <w:sz w:val="20"/>
          <w:szCs w:val="20"/>
        </w:rPr>
      </w:pPr>
      <w:r w:rsidRPr="00F91CF2">
        <w:rPr>
          <w:rFonts w:ascii="Arial" w:hAnsi="Arial" w:cs="Arial"/>
          <w:b/>
          <w:bCs/>
          <w:color w:val="000000"/>
          <w:sz w:val="20"/>
        </w:rPr>
        <w:t>1)</w:t>
      </w:r>
      <w:r w:rsidRPr="00F91CF2">
        <w:rPr>
          <w:rFonts w:ascii="Arial" w:hAnsi="Arial" w:cs="Arial"/>
          <w:color w:val="000000"/>
          <w:sz w:val="20"/>
        </w:rPr>
        <w:t> </w:t>
      </w:r>
      <w:r w:rsidRPr="00F91CF2">
        <w:rPr>
          <w:rFonts w:ascii="Arial" w:hAnsi="Arial" w:cs="Arial"/>
          <w:color w:val="000000"/>
          <w:sz w:val="20"/>
          <w:szCs w:val="20"/>
        </w:rPr>
        <w:t>Nested static class doesn’t need reference of Outer class, but Non-static nested class or Inner class requires Outer class reference.</w:t>
      </w:r>
    </w:p>
    <w:p w:rsidR="001621A4" w:rsidRPr="00F91CF2" w:rsidRDefault="001621A4" w:rsidP="001621A4">
      <w:pPr>
        <w:shd w:val="clear" w:color="auto" w:fill="FFFFFF"/>
        <w:spacing w:before="100" w:beforeAutospacing="1" w:after="100" w:afterAutospacing="1" w:line="292" w:lineRule="atLeast"/>
        <w:rPr>
          <w:rFonts w:ascii="Arial" w:hAnsi="Arial" w:cs="Arial"/>
          <w:color w:val="000000"/>
          <w:sz w:val="20"/>
          <w:szCs w:val="20"/>
        </w:rPr>
      </w:pPr>
      <w:r w:rsidRPr="00F91CF2">
        <w:rPr>
          <w:rFonts w:ascii="Arial" w:hAnsi="Arial" w:cs="Arial"/>
          <w:b/>
          <w:bCs/>
          <w:color w:val="000000"/>
          <w:sz w:val="20"/>
        </w:rPr>
        <w:t>2)</w:t>
      </w:r>
      <w:r w:rsidRPr="00F91CF2">
        <w:rPr>
          <w:rFonts w:ascii="Arial" w:hAnsi="Arial" w:cs="Arial"/>
          <w:color w:val="000000"/>
          <w:sz w:val="20"/>
        </w:rPr>
        <w:t> </w:t>
      </w:r>
      <w:r w:rsidRPr="00F91CF2">
        <w:rPr>
          <w:rFonts w:ascii="Arial" w:hAnsi="Arial" w:cs="Arial"/>
          <w:color w:val="000000"/>
          <w:sz w:val="20"/>
          <w:szCs w:val="20"/>
        </w:rPr>
        <w:t>Inner class(or non-static nested class) can access both static and non-static members of Outer class. A static class cannot access non-static members of the Outer class. It can access only static members of Outer class.</w:t>
      </w:r>
    </w:p>
    <w:p w:rsidR="001621A4" w:rsidRPr="00F91CF2" w:rsidRDefault="001621A4" w:rsidP="001621A4">
      <w:pPr>
        <w:shd w:val="clear" w:color="auto" w:fill="FFFFFF"/>
        <w:spacing w:before="100" w:beforeAutospacing="1" w:after="100" w:afterAutospacing="1" w:line="292" w:lineRule="atLeast"/>
        <w:rPr>
          <w:rFonts w:ascii="Arial" w:hAnsi="Arial" w:cs="Arial"/>
          <w:color w:val="000000"/>
          <w:sz w:val="20"/>
          <w:szCs w:val="20"/>
        </w:rPr>
      </w:pPr>
      <w:r w:rsidRPr="00F91CF2">
        <w:rPr>
          <w:rFonts w:ascii="Arial" w:hAnsi="Arial" w:cs="Arial"/>
          <w:b/>
          <w:bCs/>
          <w:color w:val="000000"/>
          <w:sz w:val="20"/>
        </w:rPr>
        <w:t>3) </w:t>
      </w:r>
      <w:r w:rsidRPr="00F91CF2">
        <w:rPr>
          <w:rFonts w:ascii="Arial" w:hAnsi="Arial" w:cs="Arial"/>
          <w:color w:val="000000"/>
          <w:sz w:val="20"/>
          <w:szCs w:val="20"/>
        </w:rPr>
        <w:t>An instance of Inner class cannot be created without an instance of outer class and an Inner class can reference data and methods defined in Outer class in which it nests, so we don’t need to pass reference of an object to the constructor of the Inner class. For this reason Inner classes can make program simple and concise.</w:t>
      </w:r>
    </w:p>
    <w:p w:rsidR="001621A4" w:rsidRPr="00F91CF2" w:rsidRDefault="00FC1657" w:rsidP="001621A4">
      <w:pPr>
        <w:shd w:val="clear" w:color="auto" w:fill="FFFFFF"/>
        <w:spacing w:before="100" w:beforeAutospacing="1" w:after="100" w:afterAutospacing="1" w:line="292" w:lineRule="atLeast"/>
        <w:rPr>
          <w:rFonts w:ascii="Arial" w:hAnsi="Arial" w:cs="Arial"/>
          <w:color w:val="000000"/>
          <w:sz w:val="20"/>
          <w:szCs w:val="20"/>
        </w:rPr>
      </w:pPr>
      <w:hyperlink r:id="rId86" w:history="1">
        <w:r w:rsidR="001621A4" w:rsidRPr="00F91CF2">
          <w:rPr>
            <w:rStyle w:val="Hyperlink"/>
            <w:rFonts w:ascii="Arial" w:hAnsi="Arial" w:cs="Arial"/>
          </w:rPr>
          <w:t>http://www.geeksforgeeks.org/static-class-in-java/</w:t>
        </w:r>
      </w:hyperlink>
    </w:p>
    <w:tbl>
      <w:tblPr>
        <w:tblW w:w="7304" w:type="dxa"/>
        <w:tblCellSpacing w:w="0" w:type="dxa"/>
        <w:tblInd w:w="-567" w:type="dxa"/>
        <w:tblCellMar>
          <w:left w:w="0" w:type="dxa"/>
          <w:right w:w="0" w:type="dxa"/>
        </w:tblCellMar>
        <w:tblLook w:val="04A0" w:firstRow="1" w:lastRow="0" w:firstColumn="1" w:lastColumn="0" w:noHBand="0" w:noVBand="1"/>
      </w:tblPr>
      <w:tblGrid>
        <w:gridCol w:w="7304"/>
      </w:tblGrid>
      <w:tr w:rsidR="001621A4" w:rsidRPr="00F91CF2" w:rsidTr="00DB70BC">
        <w:trPr>
          <w:tblCellSpacing w:w="0" w:type="dxa"/>
        </w:trPr>
        <w:tc>
          <w:tcPr>
            <w:tcW w:w="7304" w:type="dxa"/>
            <w:vAlign w:val="center"/>
            <w:hideMark/>
          </w:tcPr>
          <w:p w:rsidR="001621A4" w:rsidRPr="00DB70BC" w:rsidRDefault="001621A4" w:rsidP="00E630B5">
            <w:r w:rsidRPr="00DB70BC">
              <w:rPr>
                <w:sz w:val="22"/>
                <w:szCs w:val="22"/>
              </w:rPr>
              <w:lastRenderedPageBreak/>
              <w:t>/* Java program to demonstrate how to implement static and non-static</w:t>
            </w:r>
          </w:p>
          <w:p w:rsidR="001621A4" w:rsidRPr="00DB70BC" w:rsidRDefault="001621A4" w:rsidP="00E630B5">
            <w:r w:rsidRPr="00DB70BC">
              <w:rPr>
                <w:sz w:val="22"/>
                <w:szCs w:val="22"/>
              </w:rPr>
              <w:t>   classes in a java program. */</w:t>
            </w:r>
          </w:p>
          <w:p w:rsidR="001621A4" w:rsidRPr="00DB70BC" w:rsidRDefault="001621A4" w:rsidP="00E630B5">
            <w:r w:rsidRPr="00DB70BC">
              <w:rPr>
                <w:sz w:val="22"/>
                <w:szCs w:val="22"/>
              </w:rPr>
              <w:t>classOuterClass{</w:t>
            </w:r>
          </w:p>
          <w:p w:rsidR="001621A4" w:rsidRPr="00DB70BC" w:rsidRDefault="001621A4" w:rsidP="00E630B5">
            <w:r w:rsidRPr="00DB70BC">
              <w:rPr>
                <w:sz w:val="22"/>
                <w:szCs w:val="22"/>
              </w:rPr>
              <w:t>   privatestaticString msg = "GeeksForGeeks";</w:t>
            </w:r>
          </w:p>
          <w:p w:rsidR="001621A4" w:rsidRPr="00DB70BC" w:rsidRDefault="001621A4" w:rsidP="00E630B5">
            <w:r w:rsidRPr="00DB70BC">
              <w:rPr>
                <w:sz w:val="22"/>
                <w:szCs w:val="22"/>
              </w:rPr>
              <w:t>    </w:t>
            </w:r>
          </w:p>
          <w:p w:rsidR="001621A4" w:rsidRPr="00DB70BC" w:rsidRDefault="001621A4" w:rsidP="00E630B5">
            <w:r w:rsidRPr="00DB70BC">
              <w:rPr>
                <w:sz w:val="22"/>
                <w:szCs w:val="22"/>
              </w:rPr>
              <w:t>   // Static nested class</w:t>
            </w:r>
          </w:p>
          <w:p w:rsidR="001621A4" w:rsidRPr="00DB70BC" w:rsidRDefault="001621A4" w:rsidP="00E630B5">
            <w:r w:rsidRPr="00DB70BC">
              <w:rPr>
                <w:sz w:val="22"/>
                <w:szCs w:val="22"/>
              </w:rPr>
              <w:t>   </w:t>
            </w:r>
            <w:r w:rsidR="00DB70BC" w:rsidRPr="00DB70BC">
              <w:rPr>
                <w:sz w:val="22"/>
                <w:szCs w:val="22"/>
              </w:rPr>
              <w:t>P</w:t>
            </w:r>
            <w:r w:rsidRPr="00DB70BC">
              <w:rPr>
                <w:sz w:val="22"/>
                <w:szCs w:val="22"/>
              </w:rPr>
              <w:t>ublic</w:t>
            </w:r>
            <w:r w:rsidR="00DB70BC" w:rsidRPr="00DB70BC">
              <w:rPr>
                <w:sz w:val="22"/>
                <w:szCs w:val="22"/>
              </w:rPr>
              <w:t xml:space="preserve"> </w:t>
            </w:r>
            <w:r w:rsidRPr="00DB70BC">
              <w:rPr>
                <w:sz w:val="22"/>
                <w:szCs w:val="22"/>
              </w:rPr>
              <w:t>static</w:t>
            </w:r>
            <w:r w:rsidR="00DB70BC" w:rsidRPr="00DB70BC">
              <w:rPr>
                <w:sz w:val="22"/>
                <w:szCs w:val="22"/>
              </w:rPr>
              <w:t xml:space="preserve"> </w:t>
            </w:r>
            <w:r w:rsidRPr="00DB70BC">
              <w:rPr>
                <w:sz w:val="22"/>
                <w:szCs w:val="22"/>
              </w:rPr>
              <w:t>class</w:t>
            </w:r>
            <w:r w:rsidR="00DB70BC" w:rsidRPr="00DB70BC">
              <w:rPr>
                <w:sz w:val="22"/>
                <w:szCs w:val="22"/>
              </w:rPr>
              <w:t xml:space="preserve"> </w:t>
            </w:r>
            <w:r w:rsidRPr="00DB70BC">
              <w:rPr>
                <w:sz w:val="22"/>
                <w:szCs w:val="22"/>
              </w:rPr>
              <w:t>NestedStaticClass{</w:t>
            </w:r>
          </w:p>
          <w:p w:rsidR="001621A4" w:rsidRPr="00DB70BC" w:rsidRDefault="001621A4" w:rsidP="00E630B5">
            <w:r w:rsidRPr="00DB70BC">
              <w:rPr>
                <w:sz w:val="22"/>
                <w:szCs w:val="22"/>
              </w:rPr>
              <w:t>      </w:t>
            </w:r>
          </w:p>
          <w:p w:rsidR="001621A4" w:rsidRPr="00DB70BC" w:rsidRDefault="001621A4" w:rsidP="00E630B5">
            <w:r w:rsidRPr="00DB70BC">
              <w:rPr>
                <w:sz w:val="22"/>
                <w:szCs w:val="22"/>
              </w:rPr>
              <w:t xml:space="preserve">       // Only static members of Outer class is directly accessible in nested </w:t>
            </w:r>
          </w:p>
          <w:p w:rsidR="001621A4" w:rsidRPr="00DB70BC" w:rsidRDefault="001621A4" w:rsidP="00E630B5">
            <w:r w:rsidRPr="00DB70BC">
              <w:rPr>
                <w:sz w:val="22"/>
                <w:szCs w:val="22"/>
              </w:rPr>
              <w:t xml:space="preserve">       // static class </w:t>
            </w:r>
          </w:p>
          <w:p w:rsidR="001621A4" w:rsidRPr="00DB70BC" w:rsidRDefault="001621A4" w:rsidP="00E630B5">
            <w:r w:rsidRPr="00DB70BC">
              <w:rPr>
                <w:sz w:val="22"/>
                <w:szCs w:val="22"/>
              </w:rPr>
              <w:t>       publicvoidprintMessage() {</w:t>
            </w:r>
          </w:p>
          <w:p w:rsidR="001621A4" w:rsidRPr="00DB70BC" w:rsidRDefault="001621A4" w:rsidP="00E630B5">
            <w:r w:rsidRPr="00DB70BC">
              <w:rPr>
                <w:sz w:val="22"/>
                <w:szCs w:val="22"/>
              </w:rPr>
              <w:t> </w:t>
            </w:r>
          </w:p>
          <w:p w:rsidR="001621A4" w:rsidRPr="00DB70BC" w:rsidRDefault="001621A4" w:rsidP="00E630B5">
            <w:r w:rsidRPr="00DB70BC">
              <w:rPr>
                <w:sz w:val="22"/>
                <w:szCs w:val="22"/>
              </w:rPr>
              <w:t xml:space="preserve">         // Try making 'message' a non-static variable, there will be </w:t>
            </w:r>
          </w:p>
          <w:p w:rsidR="001621A4" w:rsidRPr="00DB70BC" w:rsidRDefault="001621A4" w:rsidP="00E630B5">
            <w:r w:rsidRPr="00DB70BC">
              <w:rPr>
                <w:sz w:val="22"/>
                <w:szCs w:val="22"/>
              </w:rPr>
              <w:t xml:space="preserve">         // compiler error  </w:t>
            </w:r>
          </w:p>
          <w:p w:rsidR="001621A4" w:rsidRPr="00DB70BC" w:rsidRDefault="001621A4" w:rsidP="00E630B5">
            <w:r w:rsidRPr="00DB70BC">
              <w:rPr>
                <w:sz w:val="22"/>
                <w:szCs w:val="22"/>
              </w:rPr>
              <w:t xml:space="preserve">         System.out.println("Message from nested static class: "+ msg); </w:t>
            </w:r>
          </w:p>
          <w:p w:rsidR="001621A4" w:rsidRPr="00DB70BC" w:rsidRDefault="001621A4" w:rsidP="00E630B5">
            <w:r w:rsidRPr="00DB70BC">
              <w:rPr>
                <w:sz w:val="22"/>
                <w:szCs w:val="22"/>
              </w:rPr>
              <w:t>       }</w:t>
            </w:r>
          </w:p>
          <w:p w:rsidR="001621A4" w:rsidRPr="00DB70BC" w:rsidRDefault="001621A4" w:rsidP="00E630B5">
            <w:r w:rsidRPr="00DB70BC">
              <w:rPr>
                <w:sz w:val="22"/>
                <w:szCs w:val="22"/>
              </w:rPr>
              <w:t>    }</w:t>
            </w:r>
          </w:p>
          <w:p w:rsidR="001621A4" w:rsidRPr="00DB70BC" w:rsidRDefault="001621A4" w:rsidP="00E630B5">
            <w:r w:rsidRPr="00DB70BC">
              <w:rPr>
                <w:sz w:val="22"/>
                <w:szCs w:val="22"/>
              </w:rPr>
              <w:t>    </w:t>
            </w:r>
          </w:p>
          <w:p w:rsidR="001621A4" w:rsidRPr="00DB70BC" w:rsidRDefault="001621A4" w:rsidP="00E630B5">
            <w:r w:rsidRPr="00DB70BC">
              <w:rPr>
                <w:sz w:val="22"/>
                <w:szCs w:val="22"/>
              </w:rPr>
              <w:t>    // non-static nested class - also called Inner class</w:t>
            </w:r>
          </w:p>
          <w:p w:rsidR="001621A4" w:rsidRPr="00DB70BC" w:rsidRDefault="001621A4" w:rsidP="00E630B5">
            <w:r w:rsidRPr="00DB70BC">
              <w:rPr>
                <w:sz w:val="22"/>
                <w:szCs w:val="22"/>
              </w:rPr>
              <w:t>    publicclassInnerClass{</w:t>
            </w:r>
          </w:p>
          <w:p w:rsidR="001621A4" w:rsidRPr="00DB70BC" w:rsidRDefault="001621A4" w:rsidP="00E630B5">
            <w:r w:rsidRPr="00DB70BC">
              <w:rPr>
                <w:sz w:val="22"/>
                <w:szCs w:val="22"/>
              </w:rPr>
              <w:t>        </w:t>
            </w:r>
          </w:p>
          <w:p w:rsidR="001621A4" w:rsidRPr="00DB70BC" w:rsidRDefault="001621A4" w:rsidP="00E630B5">
            <w:r w:rsidRPr="00DB70BC">
              <w:rPr>
                <w:sz w:val="22"/>
                <w:szCs w:val="22"/>
              </w:rPr>
              <w:t xml:space="preserve">       // Both static and non-static members of Outer class are accessible in </w:t>
            </w:r>
          </w:p>
          <w:p w:rsidR="001621A4" w:rsidRPr="00DB70BC" w:rsidRDefault="001621A4" w:rsidP="00E630B5">
            <w:r w:rsidRPr="00DB70BC">
              <w:rPr>
                <w:sz w:val="22"/>
                <w:szCs w:val="22"/>
              </w:rPr>
              <w:t>       // this Inner class</w:t>
            </w:r>
          </w:p>
          <w:p w:rsidR="001621A4" w:rsidRPr="00DB70BC" w:rsidRDefault="001621A4" w:rsidP="00E630B5">
            <w:r w:rsidRPr="00DB70BC">
              <w:rPr>
                <w:sz w:val="22"/>
                <w:szCs w:val="22"/>
              </w:rPr>
              <w:t>       publicvoiddisplay(){</w:t>
            </w:r>
          </w:p>
          <w:p w:rsidR="001621A4" w:rsidRPr="00DB70BC" w:rsidRDefault="001621A4" w:rsidP="00E630B5">
            <w:r w:rsidRPr="00DB70BC">
              <w:rPr>
                <w:sz w:val="22"/>
                <w:szCs w:val="22"/>
              </w:rPr>
              <w:t>          System.out.println("Message from non-static nested class: "+ msg);</w:t>
            </w:r>
          </w:p>
          <w:p w:rsidR="001621A4" w:rsidRPr="00DB70BC" w:rsidRDefault="001621A4" w:rsidP="00E630B5">
            <w:r w:rsidRPr="00DB70BC">
              <w:rPr>
                <w:sz w:val="22"/>
                <w:szCs w:val="22"/>
              </w:rPr>
              <w:t>       }</w:t>
            </w:r>
          </w:p>
          <w:p w:rsidR="001621A4" w:rsidRPr="00DB70BC" w:rsidRDefault="001621A4" w:rsidP="00E630B5">
            <w:r w:rsidRPr="00DB70BC">
              <w:rPr>
                <w:sz w:val="22"/>
                <w:szCs w:val="22"/>
              </w:rPr>
              <w:t>    }</w:t>
            </w:r>
          </w:p>
          <w:p w:rsidR="001621A4" w:rsidRPr="00DB70BC" w:rsidRDefault="001621A4" w:rsidP="00E630B5">
            <w:r w:rsidRPr="00DB70BC">
              <w:rPr>
                <w:sz w:val="22"/>
                <w:szCs w:val="22"/>
              </w:rPr>
              <w:t xml:space="preserve">} </w:t>
            </w:r>
          </w:p>
          <w:p w:rsidR="001621A4" w:rsidRPr="00DB70BC" w:rsidRDefault="001621A4" w:rsidP="00E630B5">
            <w:r w:rsidRPr="00DB70BC">
              <w:rPr>
                <w:sz w:val="22"/>
                <w:szCs w:val="22"/>
              </w:rPr>
              <w:t>classMain</w:t>
            </w:r>
          </w:p>
          <w:p w:rsidR="001621A4" w:rsidRPr="00DB70BC" w:rsidRDefault="001621A4" w:rsidP="00E630B5">
            <w:r w:rsidRPr="00DB70BC">
              <w:rPr>
                <w:sz w:val="22"/>
                <w:szCs w:val="22"/>
              </w:rPr>
              <w:t>{</w:t>
            </w:r>
          </w:p>
          <w:p w:rsidR="001621A4" w:rsidRPr="00DB70BC" w:rsidRDefault="001621A4" w:rsidP="00E630B5">
            <w:r w:rsidRPr="00DB70BC">
              <w:rPr>
                <w:sz w:val="22"/>
                <w:szCs w:val="22"/>
              </w:rPr>
              <w:t>    // How to create instance of static and non static nested class?</w:t>
            </w:r>
          </w:p>
          <w:p w:rsidR="001621A4" w:rsidRPr="00DB70BC" w:rsidRDefault="001621A4" w:rsidP="00E630B5">
            <w:r w:rsidRPr="00DB70BC">
              <w:rPr>
                <w:sz w:val="22"/>
                <w:szCs w:val="22"/>
              </w:rPr>
              <w:t>    publicstaticvoidmain(String args[]){</w:t>
            </w:r>
          </w:p>
          <w:p w:rsidR="001621A4" w:rsidRPr="00DB70BC" w:rsidRDefault="001621A4" w:rsidP="00E630B5">
            <w:r w:rsidRPr="00DB70BC">
              <w:rPr>
                <w:sz w:val="22"/>
                <w:szCs w:val="22"/>
              </w:rPr>
              <w:t>        </w:t>
            </w:r>
          </w:p>
          <w:p w:rsidR="001621A4" w:rsidRPr="00DB70BC" w:rsidRDefault="001621A4" w:rsidP="00E630B5">
            <w:r w:rsidRPr="00DB70BC">
              <w:rPr>
                <w:sz w:val="22"/>
                <w:szCs w:val="22"/>
              </w:rPr>
              <w:t>       // create instance of nested Static class</w:t>
            </w:r>
          </w:p>
          <w:p w:rsidR="001621A4" w:rsidRPr="00DB70BC" w:rsidRDefault="001621A4" w:rsidP="00E630B5">
            <w:r w:rsidRPr="00DB70BC">
              <w:rPr>
                <w:sz w:val="22"/>
                <w:szCs w:val="22"/>
              </w:rPr>
              <w:t>       OuterClass.NestedStaticClass printer = new</w:t>
            </w:r>
            <w:r w:rsidR="00EB0B52">
              <w:rPr>
                <w:sz w:val="22"/>
                <w:szCs w:val="22"/>
              </w:rPr>
              <w:t xml:space="preserve"> </w:t>
            </w:r>
            <w:r w:rsidRPr="00DB70BC">
              <w:rPr>
                <w:sz w:val="22"/>
                <w:szCs w:val="22"/>
              </w:rPr>
              <w:t>OuterClass.NestedStaticClass();</w:t>
            </w:r>
          </w:p>
          <w:p w:rsidR="001621A4" w:rsidRPr="00DB70BC" w:rsidRDefault="001621A4" w:rsidP="00E630B5">
            <w:r w:rsidRPr="00DB70BC">
              <w:rPr>
                <w:sz w:val="22"/>
                <w:szCs w:val="22"/>
              </w:rPr>
              <w:t>        </w:t>
            </w:r>
          </w:p>
          <w:p w:rsidR="001621A4" w:rsidRPr="00DB70BC" w:rsidRDefault="001621A4" w:rsidP="00E630B5">
            <w:r w:rsidRPr="00DB70BC">
              <w:rPr>
                <w:sz w:val="22"/>
                <w:szCs w:val="22"/>
              </w:rPr>
              <w:t>       // call non static method of nested static class</w:t>
            </w:r>
          </w:p>
          <w:p w:rsidR="001621A4" w:rsidRPr="00DB70BC" w:rsidRDefault="001621A4" w:rsidP="00E630B5">
            <w:r w:rsidRPr="00DB70BC">
              <w:rPr>
                <w:sz w:val="22"/>
                <w:szCs w:val="22"/>
              </w:rPr>
              <w:t xml:space="preserve">       printer.printMessage();   </w:t>
            </w:r>
          </w:p>
          <w:p w:rsidR="001621A4" w:rsidRPr="00DB70BC" w:rsidRDefault="001621A4" w:rsidP="00E630B5">
            <w:r w:rsidRPr="00DB70BC">
              <w:rPr>
                <w:sz w:val="22"/>
                <w:szCs w:val="22"/>
              </w:rPr>
              <w:t>  </w:t>
            </w:r>
          </w:p>
          <w:p w:rsidR="001621A4" w:rsidRPr="00DB70BC" w:rsidRDefault="001621A4" w:rsidP="00E630B5">
            <w:r w:rsidRPr="00DB70BC">
              <w:rPr>
                <w:sz w:val="22"/>
                <w:szCs w:val="22"/>
              </w:rPr>
              <w:t xml:space="preserve">       // In order to create instance of Inner class we need an Outer class </w:t>
            </w:r>
          </w:p>
          <w:p w:rsidR="001621A4" w:rsidRPr="00DB70BC" w:rsidRDefault="001621A4" w:rsidP="00E630B5">
            <w:r w:rsidRPr="00DB70BC">
              <w:rPr>
                <w:sz w:val="22"/>
                <w:szCs w:val="22"/>
              </w:rPr>
              <w:t xml:space="preserve">       // instance. Let us create Outer class instance for creating </w:t>
            </w:r>
          </w:p>
          <w:p w:rsidR="001621A4" w:rsidRPr="00DB70BC" w:rsidRDefault="001621A4" w:rsidP="00E630B5">
            <w:r w:rsidRPr="00DB70BC">
              <w:rPr>
                <w:sz w:val="22"/>
                <w:szCs w:val="22"/>
              </w:rPr>
              <w:t>       // non-static nested class</w:t>
            </w:r>
          </w:p>
          <w:p w:rsidR="001621A4" w:rsidRPr="00DB70BC" w:rsidRDefault="001621A4" w:rsidP="00E630B5">
            <w:r w:rsidRPr="00DB70BC">
              <w:rPr>
                <w:sz w:val="22"/>
                <w:szCs w:val="22"/>
              </w:rPr>
              <w:t>       </w:t>
            </w:r>
            <w:r w:rsidR="00A17914">
              <w:rPr>
                <w:sz w:val="22"/>
                <w:szCs w:val="22"/>
              </w:rPr>
              <w:t>Outer</w:t>
            </w:r>
            <w:r w:rsidR="00A17914" w:rsidRPr="00DB70BC">
              <w:rPr>
                <w:sz w:val="22"/>
                <w:szCs w:val="22"/>
              </w:rPr>
              <w:t>Class</w:t>
            </w:r>
            <w:r w:rsidRPr="00DB70BC">
              <w:rPr>
                <w:sz w:val="22"/>
                <w:szCs w:val="22"/>
              </w:rPr>
              <w:t xml:space="preserve"> outer = newOuterClass();        </w:t>
            </w:r>
          </w:p>
          <w:p w:rsidR="001621A4" w:rsidRPr="00DB70BC" w:rsidRDefault="001621A4" w:rsidP="00E630B5">
            <w:r w:rsidRPr="00DB70BC">
              <w:rPr>
                <w:sz w:val="22"/>
                <w:szCs w:val="22"/>
              </w:rPr>
              <w:t>       OuterClass.InnerClass inner  = outer.newInnerClass();</w:t>
            </w:r>
          </w:p>
          <w:p w:rsidR="001621A4" w:rsidRPr="00DB70BC" w:rsidRDefault="001621A4" w:rsidP="00E630B5">
            <w:r w:rsidRPr="00DB70BC">
              <w:rPr>
                <w:sz w:val="22"/>
                <w:szCs w:val="22"/>
              </w:rPr>
              <w:t>        </w:t>
            </w:r>
          </w:p>
          <w:p w:rsidR="001621A4" w:rsidRPr="00DB70BC" w:rsidRDefault="001621A4" w:rsidP="00E630B5">
            <w:r w:rsidRPr="00DB70BC">
              <w:rPr>
                <w:sz w:val="22"/>
                <w:szCs w:val="22"/>
              </w:rPr>
              <w:t>       // calling non-static method of Inner class</w:t>
            </w:r>
          </w:p>
          <w:p w:rsidR="001621A4" w:rsidRPr="00DB70BC" w:rsidRDefault="001621A4" w:rsidP="00E630B5">
            <w:r w:rsidRPr="00DB70BC">
              <w:rPr>
                <w:sz w:val="22"/>
                <w:szCs w:val="22"/>
              </w:rPr>
              <w:t>       inner.display();</w:t>
            </w:r>
          </w:p>
          <w:p w:rsidR="001621A4" w:rsidRPr="00DB70BC" w:rsidRDefault="001621A4" w:rsidP="00E630B5">
            <w:r w:rsidRPr="00DB70BC">
              <w:rPr>
                <w:sz w:val="22"/>
                <w:szCs w:val="22"/>
              </w:rPr>
              <w:t>        </w:t>
            </w:r>
          </w:p>
          <w:p w:rsidR="001621A4" w:rsidRPr="00DB70BC" w:rsidRDefault="001621A4" w:rsidP="00E630B5">
            <w:r w:rsidRPr="00DB70BC">
              <w:rPr>
                <w:sz w:val="22"/>
                <w:szCs w:val="22"/>
              </w:rPr>
              <w:t xml:space="preserve">       // we can also combine above steps in one step to create instance of </w:t>
            </w:r>
          </w:p>
          <w:p w:rsidR="001621A4" w:rsidRPr="00DB70BC" w:rsidRDefault="001621A4" w:rsidP="00E630B5">
            <w:r w:rsidRPr="00DB70BC">
              <w:rPr>
                <w:sz w:val="22"/>
                <w:szCs w:val="22"/>
              </w:rPr>
              <w:t>       // Inner class</w:t>
            </w:r>
          </w:p>
          <w:p w:rsidR="001621A4" w:rsidRPr="00DB70BC" w:rsidRDefault="001621A4" w:rsidP="00E630B5">
            <w:r w:rsidRPr="00DB70BC">
              <w:rPr>
                <w:sz w:val="22"/>
                <w:szCs w:val="22"/>
              </w:rPr>
              <w:t>       OuterClass.InnerClass innerObject = newOuterClass().newInnerClass();</w:t>
            </w:r>
          </w:p>
          <w:p w:rsidR="001621A4" w:rsidRPr="00DB70BC" w:rsidRDefault="001621A4" w:rsidP="00E630B5">
            <w:r w:rsidRPr="00DB70BC">
              <w:rPr>
                <w:sz w:val="22"/>
                <w:szCs w:val="22"/>
              </w:rPr>
              <w:t>        </w:t>
            </w:r>
          </w:p>
          <w:p w:rsidR="001621A4" w:rsidRPr="00DB70BC" w:rsidRDefault="001621A4" w:rsidP="00E630B5">
            <w:r w:rsidRPr="00DB70BC">
              <w:rPr>
                <w:sz w:val="22"/>
                <w:szCs w:val="22"/>
              </w:rPr>
              <w:t>       // similarly we can now call Inner class method</w:t>
            </w:r>
          </w:p>
          <w:p w:rsidR="001621A4" w:rsidRPr="00DB70BC" w:rsidRDefault="001621A4" w:rsidP="00E630B5">
            <w:r w:rsidRPr="00DB70BC">
              <w:rPr>
                <w:sz w:val="22"/>
                <w:szCs w:val="22"/>
              </w:rPr>
              <w:lastRenderedPageBreak/>
              <w:t>       innerObject.display();</w:t>
            </w:r>
          </w:p>
          <w:p w:rsidR="001621A4" w:rsidRPr="00DB70BC" w:rsidRDefault="001621A4" w:rsidP="00E630B5">
            <w:r w:rsidRPr="00DB70BC">
              <w:rPr>
                <w:sz w:val="22"/>
                <w:szCs w:val="22"/>
              </w:rPr>
              <w:t>    }</w:t>
            </w:r>
          </w:p>
          <w:p w:rsidR="001621A4" w:rsidRPr="00F91CF2" w:rsidRDefault="001621A4" w:rsidP="00E630B5">
            <w:pPr>
              <w:rPr>
                <w:rFonts w:ascii="Arial" w:hAnsi="Arial" w:cs="Arial"/>
              </w:rPr>
            </w:pPr>
            <w:r w:rsidRPr="00DB70BC">
              <w:rPr>
                <w:sz w:val="22"/>
                <w:szCs w:val="22"/>
              </w:rPr>
              <w:t>}</w:t>
            </w:r>
          </w:p>
        </w:tc>
      </w:tr>
    </w:tbl>
    <w:p w:rsidR="001621A4" w:rsidRPr="00F91CF2" w:rsidRDefault="001621A4" w:rsidP="00DB70BC">
      <w:pPr>
        <w:shd w:val="clear" w:color="auto" w:fill="FFFFFF"/>
        <w:tabs>
          <w:tab w:val="left" w:pos="2554"/>
        </w:tabs>
        <w:spacing w:before="100" w:beforeAutospacing="1" w:after="100" w:afterAutospacing="1" w:line="292" w:lineRule="atLeast"/>
        <w:rPr>
          <w:rFonts w:ascii="Arial" w:hAnsi="Arial" w:cs="Arial"/>
          <w:color w:val="000000"/>
          <w:sz w:val="20"/>
          <w:szCs w:val="20"/>
        </w:rPr>
      </w:pPr>
      <w:r w:rsidRPr="00F91CF2">
        <w:rPr>
          <w:rFonts w:ascii="Arial" w:hAnsi="Arial" w:cs="Arial"/>
          <w:color w:val="000000"/>
          <w:sz w:val="20"/>
          <w:szCs w:val="20"/>
        </w:rPr>
        <w:lastRenderedPageBreak/>
        <w:t>Output:</w:t>
      </w:r>
      <w:r w:rsidR="00DB70BC">
        <w:rPr>
          <w:rFonts w:ascii="Arial" w:hAnsi="Arial" w:cs="Arial"/>
          <w:color w:val="000000"/>
          <w:sz w:val="20"/>
          <w:szCs w:val="20"/>
        </w:rPr>
        <w:tab/>
      </w:r>
    </w:p>
    <w:p w:rsidR="001621A4" w:rsidRPr="00F91CF2" w:rsidRDefault="001621A4" w:rsidP="001621A4">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2" w:lineRule="atLeast"/>
        <w:rPr>
          <w:rFonts w:ascii="Arial" w:hAnsi="Arial" w:cs="Arial"/>
          <w:color w:val="000000"/>
          <w:sz w:val="26"/>
          <w:szCs w:val="26"/>
        </w:rPr>
      </w:pPr>
      <w:r w:rsidRPr="00F91CF2">
        <w:rPr>
          <w:rFonts w:ascii="Arial" w:hAnsi="Arial" w:cs="Arial"/>
          <w:color w:val="000000"/>
          <w:sz w:val="26"/>
          <w:szCs w:val="26"/>
        </w:rPr>
        <w:t>Message from nested static class: GeeksForGeeks</w:t>
      </w:r>
    </w:p>
    <w:p w:rsidR="001621A4" w:rsidRPr="00F91CF2" w:rsidRDefault="001621A4" w:rsidP="001621A4">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2" w:lineRule="atLeast"/>
        <w:rPr>
          <w:rFonts w:ascii="Arial" w:hAnsi="Arial" w:cs="Arial"/>
          <w:color w:val="000000"/>
          <w:sz w:val="26"/>
          <w:szCs w:val="26"/>
        </w:rPr>
      </w:pPr>
      <w:r w:rsidRPr="00F91CF2">
        <w:rPr>
          <w:rFonts w:ascii="Arial" w:hAnsi="Arial" w:cs="Arial"/>
          <w:color w:val="000000"/>
          <w:sz w:val="26"/>
          <w:szCs w:val="26"/>
        </w:rPr>
        <w:t>Message from non-static nested class: GeeksForGeeks</w:t>
      </w:r>
    </w:p>
    <w:p w:rsidR="001621A4" w:rsidRPr="00F91CF2" w:rsidRDefault="001621A4" w:rsidP="001621A4">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2" w:lineRule="atLeast"/>
        <w:rPr>
          <w:rFonts w:ascii="Arial" w:hAnsi="Arial" w:cs="Arial"/>
          <w:color w:val="000000"/>
          <w:sz w:val="26"/>
          <w:szCs w:val="26"/>
        </w:rPr>
      </w:pPr>
      <w:r w:rsidRPr="00F91CF2">
        <w:rPr>
          <w:rFonts w:ascii="Arial" w:hAnsi="Arial" w:cs="Arial"/>
          <w:color w:val="000000"/>
          <w:sz w:val="26"/>
          <w:szCs w:val="26"/>
        </w:rPr>
        <w:t>Message from non-static nested class: GeeksForGeeks</w:t>
      </w:r>
    </w:p>
    <w:p w:rsidR="001621A4" w:rsidRPr="00F91CF2" w:rsidRDefault="001621A4" w:rsidP="001621A4">
      <w:pPr>
        <w:pStyle w:val="NormalWeb"/>
        <w:spacing w:line="255" w:lineRule="atLeast"/>
        <w:rPr>
          <w:rFonts w:ascii="Arial" w:hAnsi="Arial" w:cs="Arial"/>
          <w:color w:val="444444"/>
          <w:sz w:val="18"/>
          <w:szCs w:val="18"/>
        </w:rPr>
      </w:pPr>
    </w:p>
    <w:p w:rsidR="001621A4" w:rsidRPr="00F91CF2" w:rsidRDefault="001621A4" w:rsidP="001621A4">
      <w:pPr>
        <w:pStyle w:val="NormalWeb"/>
        <w:spacing w:line="255" w:lineRule="atLeast"/>
        <w:rPr>
          <w:rFonts w:ascii="Arial" w:hAnsi="Arial" w:cs="Arial"/>
          <w:color w:val="444444"/>
          <w:sz w:val="18"/>
          <w:szCs w:val="18"/>
        </w:rPr>
      </w:pPr>
    </w:p>
    <w:p w:rsidR="001621A4" w:rsidRPr="00F91CF2" w:rsidRDefault="001621A4" w:rsidP="001621A4">
      <w:pPr>
        <w:pStyle w:val="HTMLPreformatted"/>
        <w:spacing w:line="255" w:lineRule="atLeast"/>
        <w:rPr>
          <w:ins w:id="176" w:author="Unknown"/>
          <w:rStyle w:val="class"/>
          <w:rFonts w:ascii="Arial" w:hAnsi="Arial" w:cs="Arial"/>
        </w:rPr>
      </w:pPr>
      <w:ins w:id="177" w:author="Unknown">
        <w:r w:rsidRPr="00F91CF2">
          <w:rPr>
            <w:rStyle w:val="keyword"/>
            <w:rFonts w:ascii="Arial" w:hAnsi="Arial" w:cs="Arial"/>
            <w:color w:val="444444"/>
          </w:rPr>
          <w:t>publicclass</w:t>
        </w:r>
        <w:r w:rsidRPr="00F91CF2">
          <w:rPr>
            <w:rStyle w:val="Title1"/>
            <w:rFonts w:ascii="Arial" w:hAnsi="Arial" w:cs="Arial"/>
            <w:color w:val="444444"/>
          </w:rPr>
          <w:t>Test</w:t>
        </w:r>
      </w:ins>
    </w:p>
    <w:p w:rsidR="001621A4" w:rsidRPr="00F91CF2" w:rsidRDefault="001621A4" w:rsidP="001621A4">
      <w:pPr>
        <w:pStyle w:val="HTMLPreformatted"/>
        <w:spacing w:line="255" w:lineRule="atLeast"/>
        <w:rPr>
          <w:ins w:id="178" w:author="Unknown"/>
          <w:rStyle w:val="HTMLCode"/>
          <w:rFonts w:ascii="Arial" w:hAnsi="Arial" w:cs="Arial"/>
        </w:rPr>
      </w:pPr>
      <w:ins w:id="179" w:author="Unknown">
        <w:r w:rsidRPr="00F91CF2">
          <w:rPr>
            <w:rStyle w:val="class"/>
            <w:rFonts w:ascii="Arial" w:hAnsi="Arial" w:cs="Arial"/>
            <w:color w:val="444444"/>
          </w:rPr>
          <w:t>{</w:t>
        </w:r>
      </w:ins>
    </w:p>
    <w:p w:rsidR="001621A4" w:rsidRPr="00F91CF2" w:rsidRDefault="001621A4" w:rsidP="001621A4">
      <w:pPr>
        <w:pStyle w:val="HTMLPreformatted"/>
        <w:spacing w:line="255" w:lineRule="atLeast"/>
        <w:rPr>
          <w:ins w:id="180" w:author="Unknown"/>
          <w:rStyle w:val="class"/>
          <w:rFonts w:ascii="Arial" w:hAnsi="Arial" w:cs="Arial"/>
        </w:rPr>
      </w:pPr>
      <w:ins w:id="181" w:author="Unknown">
        <w:r w:rsidRPr="00F91CF2">
          <w:rPr>
            <w:rStyle w:val="keyword"/>
            <w:rFonts w:ascii="Arial" w:hAnsi="Arial" w:cs="Arial"/>
            <w:color w:val="444444"/>
          </w:rPr>
          <w:t>staticclass</w:t>
        </w:r>
        <w:r w:rsidRPr="00F91CF2">
          <w:rPr>
            <w:rStyle w:val="Title1"/>
            <w:rFonts w:ascii="Arial" w:hAnsi="Arial" w:cs="Arial"/>
            <w:color w:val="444444"/>
          </w:rPr>
          <w:t>InnerClass</w:t>
        </w:r>
      </w:ins>
    </w:p>
    <w:p w:rsidR="001621A4" w:rsidRPr="00F91CF2" w:rsidRDefault="001621A4" w:rsidP="001621A4">
      <w:pPr>
        <w:pStyle w:val="HTMLPreformatted"/>
        <w:spacing w:line="255" w:lineRule="atLeast"/>
        <w:rPr>
          <w:ins w:id="182" w:author="Unknown"/>
          <w:rStyle w:val="HTMLCode"/>
          <w:rFonts w:ascii="Arial" w:hAnsi="Arial" w:cs="Arial"/>
        </w:rPr>
      </w:pPr>
      <w:ins w:id="183" w:author="Unknown">
        <w:r w:rsidRPr="00F91CF2">
          <w:rPr>
            <w:rStyle w:val="class"/>
            <w:rFonts w:ascii="Arial" w:hAnsi="Arial" w:cs="Arial"/>
            <w:color w:val="444444"/>
          </w:rPr>
          <w:t xml:space="preserve">    {</w:t>
        </w:r>
      </w:ins>
    </w:p>
    <w:p w:rsidR="001621A4" w:rsidRPr="00F91CF2" w:rsidRDefault="001621A4" w:rsidP="001621A4">
      <w:pPr>
        <w:pStyle w:val="HTMLPreformatted"/>
        <w:spacing w:line="255" w:lineRule="atLeast"/>
        <w:rPr>
          <w:ins w:id="184" w:author="Unknown"/>
          <w:rStyle w:val="HTMLCode"/>
          <w:rFonts w:ascii="Arial" w:hAnsi="Arial" w:cs="Arial"/>
          <w:color w:val="444444"/>
        </w:rPr>
      </w:pPr>
      <w:ins w:id="185" w:author="Unknown">
        <w:r w:rsidRPr="00F91CF2">
          <w:rPr>
            <w:rStyle w:val="keyword"/>
            <w:rFonts w:ascii="Arial" w:hAnsi="Arial" w:cs="Arial"/>
            <w:color w:val="444444"/>
          </w:rPr>
          <w:t>publicstaticvoid</w:t>
        </w:r>
        <w:r w:rsidRPr="00F91CF2">
          <w:rPr>
            <w:rStyle w:val="HTMLCode"/>
            <w:rFonts w:ascii="Arial" w:hAnsi="Arial" w:cs="Arial"/>
            <w:color w:val="444444"/>
          </w:rPr>
          <w:t xml:space="preserve"> InnerMethod()</w:t>
        </w:r>
      </w:ins>
    </w:p>
    <w:p w:rsidR="001621A4" w:rsidRPr="00F91CF2" w:rsidRDefault="001621A4" w:rsidP="001621A4">
      <w:pPr>
        <w:pStyle w:val="HTMLPreformatted"/>
        <w:spacing w:line="255" w:lineRule="atLeast"/>
        <w:rPr>
          <w:ins w:id="186" w:author="Unknown"/>
          <w:rStyle w:val="HTMLCode"/>
          <w:rFonts w:ascii="Arial" w:hAnsi="Arial" w:cs="Arial"/>
          <w:color w:val="444444"/>
        </w:rPr>
      </w:pPr>
      <w:ins w:id="187" w:author="Unknown">
        <w:r w:rsidRPr="00F91CF2">
          <w:rPr>
            <w:rStyle w:val="HTMLCode"/>
            <w:rFonts w:ascii="Arial" w:hAnsi="Arial" w:cs="Arial"/>
            <w:color w:val="444444"/>
          </w:rPr>
          <w:t>{ System.out.println(</w:t>
        </w:r>
        <w:r w:rsidRPr="00F91CF2">
          <w:rPr>
            <w:rStyle w:val="string"/>
            <w:rFonts w:ascii="Arial" w:hAnsi="Arial" w:cs="Arial"/>
            <w:color w:val="444444"/>
          </w:rPr>
          <w:t>"Static Inner Class!"</w:t>
        </w:r>
        <w:r w:rsidRPr="00F91CF2">
          <w:rPr>
            <w:rStyle w:val="HTMLCode"/>
            <w:rFonts w:ascii="Arial" w:hAnsi="Arial" w:cs="Arial"/>
            <w:color w:val="444444"/>
          </w:rPr>
          <w:t>); }</w:t>
        </w:r>
      </w:ins>
    </w:p>
    <w:p w:rsidR="001621A4" w:rsidRPr="00F91CF2" w:rsidRDefault="001621A4" w:rsidP="001621A4">
      <w:pPr>
        <w:pStyle w:val="HTMLPreformatted"/>
        <w:spacing w:line="255" w:lineRule="atLeast"/>
        <w:rPr>
          <w:ins w:id="188" w:author="Unknown"/>
          <w:rStyle w:val="HTMLCode"/>
          <w:rFonts w:ascii="Arial" w:hAnsi="Arial" w:cs="Arial"/>
          <w:color w:val="444444"/>
        </w:rPr>
      </w:pPr>
      <w:ins w:id="189" w:author="Unknown">
        <w:r w:rsidRPr="00F91CF2">
          <w:rPr>
            <w:rStyle w:val="HTMLCode"/>
            <w:rFonts w:ascii="Arial" w:hAnsi="Arial" w:cs="Arial"/>
            <w:color w:val="444444"/>
          </w:rPr>
          <w:t xml:space="preserve">    } </w:t>
        </w:r>
      </w:ins>
    </w:p>
    <w:p w:rsidR="001621A4" w:rsidRPr="00F91CF2" w:rsidRDefault="001621A4" w:rsidP="001621A4">
      <w:pPr>
        <w:pStyle w:val="HTMLPreformatted"/>
        <w:spacing w:line="255" w:lineRule="atLeast"/>
        <w:rPr>
          <w:ins w:id="190" w:author="Unknown"/>
          <w:rStyle w:val="HTMLCode"/>
          <w:rFonts w:ascii="Arial" w:hAnsi="Arial" w:cs="Arial"/>
          <w:color w:val="444444"/>
        </w:rPr>
      </w:pPr>
      <w:ins w:id="191" w:author="Unknown">
        <w:r w:rsidRPr="00F91CF2">
          <w:rPr>
            <w:rStyle w:val="keyword"/>
            <w:rFonts w:ascii="Arial" w:hAnsi="Arial" w:cs="Arial"/>
            <w:color w:val="444444"/>
          </w:rPr>
          <w:t>publicstaticvoid</w:t>
        </w:r>
        <w:r w:rsidRPr="00F91CF2">
          <w:rPr>
            <w:rStyle w:val="HTMLCode"/>
            <w:rFonts w:ascii="Arial" w:hAnsi="Arial" w:cs="Arial"/>
            <w:color w:val="444444"/>
          </w:rPr>
          <w:t xml:space="preserve"> main(String args[])</w:t>
        </w:r>
      </w:ins>
    </w:p>
    <w:p w:rsidR="001621A4" w:rsidRPr="00F91CF2" w:rsidRDefault="001621A4" w:rsidP="001621A4">
      <w:pPr>
        <w:pStyle w:val="HTMLPreformatted"/>
        <w:spacing w:line="255" w:lineRule="atLeast"/>
        <w:rPr>
          <w:ins w:id="192" w:author="Unknown"/>
          <w:rStyle w:val="HTMLCode"/>
          <w:rFonts w:ascii="Arial" w:hAnsi="Arial" w:cs="Arial"/>
          <w:color w:val="444444"/>
        </w:rPr>
      </w:pPr>
      <w:ins w:id="193" w:author="Unknown">
        <w:r w:rsidRPr="00F91CF2">
          <w:rPr>
            <w:rStyle w:val="HTMLCode"/>
            <w:rFonts w:ascii="Arial" w:hAnsi="Arial" w:cs="Arial"/>
            <w:color w:val="444444"/>
          </w:rPr>
          <w:t xml:space="preserve">    {</w:t>
        </w:r>
      </w:ins>
    </w:p>
    <w:p w:rsidR="001621A4" w:rsidRPr="00F91CF2" w:rsidRDefault="001621A4" w:rsidP="001621A4">
      <w:pPr>
        <w:pStyle w:val="HTMLPreformatted"/>
        <w:spacing w:line="255" w:lineRule="atLeast"/>
        <w:rPr>
          <w:ins w:id="194" w:author="Unknown"/>
          <w:rStyle w:val="HTMLCode"/>
          <w:rFonts w:ascii="Arial" w:hAnsi="Arial" w:cs="Arial"/>
          <w:color w:val="444444"/>
        </w:rPr>
      </w:pPr>
      <w:ins w:id="195" w:author="Unknown">
        <w:r w:rsidRPr="00F91CF2">
          <w:rPr>
            <w:rStyle w:val="HTMLCode"/>
            <w:rFonts w:ascii="Arial" w:hAnsi="Arial" w:cs="Arial"/>
            <w:color w:val="444444"/>
          </w:rPr>
          <w:t>Test.InnerClass.InnerMethod();</w:t>
        </w:r>
      </w:ins>
    </w:p>
    <w:p w:rsidR="001621A4" w:rsidRPr="00F91CF2" w:rsidRDefault="001621A4" w:rsidP="001621A4">
      <w:pPr>
        <w:pStyle w:val="HTMLPreformatted"/>
        <w:spacing w:line="255" w:lineRule="atLeast"/>
        <w:rPr>
          <w:ins w:id="196" w:author="Unknown"/>
          <w:rStyle w:val="HTMLCode"/>
          <w:rFonts w:ascii="Arial" w:hAnsi="Arial" w:cs="Arial"/>
          <w:color w:val="444444"/>
        </w:rPr>
      </w:pPr>
      <w:ins w:id="197" w:author="Unknown">
        <w:r w:rsidRPr="00F91CF2">
          <w:rPr>
            <w:rStyle w:val="HTMLCode"/>
            <w:rFonts w:ascii="Arial" w:hAnsi="Arial" w:cs="Arial"/>
            <w:color w:val="444444"/>
          </w:rPr>
          <w:t xml:space="preserve">    }</w:t>
        </w:r>
      </w:ins>
    </w:p>
    <w:p w:rsidR="001621A4" w:rsidRPr="00F91CF2" w:rsidRDefault="001621A4" w:rsidP="001621A4">
      <w:pPr>
        <w:pStyle w:val="HTMLPreformatted"/>
        <w:spacing w:line="255" w:lineRule="atLeast"/>
        <w:rPr>
          <w:ins w:id="198" w:author="Unknown"/>
          <w:rStyle w:val="HTMLCode"/>
          <w:rFonts w:ascii="Arial" w:hAnsi="Arial" w:cs="Arial"/>
          <w:color w:val="444444"/>
        </w:rPr>
      </w:pPr>
      <w:ins w:id="199" w:author="Unknown">
        <w:r w:rsidRPr="00F91CF2">
          <w:rPr>
            <w:rStyle w:val="HTMLCode"/>
            <w:rFonts w:ascii="Arial" w:hAnsi="Arial" w:cs="Arial"/>
            <w:color w:val="444444"/>
          </w:rPr>
          <w:t>}</w:t>
        </w:r>
      </w:ins>
    </w:p>
    <w:p w:rsidR="001621A4" w:rsidRPr="00F91CF2" w:rsidRDefault="001621A4" w:rsidP="001621A4">
      <w:pPr>
        <w:pStyle w:val="HTMLPreformatted"/>
        <w:spacing w:line="255" w:lineRule="atLeast"/>
        <w:rPr>
          <w:ins w:id="200" w:author="Unknown"/>
          <w:rStyle w:val="HTMLCode"/>
          <w:rFonts w:ascii="Arial" w:hAnsi="Arial" w:cs="Arial"/>
          <w:color w:val="444444"/>
        </w:rPr>
      </w:pPr>
      <w:ins w:id="201" w:author="Unknown">
        <w:r w:rsidRPr="00F91CF2">
          <w:rPr>
            <w:rStyle w:val="comment"/>
            <w:rFonts w:ascii="Arial" w:hAnsi="Arial" w:cs="Arial"/>
            <w:color w:val="444444"/>
          </w:rPr>
          <w:t>//output: Static Inner Class!</w:t>
        </w:r>
      </w:ins>
    </w:p>
    <w:p w:rsidR="001621A4" w:rsidRPr="00F91CF2"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2"/>
          <w:szCs w:val="22"/>
        </w:rPr>
      </w:pPr>
      <w:r w:rsidRPr="00F91CF2">
        <w:rPr>
          <w:rFonts w:ascii="Arial" w:hAnsi="Arial" w:cs="Arial"/>
          <w:b/>
          <w:color w:val="000000"/>
          <w:sz w:val="22"/>
          <w:szCs w:val="22"/>
          <w:shd w:val="clear" w:color="auto" w:fill="F0E6D5"/>
        </w:rPr>
        <w:t>member that static methods can't be overridden! This doesn't mean they</w:t>
      </w:r>
      <w:r w:rsidRPr="00F91CF2">
        <w:rPr>
          <w:rFonts w:ascii="Arial" w:hAnsi="Arial" w:cs="Arial"/>
          <w:b/>
          <w:color w:val="000000"/>
          <w:sz w:val="22"/>
          <w:szCs w:val="22"/>
        </w:rPr>
        <w:t> </w:t>
      </w:r>
      <w:r w:rsidRPr="00F91CF2">
        <w:rPr>
          <w:rFonts w:ascii="Arial" w:hAnsi="Arial" w:cs="Arial"/>
          <w:b/>
          <w:color w:val="000000"/>
          <w:sz w:val="22"/>
          <w:szCs w:val="22"/>
        </w:rPr>
        <w:br/>
      </w:r>
      <w:r w:rsidRPr="00F91CF2">
        <w:rPr>
          <w:rFonts w:ascii="Arial" w:hAnsi="Arial" w:cs="Arial"/>
          <w:b/>
          <w:color w:val="000000"/>
          <w:sz w:val="22"/>
          <w:szCs w:val="22"/>
          <w:shd w:val="clear" w:color="auto" w:fill="F0E6D5"/>
        </w:rPr>
        <w:t>can't be redefined in a subclass, but redefining and overriding aren't the same thing.</w:t>
      </w:r>
      <w:r w:rsidRPr="00F91CF2">
        <w:rPr>
          <w:rFonts w:ascii="Arial" w:hAnsi="Arial" w:cs="Arial"/>
          <w:b/>
          <w:color w:val="000000"/>
          <w:sz w:val="22"/>
          <w:szCs w:val="22"/>
        </w:rPr>
        <w:t> </w:t>
      </w:r>
      <w:r w:rsidRPr="00F91CF2">
        <w:rPr>
          <w:rFonts w:ascii="Arial" w:hAnsi="Arial" w:cs="Arial"/>
          <w:b/>
          <w:color w:val="000000"/>
          <w:sz w:val="22"/>
          <w:szCs w:val="22"/>
        </w:rPr>
        <w:br/>
      </w:r>
      <w:r w:rsidRPr="00F91CF2">
        <w:rPr>
          <w:rFonts w:ascii="Arial" w:hAnsi="Arial" w:cs="Arial"/>
          <w:b/>
          <w:color w:val="000000"/>
          <w:sz w:val="22"/>
          <w:szCs w:val="22"/>
          <w:shd w:val="clear" w:color="auto" w:fill="F0E6D5"/>
        </w:rPr>
        <w:t>Let's take a look at an example of a redefined (remember, not overridden), static</w:t>
      </w:r>
      <w:r w:rsidRPr="00F91CF2">
        <w:rPr>
          <w:rFonts w:ascii="Arial" w:hAnsi="Arial" w:cs="Arial"/>
          <w:b/>
          <w:color w:val="000000"/>
          <w:sz w:val="22"/>
          <w:szCs w:val="22"/>
        </w:rPr>
        <w:t> </w:t>
      </w:r>
      <w:r w:rsidRPr="00F91CF2">
        <w:rPr>
          <w:rFonts w:ascii="Arial" w:hAnsi="Arial" w:cs="Arial"/>
          <w:b/>
          <w:color w:val="000000"/>
          <w:sz w:val="22"/>
          <w:szCs w:val="22"/>
        </w:rPr>
        <w:br/>
      </w:r>
      <w:r w:rsidRPr="00F91CF2">
        <w:rPr>
          <w:rFonts w:ascii="Arial" w:hAnsi="Arial" w:cs="Arial"/>
          <w:b/>
          <w:color w:val="000000"/>
          <w:sz w:val="22"/>
          <w:szCs w:val="22"/>
          <w:shd w:val="clear" w:color="auto" w:fill="F0E6D5"/>
        </w:rPr>
        <w:t>method:</w:t>
      </w:r>
      <w:r w:rsidRPr="00F91CF2">
        <w:rPr>
          <w:rFonts w:ascii="Arial" w:hAnsi="Arial" w:cs="Arial"/>
          <w:b/>
          <w:color w:val="000000"/>
          <w:sz w:val="22"/>
          <w:szCs w:val="22"/>
        </w:rPr>
        <w:t> </w:t>
      </w:r>
      <w:r w:rsidRPr="00F91CF2">
        <w:rPr>
          <w:rFonts w:ascii="Arial" w:hAnsi="Arial" w:cs="Arial"/>
          <w:b/>
          <w:color w:val="000000"/>
          <w:sz w:val="22"/>
          <w:szCs w:val="22"/>
        </w:rPr>
        <w:br/>
      </w:r>
    </w:p>
    <w:p w:rsidR="001621A4" w:rsidRPr="00F91CF2"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2"/>
          <w:szCs w:val="22"/>
        </w:rPr>
      </w:pPr>
    </w:p>
    <w:p w:rsidR="001621A4" w:rsidRPr="00F91CF2" w:rsidRDefault="001621A4" w:rsidP="00AE07BE">
      <w:pPr>
        <w:numPr>
          <w:ilvl w:val="0"/>
          <w:numId w:val="12"/>
        </w:numPr>
        <w:pBdr>
          <w:left w:val="single" w:sz="18" w:space="0" w:color="DEC7A4"/>
        </w:pBdr>
        <w:shd w:val="clear" w:color="auto" w:fill="EADBC4"/>
        <w:spacing w:before="100" w:beforeAutospacing="1" w:after="100" w:afterAutospacing="1" w:line="210" w:lineRule="atLeast"/>
        <w:rPr>
          <w:rFonts w:ascii="Arial" w:hAnsi="Arial" w:cs="Arial"/>
          <w:color w:val="5C5C5C"/>
          <w:sz w:val="18"/>
          <w:szCs w:val="18"/>
        </w:rPr>
      </w:pPr>
      <w:r w:rsidRPr="00F91CF2">
        <w:rPr>
          <w:rFonts w:ascii="Arial" w:hAnsi="Arial" w:cs="Arial"/>
          <w:b/>
          <w:bCs/>
          <w:color w:val="006699"/>
          <w:sz w:val="18"/>
        </w:rPr>
        <w:t>class</w:t>
      </w:r>
      <w:r w:rsidRPr="00F91CF2">
        <w:rPr>
          <w:rFonts w:ascii="Arial" w:hAnsi="Arial" w:cs="Arial"/>
          <w:color w:val="000000"/>
          <w:sz w:val="18"/>
          <w:szCs w:val="18"/>
          <w:bdr w:val="none" w:sz="0" w:space="0" w:color="auto" w:frame="1"/>
        </w:rPr>
        <w:t> Animal  </w:t>
      </w:r>
    </w:p>
    <w:p w:rsidR="001621A4" w:rsidRPr="00F91CF2" w:rsidRDefault="001621A4" w:rsidP="00AE07BE">
      <w:pPr>
        <w:numPr>
          <w:ilvl w:val="0"/>
          <w:numId w:val="12"/>
        </w:numPr>
        <w:pBdr>
          <w:left w:val="single" w:sz="18" w:space="0" w:color="DEC7A4"/>
        </w:pBdr>
        <w:shd w:val="clear" w:color="auto" w:fill="F0E6D5"/>
        <w:spacing w:before="100" w:beforeAutospacing="1" w:after="100" w:afterAutospacing="1" w:line="210" w:lineRule="atLeast"/>
        <w:rPr>
          <w:rFonts w:ascii="Arial" w:hAnsi="Arial" w:cs="Arial"/>
          <w:color w:val="5C5C5C"/>
          <w:sz w:val="18"/>
          <w:szCs w:val="18"/>
        </w:rPr>
      </w:pPr>
      <w:r w:rsidRPr="00F91CF2">
        <w:rPr>
          <w:rFonts w:ascii="Arial" w:hAnsi="Arial" w:cs="Arial"/>
          <w:color w:val="000000"/>
          <w:sz w:val="18"/>
          <w:szCs w:val="18"/>
          <w:bdr w:val="none" w:sz="0" w:space="0" w:color="auto" w:frame="1"/>
        </w:rPr>
        <w:t>{  </w:t>
      </w:r>
    </w:p>
    <w:p w:rsidR="001621A4" w:rsidRPr="00F91CF2" w:rsidRDefault="001621A4" w:rsidP="00AE07BE">
      <w:pPr>
        <w:numPr>
          <w:ilvl w:val="0"/>
          <w:numId w:val="12"/>
        </w:numPr>
        <w:pBdr>
          <w:left w:val="single" w:sz="18" w:space="0" w:color="DEC7A4"/>
        </w:pBdr>
        <w:shd w:val="clear" w:color="auto" w:fill="EADBC4"/>
        <w:spacing w:before="100" w:beforeAutospacing="1" w:after="100" w:afterAutospacing="1" w:line="210" w:lineRule="atLeast"/>
        <w:rPr>
          <w:rFonts w:ascii="Arial" w:hAnsi="Arial" w:cs="Arial"/>
          <w:color w:val="5C5C5C"/>
          <w:sz w:val="18"/>
          <w:szCs w:val="18"/>
        </w:rPr>
      </w:pPr>
      <w:r w:rsidRPr="00F91CF2">
        <w:rPr>
          <w:rFonts w:ascii="Arial" w:hAnsi="Arial" w:cs="Arial"/>
          <w:color w:val="000000"/>
          <w:sz w:val="18"/>
          <w:szCs w:val="18"/>
          <w:bdr w:val="none" w:sz="0" w:space="0" w:color="auto" w:frame="1"/>
        </w:rPr>
        <w:t>   </w:t>
      </w:r>
      <w:r w:rsidRPr="00F91CF2">
        <w:rPr>
          <w:rFonts w:ascii="Arial" w:hAnsi="Arial" w:cs="Arial"/>
          <w:b/>
          <w:bCs/>
          <w:color w:val="006699"/>
          <w:sz w:val="18"/>
        </w:rPr>
        <w:t>static</w:t>
      </w:r>
      <w:r w:rsidRPr="00F91CF2">
        <w:rPr>
          <w:rFonts w:ascii="Arial" w:hAnsi="Arial" w:cs="Arial"/>
          <w:color w:val="000000"/>
          <w:sz w:val="18"/>
          <w:szCs w:val="18"/>
          <w:bdr w:val="none" w:sz="0" w:space="0" w:color="auto" w:frame="1"/>
        </w:rPr>
        <w:t> </w:t>
      </w:r>
      <w:r w:rsidRPr="00F91CF2">
        <w:rPr>
          <w:rFonts w:ascii="Arial" w:hAnsi="Arial" w:cs="Arial"/>
          <w:b/>
          <w:bCs/>
          <w:color w:val="006699"/>
          <w:sz w:val="18"/>
        </w:rPr>
        <w:t>void</w:t>
      </w:r>
      <w:r w:rsidRPr="00F91CF2">
        <w:rPr>
          <w:rFonts w:ascii="Arial" w:hAnsi="Arial" w:cs="Arial"/>
          <w:color w:val="000000"/>
          <w:sz w:val="18"/>
          <w:szCs w:val="18"/>
          <w:bdr w:val="none" w:sz="0" w:space="0" w:color="auto" w:frame="1"/>
        </w:rPr>
        <w:t> doStuff()   </w:t>
      </w:r>
    </w:p>
    <w:p w:rsidR="001621A4" w:rsidRPr="00F91CF2" w:rsidRDefault="001621A4" w:rsidP="00AE07BE">
      <w:pPr>
        <w:numPr>
          <w:ilvl w:val="0"/>
          <w:numId w:val="12"/>
        </w:numPr>
        <w:pBdr>
          <w:left w:val="single" w:sz="18" w:space="0" w:color="DEC7A4"/>
        </w:pBdr>
        <w:shd w:val="clear" w:color="auto" w:fill="F0E6D5"/>
        <w:spacing w:before="100" w:beforeAutospacing="1" w:after="100" w:afterAutospacing="1" w:line="210" w:lineRule="atLeast"/>
        <w:rPr>
          <w:rFonts w:ascii="Arial" w:hAnsi="Arial" w:cs="Arial"/>
          <w:color w:val="5C5C5C"/>
          <w:sz w:val="18"/>
          <w:szCs w:val="18"/>
        </w:rPr>
      </w:pPr>
      <w:r w:rsidRPr="00F91CF2">
        <w:rPr>
          <w:rFonts w:ascii="Arial" w:hAnsi="Arial" w:cs="Arial"/>
          <w:color w:val="000000"/>
          <w:sz w:val="18"/>
          <w:szCs w:val="18"/>
          <w:bdr w:val="none" w:sz="0" w:space="0" w:color="auto" w:frame="1"/>
        </w:rPr>
        <w:t>  {  </w:t>
      </w:r>
    </w:p>
    <w:p w:rsidR="001621A4" w:rsidRPr="00F91CF2" w:rsidRDefault="001621A4" w:rsidP="00AE07BE">
      <w:pPr>
        <w:numPr>
          <w:ilvl w:val="0"/>
          <w:numId w:val="12"/>
        </w:numPr>
        <w:pBdr>
          <w:left w:val="single" w:sz="18" w:space="0" w:color="DEC7A4"/>
        </w:pBdr>
        <w:shd w:val="clear" w:color="auto" w:fill="EADBC4"/>
        <w:spacing w:before="100" w:beforeAutospacing="1" w:after="100" w:afterAutospacing="1" w:line="210" w:lineRule="atLeast"/>
        <w:rPr>
          <w:rFonts w:ascii="Arial" w:hAnsi="Arial" w:cs="Arial"/>
          <w:color w:val="5C5C5C"/>
          <w:sz w:val="18"/>
          <w:szCs w:val="18"/>
        </w:rPr>
      </w:pPr>
      <w:r w:rsidRPr="00F91CF2">
        <w:rPr>
          <w:rFonts w:ascii="Arial" w:hAnsi="Arial" w:cs="Arial"/>
          <w:color w:val="000000"/>
          <w:sz w:val="18"/>
          <w:szCs w:val="18"/>
          <w:bdr w:val="none" w:sz="0" w:space="0" w:color="auto" w:frame="1"/>
        </w:rPr>
        <w:t>    System.out.print(</w:t>
      </w:r>
      <w:r w:rsidRPr="00F91CF2">
        <w:rPr>
          <w:rFonts w:ascii="Arial" w:hAnsi="Arial" w:cs="Arial"/>
          <w:color w:val="0000FF"/>
          <w:sz w:val="18"/>
        </w:rPr>
        <w:t>"a "</w:t>
      </w:r>
      <w:r w:rsidRPr="00F91CF2">
        <w:rPr>
          <w:rFonts w:ascii="Arial" w:hAnsi="Arial" w:cs="Arial"/>
          <w:color w:val="000000"/>
          <w:sz w:val="18"/>
          <w:szCs w:val="18"/>
          <w:bdr w:val="none" w:sz="0" w:space="0" w:color="auto" w:frame="1"/>
        </w:rPr>
        <w:t>);  </w:t>
      </w:r>
    </w:p>
    <w:p w:rsidR="001621A4" w:rsidRPr="00F91CF2" w:rsidRDefault="001621A4" w:rsidP="00AE07BE">
      <w:pPr>
        <w:numPr>
          <w:ilvl w:val="0"/>
          <w:numId w:val="12"/>
        </w:numPr>
        <w:pBdr>
          <w:left w:val="single" w:sz="18" w:space="0" w:color="DEC7A4"/>
        </w:pBdr>
        <w:shd w:val="clear" w:color="auto" w:fill="F0E6D5"/>
        <w:spacing w:before="100" w:beforeAutospacing="1" w:after="100" w:afterAutospacing="1" w:line="210" w:lineRule="atLeast"/>
        <w:rPr>
          <w:rFonts w:ascii="Arial" w:hAnsi="Arial" w:cs="Arial"/>
          <w:color w:val="5C5C5C"/>
          <w:sz w:val="18"/>
          <w:szCs w:val="18"/>
        </w:rPr>
      </w:pPr>
      <w:r w:rsidRPr="00F91CF2">
        <w:rPr>
          <w:rFonts w:ascii="Arial" w:hAnsi="Arial" w:cs="Arial"/>
          <w:color w:val="000000"/>
          <w:sz w:val="18"/>
          <w:szCs w:val="18"/>
          <w:bdr w:val="none" w:sz="0" w:space="0" w:color="auto" w:frame="1"/>
        </w:rPr>
        <w:t>  }  </w:t>
      </w:r>
    </w:p>
    <w:p w:rsidR="001621A4" w:rsidRPr="00F91CF2" w:rsidRDefault="001621A4" w:rsidP="00AE07BE">
      <w:pPr>
        <w:numPr>
          <w:ilvl w:val="0"/>
          <w:numId w:val="12"/>
        </w:numPr>
        <w:pBdr>
          <w:left w:val="single" w:sz="18" w:space="0" w:color="DEC7A4"/>
        </w:pBdr>
        <w:shd w:val="clear" w:color="auto" w:fill="EADBC4"/>
        <w:spacing w:before="100" w:beforeAutospacing="1" w:after="100" w:afterAutospacing="1" w:line="210" w:lineRule="atLeast"/>
        <w:rPr>
          <w:rFonts w:ascii="Arial" w:hAnsi="Arial" w:cs="Arial"/>
          <w:color w:val="5C5C5C"/>
          <w:sz w:val="18"/>
          <w:szCs w:val="18"/>
        </w:rPr>
      </w:pPr>
      <w:r w:rsidRPr="00F91CF2">
        <w:rPr>
          <w:rFonts w:ascii="Arial" w:hAnsi="Arial" w:cs="Arial"/>
          <w:color w:val="000000"/>
          <w:sz w:val="18"/>
          <w:szCs w:val="18"/>
          <w:bdr w:val="none" w:sz="0" w:space="0" w:color="auto" w:frame="1"/>
        </w:rPr>
        <w:t>}  </w:t>
      </w:r>
    </w:p>
    <w:p w:rsidR="001621A4" w:rsidRPr="00F91CF2" w:rsidRDefault="001621A4" w:rsidP="00AE07BE">
      <w:pPr>
        <w:numPr>
          <w:ilvl w:val="0"/>
          <w:numId w:val="12"/>
        </w:numPr>
        <w:pBdr>
          <w:left w:val="single" w:sz="18" w:space="0" w:color="DEC7A4"/>
        </w:pBdr>
        <w:shd w:val="clear" w:color="auto" w:fill="F0E6D5"/>
        <w:spacing w:before="100" w:beforeAutospacing="1" w:after="100" w:afterAutospacing="1" w:line="210" w:lineRule="atLeast"/>
        <w:rPr>
          <w:rFonts w:ascii="Arial" w:hAnsi="Arial" w:cs="Arial"/>
          <w:color w:val="5C5C5C"/>
          <w:sz w:val="18"/>
          <w:szCs w:val="18"/>
        </w:rPr>
      </w:pPr>
      <w:r w:rsidRPr="00F91CF2">
        <w:rPr>
          <w:rFonts w:ascii="Arial" w:hAnsi="Arial" w:cs="Arial"/>
          <w:b/>
          <w:bCs/>
          <w:color w:val="006699"/>
          <w:sz w:val="18"/>
        </w:rPr>
        <w:t>class</w:t>
      </w:r>
      <w:r w:rsidRPr="00F91CF2">
        <w:rPr>
          <w:rFonts w:ascii="Arial" w:hAnsi="Arial" w:cs="Arial"/>
          <w:color w:val="000000"/>
          <w:sz w:val="18"/>
          <w:szCs w:val="18"/>
          <w:bdr w:val="none" w:sz="0" w:space="0" w:color="auto" w:frame="1"/>
        </w:rPr>
        <w:t> Dog </w:t>
      </w:r>
      <w:r w:rsidRPr="00F91CF2">
        <w:rPr>
          <w:rFonts w:ascii="Arial" w:hAnsi="Arial" w:cs="Arial"/>
          <w:b/>
          <w:bCs/>
          <w:color w:val="006699"/>
          <w:sz w:val="18"/>
        </w:rPr>
        <w:t>extends</w:t>
      </w:r>
      <w:r w:rsidRPr="00F91CF2">
        <w:rPr>
          <w:rFonts w:ascii="Arial" w:hAnsi="Arial" w:cs="Arial"/>
          <w:color w:val="000000"/>
          <w:sz w:val="18"/>
          <w:szCs w:val="18"/>
          <w:bdr w:val="none" w:sz="0" w:space="0" w:color="auto" w:frame="1"/>
        </w:rPr>
        <w:t> Animal   </w:t>
      </w:r>
    </w:p>
    <w:p w:rsidR="001621A4" w:rsidRPr="00F91CF2" w:rsidRDefault="001621A4" w:rsidP="00AE07BE">
      <w:pPr>
        <w:numPr>
          <w:ilvl w:val="0"/>
          <w:numId w:val="12"/>
        </w:numPr>
        <w:pBdr>
          <w:left w:val="single" w:sz="18" w:space="0" w:color="DEC7A4"/>
        </w:pBdr>
        <w:shd w:val="clear" w:color="auto" w:fill="EADBC4"/>
        <w:spacing w:before="100" w:beforeAutospacing="1" w:after="100" w:afterAutospacing="1" w:line="210" w:lineRule="atLeast"/>
        <w:rPr>
          <w:rFonts w:ascii="Arial" w:hAnsi="Arial" w:cs="Arial"/>
          <w:color w:val="5C5C5C"/>
          <w:sz w:val="18"/>
          <w:szCs w:val="18"/>
        </w:rPr>
      </w:pPr>
      <w:r w:rsidRPr="00F91CF2">
        <w:rPr>
          <w:rFonts w:ascii="Arial" w:hAnsi="Arial" w:cs="Arial"/>
          <w:color w:val="000000"/>
          <w:sz w:val="18"/>
          <w:szCs w:val="18"/>
          <w:bdr w:val="none" w:sz="0" w:space="0" w:color="auto" w:frame="1"/>
        </w:rPr>
        <w:t>{  </w:t>
      </w:r>
    </w:p>
    <w:p w:rsidR="001621A4" w:rsidRPr="00F91CF2" w:rsidRDefault="001621A4" w:rsidP="00AE07BE">
      <w:pPr>
        <w:numPr>
          <w:ilvl w:val="0"/>
          <w:numId w:val="12"/>
        </w:numPr>
        <w:pBdr>
          <w:left w:val="single" w:sz="18" w:space="0" w:color="DEC7A4"/>
        </w:pBdr>
        <w:shd w:val="clear" w:color="auto" w:fill="F0E6D5"/>
        <w:spacing w:before="100" w:beforeAutospacing="1" w:after="100" w:afterAutospacing="1" w:line="210" w:lineRule="atLeast"/>
        <w:rPr>
          <w:rFonts w:ascii="Arial" w:hAnsi="Arial" w:cs="Arial"/>
          <w:color w:val="5C5C5C"/>
          <w:sz w:val="18"/>
          <w:szCs w:val="18"/>
        </w:rPr>
      </w:pPr>
      <w:r w:rsidRPr="00F91CF2">
        <w:rPr>
          <w:rFonts w:ascii="Arial" w:hAnsi="Arial" w:cs="Arial"/>
          <w:color w:val="000000"/>
          <w:sz w:val="18"/>
          <w:szCs w:val="18"/>
          <w:bdr w:val="none" w:sz="0" w:space="0" w:color="auto" w:frame="1"/>
        </w:rPr>
        <w:t>   </w:t>
      </w:r>
      <w:r w:rsidRPr="00F91CF2">
        <w:rPr>
          <w:rFonts w:ascii="Arial" w:hAnsi="Arial" w:cs="Arial"/>
          <w:b/>
          <w:bCs/>
          <w:color w:val="006699"/>
          <w:sz w:val="18"/>
        </w:rPr>
        <w:t>static</w:t>
      </w:r>
      <w:r w:rsidRPr="00F91CF2">
        <w:rPr>
          <w:rFonts w:ascii="Arial" w:hAnsi="Arial" w:cs="Arial"/>
          <w:color w:val="000000"/>
          <w:sz w:val="18"/>
          <w:szCs w:val="18"/>
          <w:bdr w:val="none" w:sz="0" w:space="0" w:color="auto" w:frame="1"/>
        </w:rPr>
        <w:t> </w:t>
      </w:r>
      <w:r w:rsidRPr="00F91CF2">
        <w:rPr>
          <w:rFonts w:ascii="Arial" w:hAnsi="Arial" w:cs="Arial"/>
          <w:b/>
          <w:bCs/>
          <w:color w:val="006699"/>
          <w:sz w:val="18"/>
        </w:rPr>
        <w:t>void</w:t>
      </w:r>
      <w:r w:rsidRPr="00F91CF2">
        <w:rPr>
          <w:rFonts w:ascii="Arial" w:hAnsi="Arial" w:cs="Arial"/>
          <w:color w:val="000000"/>
          <w:sz w:val="18"/>
          <w:szCs w:val="18"/>
          <w:bdr w:val="none" w:sz="0" w:space="0" w:color="auto" w:frame="1"/>
        </w:rPr>
        <w:t> doStuff()   </w:t>
      </w:r>
    </w:p>
    <w:p w:rsidR="001621A4" w:rsidRPr="00F91CF2" w:rsidRDefault="001621A4" w:rsidP="00AE07BE">
      <w:pPr>
        <w:numPr>
          <w:ilvl w:val="0"/>
          <w:numId w:val="12"/>
        </w:numPr>
        <w:pBdr>
          <w:left w:val="single" w:sz="18" w:space="0" w:color="DEC7A4"/>
        </w:pBdr>
        <w:shd w:val="clear" w:color="auto" w:fill="EADBC4"/>
        <w:spacing w:before="100" w:beforeAutospacing="1" w:after="100" w:afterAutospacing="1" w:line="210" w:lineRule="atLeast"/>
        <w:rPr>
          <w:rFonts w:ascii="Arial" w:hAnsi="Arial" w:cs="Arial"/>
          <w:color w:val="5C5C5C"/>
          <w:sz w:val="18"/>
          <w:szCs w:val="18"/>
        </w:rPr>
      </w:pPr>
      <w:r w:rsidRPr="00F91CF2">
        <w:rPr>
          <w:rFonts w:ascii="Arial" w:hAnsi="Arial" w:cs="Arial"/>
          <w:color w:val="000000"/>
          <w:sz w:val="18"/>
          <w:szCs w:val="18"/>
          <w:bdr w:val="none" w:sz="0" w:space="0" w:color="auto" w:frame="1"/>
        </w:rPr>
        <w:t>   {  </w:t>
      </w:r>
    </w:p>
    <w:p w:rsidR="001621A4" w:rsidRPr="00F91CF2" w:rsidRDefault="001621A4" w:rsidP="00AE07BE">
      <w:pPr>
        <w:numPr>
          <w:ilvl w:val="0"/>
          <w:numId w:val="12"/>
        </w:numPr>
        <w:pBdr>
          <w:left w:val="single" w:sz="18" w:space="0" w:color="DEC7A4"/>
        </w:pBdr>
        <w:shd w:val="clear" w:color="auto" w:fill="F0E6D5"/>
        <w:spacing w:before="100" w:beforeAutospacing="1" w:after="100" w:afterAutospacing="1" w:line="210" w:lineRule="atLeast"/>
        <w:rPr>
          <w:rFonts w:ascii="Arial" w:hAnsi="Arial" w:cs="Arial"/>
          <w:color w:val="5C5C5C"/>
          <w:sz w:val="18"/>
          <w:szCs w:val="18"/>
        </w:rPr>
      </w:pPr>
      <w:r w:rsidRPr="00F91CF2">
        <w:rPr>
          <w:rFonts w:ascii="Arial" w:hAnsi="Arial" w:cs="Arial"/>
          <w:color w:val="000000"/>
          <w:sz w:val="18"/>
          <w:szCs w:val="18"/>
          <w:bdr w:val="none" w:sz="0" w:space="0" w:color="auto" w:frame="1"/>
        </w:rPr>
        <w:t>  </w:t>
      </w:r>
      <w:r w:rsidRPr="00F91CF2">
        <w:rPr>
          <w:rFonts w:ascii="Arial" w:hAnsi="Arial" w:cs="Arial"/>
          <w:color w:val="008200"/>
          <w:sz w:val="18"/>
        </w:rPr>
        <w:t>// it's a redefinition,</w:t>
      </w:r>
      <w:r w:rsidRPr="00F91CF2">
        <w:rPr>
          <w:rFonts w:ascii="Arial" w:hAnsi="Arial" w:cs="Arial"/>
          <w:color w:val="000000"/>
          <w:sz w:val="18"/>
          <w:szCs w:val="18"/>
          <w:bdr w:val="none" w:sz="0" w:space="0" w:color="auto" w:frame="1"/>
        </w:rPr>
        <w:t>  </w:t>
      </w:r>
    </w:p>
    <w:p w:rsidR="001621A4" w:rsidRPr="00F91CF2" w:rsidRDefault="001621A4" w:rsidP="00AE07BE">
      <w:pPr>
        <w:numPr>
          <w:ilvl w:val="0"/>
          <w:numId w:val="12"/>
        </w:numPr>
        <w:pBdr>
          <w:left w:val="single" w:sz="18" w:space="0" w:color="DEC7A4"/>
        </w:pBdr>
        <w:shd w:val="clear" w:color="auto" w:fill="EADBC4"/>
        <w:spacing w:before="100" w:beforeAutospacing="1" w:after="100" w:afterAutospacing="1" w:line="210" w:lineRule="atLeast"/>
        <w:rPr>
          <w:rFonts w:ascii="Arial" w:hAnsi="Arial" w:cs="Arial"/>
          <w:color w:val="5C5C5C"/>
          <w:sz w:val="18"/>
          <w:szCs w:val="18"/>
        </w:rPr>
      </w:pPr>
      <w:r w:rsidRPr="00F91CF2">
        <w:rPr>
          <w:rFonts w:ascii="Arial" w:hAnsi="Arial" w:cs="Arial"/>
          <w:color w:val="000000"/>
          <w:sz w:val="18"/>
          <w:szCs w:val="18"/>
          <w:bdr w:val="none" w:sz="0" w:space="0" w:color="auto" w:frame="1"/>
        </w:rPr>
        <w:t>  </w:t>
      </w:r>
      <w:r w:rsidRPr="00F91CF2">
        <w:rPr>
          <w:rFonts w:ascii="Arial" w:hAnsi="Arial" w:cs="Arial"/>
          <w:color w:val="008200"/>
          <w:sz w:val="18"/>
        </w:rPr>
        <w:t>// not an override</w:t>
      </w:r>
      <w:r w:rsidRPr="00F91CF2">
        <w:rPr>
          <w:rFonts w:ascii="Arial" w:hAnsi="Arial" w:cs="Arial"/>
          <w:color w:val="000000"/>
          <w:sz w:val="18"/>
          <w:szCs w:val="18"/>
          <w:bdr w:val="none" w:sz="0" w:space="0" w:color="auto" w:frame="1"/>
        </w:rPr>
        <w:t>  </w:t>
      </w:r>
    </w:p>
    <w:p w:rsidR="001621A4" w:rsidRPr="00F91CF2" w:rsidRDefault="001621A4" w:rsidP="00AE07BE">
      <w:pPr>
        <w:numPr>
          <w:ilvl w:val="0"/>
          <w:numId w:val="12"/>
        </w:numPr>
        <w:pBdr>
          <w:left w:val="single" w:sz="18" w:space="0" w:color="DEC7A4"/>
        </w:pBdr>
        <w:shd w:val="clear" w:color="auto" w:fill="F0E6D5"/>
        <w:spacing w:before="100" w:beforeAutospacing="1" w:after="100" w:afterAutospacing="1" w:line="210" w:lineRule="atLeast"/>
        <w:rPr>
          <w:rFonts w:ascii="Arial" w:hAnsi="Arial" w:cs="Arial"/>
          <w:color w:val="5C5C5C"/>
          <w:sz w:val="18"/>
          <w:szCs w:val="18"/>
        </w:rPr>
      </w:pPr>
      <w:r w:rsidRPr="00F91CF2">
        <w:rPr>
          <w:rFonts w:ascii="Arial" w:hAnsi="Arial" w:cs="Arial"/>
          <w:color w:val="000000"/>
          <w:sz w:val="18"/>
          <w:szCs w:val="18"/>
          <w:bdr w:val="none" w:sz="0" w:space="0" w:color="auto" w:frame="1"/>
        </w:rPr>
        <w:t>  System.out.print(</w:t>
      </w:r>
      <w:r w:rsidRPr="00F91CF2">
        <w:rPr>
          <w:rFonts w:ascii="Arial" w:hAnsi="Arial" w:cs="Arial"/>
          <w:color w:val="0000FF"/>
          <w:sz w:val="18"/>
        </w:rPr>
        <w:t>"d "</w:t>
      </w:r>
      <w:r w:rsidRPr="00F91CF2">
        <w:rPr>
          <w:rFonts w:ascii="Arial" w:hAnsi="Arial" w:cs="Arial"/>
          <w:color w:val="000000"/>
          <w:sz w:val="18"/>
          <w:szCs w:val="18"/>
          <w:bdr w:val="none" w:sz="0" w:space="0" w:color="auto" w:frame="1"/>
        </w:rPr>
        <w:t>);  </w:t>
      </w:r>
    </w:p>
    <w:p w:rsidR="001621A4" w:rsidRPr="00F91CF2" w:rsidRDefault="001621A4" w:rsidP="00AE07BE">
      <w:pPr>
        <w:numPr>
          <w:ilvl w:val="0"/>
          <w:numId w:val="12"/>
        </w:numPr>
        <w:pBdr>
          <w:left w:val="single" w:sz="18" w:space="0" w:color="DEC7A4"/>
        </w:pBdr>
        <w:shd w:val="clear" w:color="auto" w:fill="EADBC4"/>
        <w:spacing w:before="100" w:beforeAutospacing="1" w:after="100" w:afterAutospacing="1" w:line="210" w:lineRule="atLeast"/>
        <w:rPr>
          <w:rFonts w:ascii="Arial" w:hAnsi="Arial" w:cs="Arial"/>
          <w:color w:val="5C5C5C"/>
          <w:sz w:val="18"/>
          <w:szCs w:val="18"/>
        </w:rPr>
      </w:pPr>
      <w:r w:rsidRPr="00F91CF2">
        <w:rPr>
          <w:rFonts w:ascii="Arial" w:hAnsi="Arial" w:cs="Arial"/>
          <w:color w:val="000000"/>
          <w:sz w:val="18"/>
          <w:szCs w:val="18"/>
          <w:bdr w:val="none" w:sz="0" w:space="0" w:color="auto" w:frame="1"/>
        </w:rPr>
        <w:t>   }  </w:t>
      </w:r>
    </w:p>
    <w:p w:rsidR="001621A4" w:rsidRPr="00F91CF2" w:rsidRDefault="001621A4" w:rsidP="00AE07BE">
      <w:pPr>
        <w:numPr>
          <w:ilvl w:val="0"/>
          <w:numId w:val="12"/>
        </w:numPr>
        <w:pBdr>
          <w:left w:val="single" w:sz="18" w:space="0" w:color="DEC7A4"/>
        </w:pBdr>
        <w:shd w:val="clear" w:color="auto" w:fill="F0E6D5"/>
        <w:spacing w:before="100" w:beforeAutospacing="1" w:after="100" w:afterAutospacing="1" w:line="210" w:lineRule="atLeast"/>
        <w:rPr>
          <w:rFonts w:ascii="Arial" w:hAnsi="Arial" w:cs="Arial"/>
          <w:color w:val="5C5C5C"/>
          <w:sz w:val="18"/>
          <w:szCs w:val="18"/>
        </w:rPr>
      </w:pPr>
      <w:r w:rsidRPr="00F91CF2">
        <w:rPr>
          <w:rFonts w:ascii="Arial" w:hAnsi="Arial" w:cs="Arial"/>
          <w:color w:val="000000"/>
          <w:sz w:val="18"/>
          <w:szCs w:val="18"/>
          <w:bdr w:val="none" w:sz="0" w:space="0" w:color="auto" w:frame="1"/>
        </w:rPr>
        <w:t>  </w:t>
      </w:r>
    </w:p>
    <w:p w:rsidR="001621A4" w:rsidRPr="00F91CF2" w:rsidRDefault="001621A4" w:rsidP="00AE07BE">
      <w:pPr>
        <w:numPr>
          <w:ilvl w:val="0"/>
          <w:numId w:val="12"/>
        </w:numPr>
        <w:pBdr>
          <w:left w:val="single" w:sz="18" w:space="0" w:color="DEC7A4"/>
        </w:pBdr>
        <w:shd w:val="clear" w:color="auto" w:fill="EADBC4"/>
        <w:spacing w:before="100" w:beforeAutospacing="1" w:after="100" w:afterAutospacing="1" w:line="210" w:lineRule="atLeast"/>
        <w:rPr>
          <w:rFonts w:ascii="Arial" w:hAnsi="Arial" w:cs="Arial"/>
          <w:color w:val="5C5C5C"/>
          <w:sz w:val="18"/>
          <w:szCs w:val="18"/>
        </w:rPr>
      </w:pPr>
      <w:r w:rsidRPr="00F91CF2">
        <w:rPr>
          <w:rFonts w:ascii="Arial" w:hAnsi="Arial" w:cs="Arial"/>
          <w:color w:val="000000"/>
          <w:sz w:val="18"/>
          <w:szCs w:val="18"/>
          <w:bdr w:val="none" w:sz="0" w:space="0" w:color="auto" w:frame="1"/>
        </w:rPr>
        <w:t>  </w:t>
      </w:r>
      <w:r w:rsidRPr="00F91CF2">
        <w:rPr>
          <w:rFonts w:ascii="Arial" w:hAnsi="Arial" w:cs="Arial"/>
          <w:b/>
          <w:bCs/>
          <w:color w:val="006699"/>
          <w:sz w:val="18"/>
        </w:rPr>
        <w:t>public</w:t>
      </w:r>
      <w:r w:rsidRPr="00F91CF2">
        <w:rPr>
          <w:rFonts w:ascii="Arial" w:hAnsi="Arial" w:cs="Arial"/>
          <w:color w:val="000000"/>
          <w:sz w:val="18"/>
          <w:szCs w:val="18"/>
          <w:bdr w:val="none" w:sz="0" w:space="0" w:color="auto" w:frame="1"/>
        </w:rPr>
        <w:t> </w:t>
      </w:r>
      <w:r w:rsidRPr="00F91CF2">
        <w:rPr>
          <w:rFonts w:ascii="Arial" w:hAnsi="Arial" w:cs="Arial"/>
          <w:b/>
          <w:bCs/>
          <w:color w:val="006699"/>
          <w:sz w:val="18"/>
        </w:rPr>
        <w:t>static</w:t>
      </w:r>
      <w:r w:rsidRPr="00F91CF2">
        <w:rPr>
          <w:rFonts w:ascii="Arial" w:hAnsi="Arial" w:cs="Arial"/>
          <w:color w:val="000000"/>
          <w:sz w:val="18"/>
          <w:szCs w:val="18"/>
          <w:bdr w:val="none" w:sz="0" w:space="0" w:color="auto" w:frame="1"/>
        </w:rPr>
        <w:t> </w:t>
      </w:r>
      <w:r w:rsidRPr="00F91CF2">
        <w:rPr>
          <w:rFonts w:ascii="Arial" w:hAnsi="Arial" w:cs="Arial"/>
          <w:b/>
          <w:bCs/>
          <w:color w:val="006699"/>
          <w:sz w:val="18"/>
        </w:rPr>
        <w:t>void</w:t>
      </w:r>
      <w:r w:rsidRPr="00F91CF2">
        <w:rPr>
          <w:rFonts w:ascii="Arial" w:hAnsi="Arial" w:cs="Arial"/>
          <w:color w:val="000000"/>
          <w:sz w:val="18"/>
          <w:szCs w:val="18"/>
          <w:bdr w:val="none" w:sz="0" w:space="0" w:color="auto" w:frame="1"/>
        </w:rPr>
        <w:t> main(String [] args)   </w:t>
      </w:r>
    </w:p>
    <w:p w:rsidR="001621A4" w:rsidRPr="00F91CF2" w:rsidRDefault="001621A4" w:rsidP="00AE07BE">
      <w:pPr>
        <w:numPr>
          <w:ilvl w:val="0"/>
          <w:numId w:val="12"/>
        </w:numPr>
        <w:pBdr>
          <w:left w:val="single" w:sz="18" w:space="0" w:color="DEC7A4"/>
        </w:pBdr>
        <w:shd w:val="clear" w:color="auto" w:fill="F0E6D5"/>
        <w:spacing w:before="100" w:beforeAutospacing="1" w:after="100" w:afterAutospacing="1" w:line="210" w:lineRule="atLeast"/>
        <w:rPr>
          <w:rFonts w:ascii="Arial" w:hAnsi="Arial" w:cs="Arial"/>
          <w:color w:val="5C5C5C"/>
          <w:sz w:val="18"/>
          <w:szCs w:val="18"/>
        </w:rPr>
      </w:pPr>
      <w:r w:rsidRPr="00F91CF2">
        <w:rPr>
          <w:rFonts w:ascii="Arial" w:hAnsi="Arial" w:cs="Arial"/>
          <w:color w:val="000000"/>
          <w:sz w:val="18"/>
          <w:szCs w:val="18"/>
          <w:bdr w:val="none" w:sz="0" w:space="0" w:color="auto" w:frame="1"/>
        </w:rPr>
        <w:t>  {  </w:t>
      </w:r>
    </w:p>
    <w:p w:rsidR="001621A4" w:rsidRPr="00F91CF2" w:rsidRDefault="001621A4" w:rsidP="00AE07BE">
      <w:pPr>
        <w:numPr>
          <w:ilvl w:val="0"/>
          <w:numId w:val="12"/>
        </w:numPr>
        <w:pBdr>
          <w:left w:val="single" w:sz="18" w:space="0" w:color="DEC7A4"/>
        </w:pBdr>
        <w:shd w:val="clear" w:color="auto" w:fill="EADBC4"/>
        <w:spacing w:before="100" w:beforeAutospacing="1" w:after="100" w:afterAutospacing="1" w:line="210" w:lineRule="atLeast"/>
        <w:rPr>
          <w:rFonts w:ascii="Arial" w:hAnsi="Arial" w:cs="Arial"/>
          <w:color w:val="5C5C5C"/>
          <w:sz w:val="18"/>
          <w:szCs w:val="18"/>
        </w:rPr>
      </w:pPr>
      <w:r w:rsidRPr="00F91CF2">
        <w:rPr>
          <w:rFonts w:ascii="Arial" w:hAnsi="Arial" w:cs="Arial"/>
          <w:color w:val="000000"/>
          <w:sz w:val="18"/>
          <w:szCs w:val="18"/>
          <w:bdr w:val="none" w:sz="0" w:space="0" w:color="auto" w:frame="1"/>
        </w:rPr>
        <w:t>    Animal [] a = {</w:t>
      </w:r>
      <w:r w:rsidRPr="00F91CF2">
        <w:rPr>
          <w:rFonts w:ascii="Arial" w:hAnsi="Arial" w:cs="Arial"/>
          <w:b/>
          <w:bCs/>
          <w:color w:val="006699"/>
          <w:sz w:val="18"/>
        </w:rPr>
        <w:t>new</w:t>
      </w:r>
      <w:r w:rsidRPr="00F91CF2">
        <w:rPr>
          <w:rFonts w:ascii="Arial" w:hAnsi="Arial" w:cs="Arial"/>
          <w:color w:val="000000"/>
          <w:sz w:val="18"/>
          <w:szCs w:val="18"/>
          <w:bdr w:val="none" w:sz="0" w:space="0" w:color="auto" w:frame="1"/>
        </w:rPr>
        <w:t> Animal(), </w:t>
      </w:r>
      <w:r w:rsidRPr="00F91CF2">
        <w:rPr>
          <w:rFonts w:ascii="Arial" w:hAnsi="Arial" w:cs="Arial"/>
          <w:b/>
          <w:bCs/>
          <w:color w:val="006699"/>
          <w:sz w:val="18"/>
        </w:rPr>
        <w:t>new</w:t>
      </w:r>
      <w:r w:rsidRPr="00F91CF2">
        <w:rPr>
          <w:rFonts w:ascii="Arial" w:hAnsi="Arial" w:cs="Arial"/>
          <w:color w:val="000000"/>
          <w:sz w:val="18"/>
          <w:szCs w:val="18"/>
          <w:bdr w:val="none" w:sz="0" w:space="0" w:color="auto" w:frame="1"/>
        </w:rPr>
        <w:t> Dog(), </w:t>
      </w:r>
      <w:r w:rsidRPr="00F91CF2">
        <w:rPr>
          <w:rFonts w:ascii="Arial" w:hAnsi="Arial" w:cs="Arial"/>
          <w:b/>
          <w:bCs/>
          <w:color w:val="006699"/>
          <w:sz w:val="18"/>
        </w:rPr>
        <w:t>new</w:t>
      </w:r>
      <w:r w:rsidRPr="00F91CF2">
        <w:rPr>
          <w:rFonts w:ascii="Arial" w:hAnsi="Arial" w:cs="Arial"/>
          <w:color w:val="000000"/>
          <w:sz w:val="18"/>
          <w:szCs w:val="18"/>
          <w:bdr w:val="none" w:sz="0" w:space="0" w:color="auto" w:frame="1"/>
        </w:rPr>
        <w:t> Animal()};  </w:t>
      </w:r>
    </w:p>
    <w:p w:rsidR="001621A4" w:rsidRPr="00F91CF2" w:rsidRDefault="001621A4" w:rsidP="00AE07BE">
      <w:pPr>
        <w:numPr>
          <w:ilvl w:val="0"/>
          <w:numId w:val="12"/>
        </w:numPr>
        <w:pBdr>
          <w:left w:val="single" w:sz="18" w:space="0" w:color="DEC7A4"/>
        </w:pBdr>
        <w:shd w:val="clear" w:color="auto" w:fill="F0E6D5"/>
        <w:spacing w:before="100" w:beforeAutospacing="1" w:after="100" w:afterAutospacing="1" w:line="210" w:lineRule="atLeast"/>
        <w:rPr>
          <w:rFonts w:ascii="Arial" w:hAnsi="Arial" w:cs="Arial"/>
          <w:color w:val="5C5C5C"/>
          <w:sz w:val="18"/>
          <w:szCs w:val="18"/>
        </w:rPr>
      </w:pPr>
      <w:r w:rsidRPr="00F91CF2">
        <w:rPr>
          <w:rFonts w:ascii="Arial" w:hAnsi="Arial" w:cs="Arial"/>
          <w:color w:val="000000"/>
          <w:sz w:val="18"/>
          <w:szCs w:val="18"/>
          <w:bdr w:val="none" w:sz="0" w:space="0" w:color="auto" w:frame="1"/>
        </w:rPr>
        <w:t>    </w:t>
      </w:r>
      <w:r w:rsidRPr="00F91CF2">
        <w:rPr>
          <w:rFonts w:ascii="Arial" w:hAnsi="Arial" w:cs="Arial"/>
          <w:b/>
          <w:bCs/>
          <w:color w:val="006699"/>
          <w:sz w:val="18"/>
        </w:rPr>
        <w:t>for</w:t>
      </w:r>
      <w:r w:rsidRPr="00F91CF2">
        <w:rPr>
          <w:rFonts w:ascii="Arial" w:hAnsi="Arial" w:cs="Arial"/>
          <w:color w:val="000000"/>
          <w:sz w:val="18"/>
          <w:szCs w:val="18"/>
          <w:bdr w:val="none" w:sz="0" w:space="0" w:color="auto" w:frame="1"/>
        </w:rPr>
        <w:t>(</w:t>
      </w:r>
      <w:r w:rsidRPr="00F91CF2">
        <w:rPr>
          <w:rFonts w:ascii="Arial" w:hAnsi="Arial" w:cs="Arial"/>
          <w:b/>
          <w:bCs/>
          <w:color w:val="006699"/>
          <w:sz w:val="18"/>
        </w:rPr>
        <w:t>int</w:t>
      </w:r>
      <w:r w:rsidRPr="00F91CF2">
        <w:rPr>
          <w:rFonts w:ascii="Arial" w:hAnsi="Arial" w:cs="Arial"/>
          <w:color w:val="000000"/>
          <w:sz w:val="18"/>
          <w:szCs w:val="18"/>
          <w:bdr w:val="none" w:sz="0" w:space="0" w:color="auto" w:frame="1"/>
        </w:rPr>
        <w:t> x = </w:t>
      </w:r>
      <w:r w:rsidRPr="00F91CF2">
        <w:rPr>
          <w:rFonts w:ascii="Arial" w:hAnsi="Arial" w:cs="Arial"/>
          <w:color w:val="C00000"/>
          <w:sz w:val="18"/>
        </w:rPr>
        <w:t>0</w:t>
      </w:r>
      <w:r w:rsidRPr="00F91CF2">
        <w:rPr>
          <w:rFonts w:ascii="Arial" w:hAnsi="Arial" w:cs="Arial"/>
          <w:color w:val="000000"/>
          <w:sz w:val="18"/>
          <w:szCs w:val="18"/>
          <w:bdr w:val="none" w:sz="0" w:space="0" w:color="auto" w:frame="1"/>
        </w:rPr>
        <w:t>; x &lt; a.length; x++)  </w:t>
      </w:r>
    </w:p>
    <w:p w:rsidR="001621A4" w:rsidRPr="00F91CF2" w:rsidRDefault="001621A4" w:rsidP="00AE07BE">
      <w:pPr>
        <w:numPr>
          <w:ilvl w:val="0"/>
          <w:numId w:val="12"/>
        </w:numPr>
        <w:pBdr>
          <w:left w:val="single" w:sz="18" w:space="0" w:color="DEC7A4"/>
        </w:pBdr>
        <w:shd w:val="clear" w:color="auto" w:fill="EADBC4"/>
        <w:spacing w:before="100" w:beforeAutospacing="1" w:after="100" w:afterAutospacing="1" w:line="210" w:lineRule="atLeast"/>
        <w:rPr>
          <w:rFonts w:ascii="Arial" w:hAnsi="Arial" w:cs="Arial"/>
          <w:color w:val="5C5C5C"/>
          <w:sz w:val="18"/>
          <w:szCs w:val="18"/>
        </w:rPr>
      </w:pPr>
      <w:r w:rsidRPr="00F91CF2">
        <w:rPr>
          <w:rFonts w:ascii="Arial" w:hAnsi="Arial" w:cs="Arial"/>
          <w:color w:val="000000"/>
          <w:sz w:val="18"/>
          <w:szCs w:val="18"/>
          <w:bdr w:val="none" w:sz="0" w:space="0" w:color="auto" w:frame="1"/>
        </w:rPr>
        <w:lastRenderedPageBreak/>
        <w:t>    a[x].doStuff();  </w:t>
      </w:r>
    </w:p>
    <w:p w:rsidR="001621A4" w:rsidRPr="00F91CF2" w:rsidRDefault="001621A4" w:rsidP="00AE07BE">
      <w:pPr>
        <w:numPr>
          <w:ilvl w:val="0"/>
          <w:numId w:val="12"/>
        </w:numPr>
        <w:pBdr>
          <w:left w:val="single" w:sz="18" w:space="0" w:color="DEC7A4"/>
        </w:pBdr>
        <w:shd w:val="clear" w:color="auto" w:fill="F0E6D5"/>
        <w:spacing w:before="100" w:beforeAutospacing="1" w:after="100" w:afterAutospacing="1" w:line="210" w:lineRule="atLeast"/>
        <w:rPr>
          <w:rFonts w:ascii="Arial" w:hAnsi="Arial" w:cs="Arial"/>
          <w:color w:val="5C5C5C"/>
          <w:sz w:val="18"/>
          <w:szCs w:val="18"/>
        </w:rPr>
      </w:pPr>
      <w:r w:rsidRPr="00F91CF2">
        <w:rPr>
          <w:rFonts w:ascii="Arial" w:hAnsi="Arial" w:cs="Arial"/>
          <w:color w:val="000000"/>
          <w:sz w:val="18"/>
          <w:szCs w:val="18"/>
          <w:bdr w:val="none" w:sz="0" w:space="0" w:color="auto" w:frame="1"/>
        </w:rPr>
        <w:t>    </w:t>
      </w:r>
      <w:r w:rsidRPr="00F91CF2">
        <w:rPr>
          <w:rFonts w:ascii="Arial" w:hAnsi="Arial" w:cs="Arial"/>
          <w:color w:val="008200"/>
          <w:sz w:val="18"/>
        </w:rPr>
        <w:t>// invoke the static method</w:t>
      </w:r>
      <w:r w:rsidRPr="00F91CF2">
        <w:rPr>
          <w:rFonts w:ascii="Arial" w:hAnsi="Arial" w:cs="Arial"/>
          <w:color w:val="000000"/>
          <w:sz w:val="18"/>
          <w:szCs w:val="18"/>
          <w:bdr w:val="none" w:sz="0" w:space="0" w:color="auto" w:frame="1"/>
        </w:rPr>
        <w:t>  </w:t>
      </w:r>
    </w:p>
    <w:p w:rsidR="001621A4" w:rsidRPr="00F91CF2" w:rsidRDefault="001621A4" w:rsidP="00AE07BE">
      <w:pPr>
        <w:numPr>
          <w:ilvl w:val="0"/>
          <w:numId w:val="12"/>
        </w:numPr>
        <w:pBdr>
          <w:left w:val="single" w:sz="18" w:space="0" w:color="DEC7A4"/>
        </w:pBdr>
        <w:shd w:val="clear" w:color="auto" w:fill="EADBC4"/>
        <w:spacing w:before="100" w:beforeAutospacing="1" w:after="100" w:afterAutospacing="1" w:line="210" w:lineRule="atLeast"/>
        <w:rPr>
          <w:rFonts w:ascii="Arial" w:hAnsi="Arial" w:cs="Arial"/>
          <w:color w:val="5C5C5C"/>
          <w:sz w:val="18"/>
          <w:szCs w:val="18"/>
        </w:rPr>
      </w:pPr>
      <w:r w:rsidRPr="00F91CF2">
        <w:rPr>
          <w:rFonts w:ascii="Arial" w:hAnsi="Arial" w:cs="Arial"/>
          <w:color w:val="000000"/>
          <w:sz w:val="18"/>
          <w:szCs w:val="18"/>
          <w:bdr w:val="none" w:sz="0" w:space="0" w:color="auto" w:frame="1"/>
        </w:rPr>
        <w:t>  }  </w:t>
      </w:r>
    </w:p>
    <w:p w:rsidR="001621A4" w:rsidRPr="00F91CF2" w:rsidRDefault="001621A4" w:rsidP="00AE07BE">
      <w:pPr>
        <w:numPr>
          <w:ilvl w:val="0"/>
          <w:numId w:val="12"/>
        </w:numPr>
        <w:pBdr>
          <w:left w:val="single" w:sz="18" w:space="0" w:color="DEC7A4"/>
        </w:pBdr>
        <w:shd w:val="clear" w:color="auto" w:fill="F0E6D5"/>
        <w:spacing w:before="100" w:beforeAutospacing="1" w:after="100" w:afterAutospacing="1" w:line="210" w:lineRule="atLeast"/>
        <w:rPr>
          <w:rFonts w:ascii="Arial" w:hAnsi="Arial" w:cs="Arial"/>
          <w:color w:val="5C5C5C"/>
          <w:sz w:val="18"/>
          <w:szCs w:val="18"/>
        </w:rPr>
      </w:pPr>
      <w:r w:rsidRPr="00F91CF2">
        <w:rPr>
          <w:rFonts w:ascii="Arial" w:hAnsi="Arial" w:cs="Arial"/>
          <w:color w:val="000000"/>
          <w:sz w:val="18"/>
          <w:szCs w:val="18"/>
          <w:bdr w:val="none" w:sz="0" w:space="0" w:color="auto" w:frame="1"/>
        </w:rPr>
        <w:t>}  </w:t>
      </w:r>
    </w:p>
    <w:p w:rsidR="001621A4" w:rsidRPr="00F91CF2" w:rsidRDefault="001621A4" w:rsidP="00AE07BE">
      <w:pPr>
        <w:numPr>
          <w:ilvl w:val="0"/>
          <w:numId w:val="12"/>
        </w:numPr>
        <w:pBdr>
          <w:left w:val="single" w:sz="18" w:space="0" w:color="DEC7A4"/>
        </w:pBdr>
        <w:shd w:val="clear" w:color="auto" w:fill="EADBC4"/>
        <w:spacing w:before="100" w:beforeAutospacing="1" w:after="100" w:afterAutospacing="1" w:line="210" w:lineRule="atLeast"/>
        <w:rPr>
          <w:rFonts w:ascii="Arial" w:hAnsi="Arial" w:cs="Arial"/>
          <w:color w:val="5C5C5C"/>
          <w:sz w:val="18"/>
          <w:szCs w:val="18"/>
        </w:rPr>
      </w:pPr>
      <w:r w:rsidRPr="00F91CF2">
        <w:rPr>
          <w:rFonts w:ascii="Arial" w:hAnsi="Arial" w:cs="Arial"/>
          <w:color w:val="000000"/>
          <w:sz w:val="18"/>
          <w:szCs w:val="18"/>
          <w:bdr w:val="none" w:sz="0" w:space="0" w:color="auto" w:frame="1"/>
        </w:rPr>
        <w:t>  </w:t>
      </w:r>
    </w:p>
    <w:p w:rsidR="001621A4" w:rsidRPr="00F91CF2" w:rsidRDefault="001621A4" w:rsidP="00AE07BE">
      <w:pPr>
        <w:numPr>
          <w:ilvl w:val="0"/>
          <w:numId w:val="12"/>
        </w:numPr>
        <w:pBdr>
          <w:left w:val="single" w:sz="18" w:space="0" w:color="DEC7A4"/>
        </w:pBdr>
        <w:shd w:val="clear" w:color="auto" w:fill="F0E6D5"/>
        <w:spacing w:before="100" w:beforeAutospacing="1" w:after="100" w:afterAutospacing="1" w:line="210" w:lineRule="atLeast"/>
        <w:rPr>
          <w:rFonts w:ascii="Arial" w:hAnsi="Arial" w:cs="Arial"/>
          <w:color w:val="5C5C5C"/>
          <w:sz w:val="18"/>
          <w:szCs w:val="18"/>
        </w:rPr>
      </w:pPr>
      <w:r w:rsidRPr="00F91CF2">
        <w:rPr>
          <w:rFonts w:ascii="Arial" w:hAnsi="Arial" w:cs="Arial"/>
          <w:color w:val="008200"/>
          <w:sz w:val="18"/>
        </w:rPr>
        <w:t>/*</w:t>
      </w:r>
      <w:r w:rsidRPr="00F91CF2">
        <w:rPr>
          <w:rFonts w:ascii="Arial" w:hAnsi="Arial" w:cs="Arial"/>
          <w:color w:val="000000"/>
          <w:sz w:val="18"/>
          <w:szCs w:val="18"/>
          <w:bdr w:val="none" w:sz="0" w:space="0" w:color="auto" w:frame="1"/>
        </w:rPr>
        <w:t> </w:t>
      </w:r>
    </w:p>
    <w:p w:rsidR="001621A4" w:rsidRPr="00F91CF2" w:rsidRDefault="001621A4" w:rsidP="00AE07BE">
      <w:pPr>
        <w:numPr>
          <w:ilvl w:val="0"/>
          <w:numId w:val="12"/>
        </w:numPr>
        <w:pBdr>
          <w:left w:val="single" w:sz="18" w:space="0" w:color="DEC7A4"/>
        </w:pBdr>
        <w:shd w:val="clear" w:color="auto" w:fill="EADBC4"/>
        <w:spacing w:before="100" w:beforeAutospacing="1" w:after="100" w:afterAutospacing="1" w:line="210" w:lineRule="atLeast"/>
        <w:rPr>
          <w:rFonts w:ascii="Arial" w:hAnsi="Arial" w:cs="Arial"/>
          <w:color w:val="5C5C5C"/>
          <w:sz w:val="18"/>
          <w:szCs w:val="18"/>
        </w:rPr>
      </w:pPr>
      <w:r w:rsidRPr="00F91CF2">
        <w:rPr>
          <w:rFonts w:ascii="Arial" w:hAnsi="Arial" w:cs="Arial"/>
          <w:color w:val="008200"/>
          <w:sz w:val="18"/>
        </w:rPr>
        <w:t>Running this code produces the output:</w:t>
      </w:r>
      <w:r w:rsidRPr="00F91CF2">
        <w:rPr>
          <w:rFonts w:ascii="Arial" w:hAnsi="Arial" w:cs="Arial"/>
          <w:color w:val="000000"/>
          <w:sz w:val="18"/>
          <w:szCs w:val="18"/>
          <w:bdr w:val="none" w:sz="0" w:space="0" w:color="auto" w:frame="1"/>
        </w:rPr>
        <w:t> </w:t>
      </w:r>
    </w:p>
    <w:p w:rsidR="001621A4" w:rsidRPr="00F91CF2" w:rsidRDefault="001621A4" w:rsidP="00AE07BE">
      <w:pPr>
        <w:numPr>
          <w:ilvl w:val="0"/>
          <w:numId w:val="12"/>
        </w:numPr>
        <w:pBdr>
          <w:left w:val="single" w:sz="18" w:space="0" w:color="DEC7A4"/>
        </w:pBdr>
        <w:shd w:val="clear" w:color="auto" w:fill="F0E6D5"/>
        <w:spacing w:before="100" w:beforeAutospacing="1" w:after="100" w:afterAutospacing="1" w:line="210" w:lineRule="atLeast"/>
        <w:rPr>
          <w:rFonts w:ascii="Arial" w:hAnsi="Arial" w:cs="Arial"/>
          <w:color w:val="5C5C5C"/>
          <w:sz w:val="18"/>
          <w:szCs w:val="18"/>
        </w:rPr>
      </w:pPr>
      <w:r w:rsidRPr="00F91CF2">
        <w:rPr>
          <w:rFonts w:ascii="Arial" w:hAnsi="Arial" w:cs="Arial"/>
          <w:color w:val="008200"/>
          <w:sz w:val="18"/>
        </w:rPr>
        <w:t>a a a</w:t>
      </w:r>
      <w:r w:rsidRPr="00F91CF2">
        <w:rPr>
          <w:rFonts w:ascii="Arial" w:hAnsi="Arial" w:cs="Arial"/>
          <w:color w:val="000000"/>
          <w:sz w:val="18"/>
          <w:szCs w:val="18"/>
          <w:bdr w:val="none" w:sz="0" w:space="0" w:color="auto" w:frame="1"/>
        </w:rPr>
        <w:t> </w:t>
      </w:r>
    </w:p>
    <w:p w:rsidR="001621A4" w:rsidRPr="00F91CF2" w:rsidRDefault="001621A4" w:rsidP="00AE07BE">
      <w:pPr>
        <w:numPr>
          <w:ilvl w:val="0"/>
          <w:numId w:val="12"/>
        </w:numPr>
        <w:pBdr>
          <w:left w:val="single" w:sz="18" w:space="0" w:color="DEC7A4"/>
        </w:pBdr>
        <w:shd w:val="clear" w:color="auto" w:fill="EADBC4"/>
        <w:spacing w:before="100" w:beforeAutospacing="1" w:after="100" w:afterAutospacing="1" w:line="210" w:lineRule="atLeast"/>
        <w:rPr>
          <w:rFonts w:ascii="Arial" w:hAnsi="Arial" w:cs="Arial"/>
          <w:color w:val="5C5C5C"/>
          <w:sz w:val="18"/>
          <w:szCs w:val="18"/>
        </w:rPr>
      </w:pPr>
      <w:r w:rsidRPr="00F91CF2">
        <w:rPr>
          <w:rFonts w:ascii="Arial" w:hAnsi="Arial" w:cs="Arial"/>
          <w:color w:val="008200"/>
          <w:sz w:val="18"/>
        </w:rPr>
        <w:t>*/</w:t>
      </w:r>
      <w:r w:rsidRPr="00F91CF2">
        <w:rPr>
          <w:rFonts w:ascii="Arial" w:hAnsi="Arial" w:cs="Arial"/>
          <w:color w:val="000000"/>
          <w:sz w:val="18"/>
          <w:szCs w:val="18"/>
          <w:bdr w:val="none" w:sz="0" w:space="0" w:color="auto" w:frame="1"/>
        </w:rPr>
        <w:t>  </w:t>
      </w:r>
    </w:p>
    <w:p w:rsidR="00316F7D" w:rsidRDefault="001621A4" w:rsidP="001621A4">
      <w:pPr>
        <w:pStyle w:val="tech-question"/>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hd w:val="clear" w:color="auto" w:fill="EADBC4"/>
        </w:rPr>
      </w:pPr>
      <w:r w:rsidRPr="00F91CF2">
        <w:rPr>
          <w:rFonts w:ascii="Arial" w:hAnsi="Arial" w:cs="Arial"/>
          <w:color w:val="000000"/>
          <w:shd w:val="clear" w:color="auto" w:fill="EADBC4"/>
        </w:rPr>
        <w:t>overriding happens at runtime VS Redefining happens at compile time.</w:t>
      </w:r>
      <w:r w:rsidRPr="00F91CF2">
        <w:rPr>
          <w:rStyle w:val="apple-converted-space"/>
          <w:rFonts w:ascii="Arial" w:hAnsi="Arial" w:cs="Arial"/>
          <w:color w:val="000000"/>
          <w:shd w:val="clear" w:color="auto" w:fill="EADBC4"/>
        </w:rPr>
        <w:t> </w:t>
      </w:r>
      <w:r w:rsidRPr="00F91CF2">
        <w:rPr>
          <w:rFonts w:ascii="Arial" w:hAnsi="Arial" w:cs="Arial"/>
          <w:color w:val="000000"/>
        </w:rPr>
        <w:br/>
      </w:r>
    </w:p>
    <w:p w:rsidR="001621A4" w:rsidRPr="00F91CF2" w:rsidRDefault="001621A4" w:rsidP="001621A4">
      <w:pPr>
        <w:pStyle w:val="tech-question"/>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highlight w:val="yellow"/>
        </w:rPr>
      </w:pPr>
      <w:r w:rsidRPr="00F91CF2">
        <w:rPr>
          <w:rFonts w:ascii="Arial" w:hAnsi="Arial" w:cs="Arial"/>
          <w:color w:val="000000"/>
          <w:shd w:val="clear" w:color="auto" w:fill="EADBC4"/>
        </w:rPr>
        <w:t>Overriding means the Object's type dictates which method to use, and not the reference variable type, and this happens in runtime VS Redefining means that the reference variable type determines this, and this is done at compile time.</w:t>
      </w:r>
      <w:r w:rsidRPr="00F91CF2">
        <w:rPr>
          <w:rStyle w:val="apple-converted-space"/>
          <w:rFonts w:ascii="Arial" w:hAnsi="Arial" w:cs="Arial"/>
          <w:color w:val="000000"/>
          <w:shd w:val="clear" w:color="auto" w:fill="EADBC4"/>
        </w:rPr>
        <w:t> </w:t>
      </w:r>
      <w:r w:rsidRPr="00F91CF2">
        <w:rPr>
          <w:rFonts w:ascii="Arial" w:hAnsi="Arial" w:cs="Arial"/>
          <w:color w:val="000000"/>
        </w:rPr>
        <w:br/>
      </w:r>
      <w:r w:rsidRPr="00F91CF2">
        <w:rPr>
          <w:rFonts w:ascii="Arial" w:hAnsi="Arial" w:cs="Arial"/>
          <w:color w:val="000000"/>
        </w:rPr>
        <w:br/>
      </w:r>
      <w:r w:rsidRPr="00F91CF2">
        <w:rPr>
          <w:rFonts w:ascii="Arial" w:hAnsi="Arial" w:cs="Arial"/>
          <w:color w:val="000000"/>
          <w:shd w:val="clear" w:color="auto" w:fill="EADBC4"/>
        </w:rPr>
        <w:t>If you replaced static to normal in your example, you should get "a d a" as output.</w:t>
      </w:r>
    </w:p>
    <w:p w:rsidR="001621A4" w:rsidRPr="00F91CF2" w:rsidRDefault="001621A4" w:rsidP="001621A4">
      <w:pPr>
        <w:pStyle w:val="tech-question"/>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hd w:val="clear" w:color="auto" w:fill="F0E6D5"/>
        </w:rPr>
      </w:pPr>
      <w:r w:rsidRPr="00F91CF2">
        <w:rPr>
          <w:rFonts w:ascii="Arial" w:hAnsi="Arial" w:cs="Arial"/>
          <w:color w:val="000000"/>
          <w:shd w:val="clear" w:color="auto" w:fill="F0E6D5"/>
        </w:rPr>
        <w:t>Static Methods stick to the Class scope and not to the instance (or) object scope... That is static method cannot execute based on instance property variables....</w:t>
      </w:r>
      <w:r w:rsidRPr="00F91CF2">
        <w:rPr>
          <w:rStyle w:val="apple-converted-space"/>
          <w:rFonts w:ascii="Arial" w:hAnsi="Arial" w:cs="Arial"/>
          <w:color w:val="000000"/>
          <w:shd w:val="clear" w:color="auto" w:fill="F0E6D5"/>
        </w:rPr>
        <w:t> </w:t>
      </w:r>
      <w:r w:rsidRPr="00F91CF2">
        <w:rPr>
          <w:rFonts w:ascii="Arial" w:hAnsi="Arial" w:cs="Arial"/>
        </w:rPr>
        <w:t>Redefined method can be called only by specifying the correct Class which contains the redefined method.</w:t>
      </w:r>
      <w:r w:rsidRPr="00F91CF2">
        <w:rPr>
          <w:rStyle w:val="apple-converted-space"/>
          <w:rFonts w:ascii="Arial" w:hAnsi="Arial" w:cs="Arial"/>
        </w:rPr>
        <w:t> </w:t>
      </w:r>
      <w:r w:rsidRPr="00F91CF2">
        <w:rPr>
          <w:rFonts w:ascii="Arial" w:hAnsi="Arial" w:cs="Arial"/>
          <w:color w:val="000000"/>
        </w:rPr>
        <w:br/>
      </w:r>
      <w:r w:rsidRPr="00F91CF2">
        <w:rPr>
          <w:rFonts w:ascii="Arial" w:hAnsi="Arial" w:cs="Arial"/>
          <w:color w:val="000000"/>
        </w:rPr>
        <w:br/>
      </w:r>
      <w:r w:rsidRPr="00F91CF2">
        <w:rPr>
          <w:rFonts w:ascii="Arial" w:hAnsi="Arial" w:cs="Arial"/>
          <w:color w:val="000000"/>
          <w:shd w:val="clear" w:color="auto" w:fill="F0E6D5"/>
        </w:rPr>
        <w:t>This is not the case for Overriding... No need of specifying the Class explicitly to call the overriding method...</w:t>
      </w:r>
      <w:r w:rsidRPr="00F91CF2">
        <w:rPr>
          <w:rStyle w:val="apple-converted-space"/>
          <w:rFonts w:ascii="Arial" w:hAnsi="Arial" w:cs="Arial"/>
          <w:color w:val="000000"/>
          <w:shd w:val="clear" w:color="auto" w:fill="F0E6D5"/>
        </w:rPr>
        <w:t> </w:t>
      </w:r>
    </w:p>
    <w:p w:rsidR="001621A4" w:rsidRPr="00F91CF2" w:rsidRDefault="001621A4" w:rsidP="001621A4">
      <w:pPr>
        <w:pStyle w:val="tech-question"/>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7"/>
          <w:szCs w:val="17"/>
          <w:shd w:val="clear" w:color="auto" w:fill="FFFFFF"/>
        </w:rPr>
      </w:pPr>
      <w:r w:rsidRPr="00F91CF2">
        <w:rPr>
          <w:rFonts w:ascii="Arial" w:hAnsi="Arial" w:cs="Arial"/>
          <w:color w:val="000000"/>
          <w:sz w:val="17"/>
          <w:szCs w:val="17"/>
          <w:shd w:val="clear" w:color="auto" w:fill="FFFFFF"/>
        </w:rPr>
        <w:t>Overriding happens at runtime VS Redefining happens at compile time.</w:t>
      </w:r>
      <w:r w:rsidRPr="00F91CF2">
        <w:rPr>
          <w:rStyle w:val="apple-converted-space"/>
          <w:rFonts w:ascii="Arial" w:hAnsi="Arial" w:cs="Arial"/>
          <w:color w:val="000000"/>
          <w:sz w:val="17"/>
          <w:szCs w:val="17"/>
          <w:shd w:val="clear" w:color="auto" w:fill="FFFFFF"/>
        </w:rPr>
        <w:t> </w:t>
      </w:r>
    </w:p>
    <w:p w:rsidR="001621A4" w:rsidRPr="00F91CF2" w:rsidRDefault="001621A4" w:rsidP="001621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67" w:lineRule="atLeast"/>
        <w:textAlignment w:val="baseline"/>
        <w:rPr>
          <w:rFonts w:ascii="Arial" w:hAnsi="Arial" w:cs="Arial"/>
          <w:color w:val="000000"/>
          <w:sz w:val="21"/>
          <w:szCs w:val="21"/>
        </w:rPr>
      </w:pPr>
      <w:r w:rsidRPr="00F91CF2">
        <w:rPr>
          <w:rFonts w:ascii="Arial" w:hAnsi="Arial" w:cs="Arial"/>
          <w:color w:val="000000"/>
          <w:sz w:val="21"/>
          <w:szCs w:val="21"/>
        </w:rPr>
        <w:t>The only difference with inherited static (class) methods and inherited non-static (instance) methods is that when you write a new static method with the same signature, the old static method is just hidden, not overridden.</w:t>
      </w:r>
    </w:p>
    <w:p w:rsidR="001621A4" w:rsidRPr="00F91CF2" w:rsidRDefault="001621A4" w:rsidP="001621A4">
      <w:pPr>
        <w:pStyle w:val="tech-question"/>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pple-converted-space"/>
          <w:rFonts w:ascii="Arial" w:hAnsi="Arial" w:cs="Arial"/>
          <w:shd w:val="clear" w:color="auto" w:fill="F0E6D5"/>
        </w:rPr>
      </w:pPr>
    </w:p>
    <w:p w:rsidR="001621A4" w:rsidRPr="00F91CF2" w:rsidRDefault="00FC1657" w:rsidP="001621A4">
      <w:pPr>
        <w:pStyle w:val="tech-question"/>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rPr>
      </w:pPr>
      <w:hyperlink r:id="rId87" w:history="1">
        <w:r w:rsidR="001621A4" w:rsidRPr="00F91CF2">
          <w:rPr>
            <w:rStyle w:val="Hyperlink"/>
            <w:rFonts w:ascii="Arial" w:hAnsi="Arial" w:cs="Arial"/>
          </w:rPr>
          <w:t>http://www.geeksforgeeks.org/can-we-overload-or-override-static-methods-in-java/</w:t>
        </w:r>
      </w:hyperlink>
    </w:p>
    <w:p w:rsidR="001621A4" w:rsidRPr="00F91CF2" w:rsidRDefault="001621A4" w:rsidP="001621A4">
      <w:pPr>
        <w:pStyle w:val="tech-question"/>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rPr>
      </w:pPr>
    </w:p>
    <w:p w:rsidR="001621A4" w:rsidRPr="00F91CF2" w:rsidRDefault="001621A4" w:rsidP="001621A4">
      <w:pPr>
        <w:pStyle w:val="Heading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556B2F"/>
          <w:sz w:val="26"/>
          <w:szCs w:val="26"/>
        </w:rPr>
      </w:pPr>
      <w:r w:rsidRPr="00F91CF2">
        <w:rPr>
          <w:rFonts w:ascii="Arial" w:hAnsi="Arial" w:cs="Arial"/>
          <w:color w:val="556B2F"/>
          <w:sz w:val="26"/>
          <w:szCs w:val="26"/>
        </w:rPr>
        <w:t>Advantage of Java Method Overriding</w:t>
      </w:r>
    </w:p>
    <w:p w:rsidR="001621A4" w:rsidRPr="00F91CF2" w:rsidRDefault="001621A4" w:rsidP="00AE07BE">
      <w:pPr>
        <w:numPr>
          <w:ilvl w:val="0"/>
          <w:numId w:val="13"/>
        </w:numPr>
        <w:shd w:val="clear" w:color="auto" w:fill="FFFFFF"/>
        <w:spacing w:before="45" w:after="100" w:afterAutospacing="1"/>
        <w:rPr>
          <w:rFonts w:ascii="Arial" w:hAnsi="Arial" w:cs="Arial"/>
          <w:color w:val="000000"/>
          <w:sz w:val="20"/>
          <w:szCs w:val="20"/>
        </w:rPr>
      </w:pPr>
      <w:r w:rsidRPr="00F91CF2">
        <w:rPr>
          <w:rFonts w:ascii="Arial" w:hAnsi="Arial" w:cs="Arial"/>
          <w:color w:val="000000"/>
          <w:sz w:val="20"/>
          <w:szCs w:val="20"/>
        </w:rPr>
        <w:t>Method Overriding is used to provide specific implementation of a method that is already provided by its super class.</w:t>
      </w:r>
    </w:p>
    <w:p w:rsidR="001621A4" w:rsidRPr="00F91CF2" w:rsidRDefault="001621A4" w:rsidP="00AE07BE">
      <w:pPr>
        <w:numPr>
          <w:ilvl w:val="0"/>
          <w:numId w:val="13"/>
        </w:numPr>
        <w:shd w:val="clear" w:color="auto" w:fill="FFFFFF"/>
        <w:spacing w:before="45" w:after="100" w:afterAutospacing="1"/>
        <w:rPr>
          <w:rFonts w:ascii="Arial" w:hAnsi="Arial" w:cs="Arial"/>
          <w:color w:val="000000"/>
          <w:sz w:val="20"/>
          <w:szCs w:val="20"/>
        </w:rPr>
      </w:pPr>
      <w:r w:rsidRPr="00F91CF2">
        <w:rPr>
          <w:rFonts w:ascii="Arial" w:hAnsi="Arial" w:cs="Arial"/>
          <w:color w:val="000000"/>
          <w:sz w:val="20"/>
          <w:szCs w:val="20"/>
        </w:rPr>
        <w:t>Method Overriding is used for Runtime Polymorphism</w:t>
      </w:r>
    </w:p>
    <w:p w:rsidR="001621A4" w:rsidRPr="00F91CF2" w:rsidRDefault="001621A4" w:rsidP="001621A4">
      <w:pPr>
        <w:pStyle w:val="tech-question"/>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rPr>
      </w:pPr>
    </w:p>
    <w:tbl>
      <w:tblPr>
        <w:tblW w:w="11130" w:type="dxa"/>
        <w:tblCellSpacing w:w="15" w:type="dxa"/>
        <w:shd w:val="clear" w:color="auto" w:fill="FFFFFF"/>
        <w:tblLook w:val="04A0" w:firstRow="1" w:lastRow="0" w:firstColumn="1" w:lastColumn="0" w:noHBand="0" w:noVBand="1"/>
      </w:tblPr>
      <w:tblGrid>
        <w:gridCol w:w="4366"/>
        <w:gridCol w:w="6764"/>
      </w:tblGrid>
      <w:tr w:rsidR="001621A4" w:rsidRPr="00F91CF2" w:rsidTr="00E630B5">
        <w:trPr>
          <w:tblCellSpacing w:w="15" w:type="dxa"/>
        </w:trPr>
        <w:tc>
          <w:tcPr>
            <w:tcW w:w="0" w:type="auto"/>
            <w:tcBorders>
              <w:top w:val="single" w:sz="6" w:space="0" w:color="AB9A61"/>
              <w:left w:val="single" w:sz="6" w:space="0" w:color="AB9A61"/>
              <w:bottom w:val="single" w:sz="6" w:space="0" w:color="AB9A61"/>
              <w:right w:val="single" w:sz="6" w:space="0" w:color="AB9A61"/>
            </w:tcBorders>
            <w:shd w:val="clear" w:color="auto" w:fill="A3AE7E"/>
            <w:tcMar>
              <w:top w:w="45" w:type="dxa"/>
              <w:left w:w="45" w:type="dxa"/>
              <w:bottom w:w="45" w:type="dxa"/>
              <w:right w:w="45" w:type="dxa"/>
            </w:tcMar>
            <w:hideMark/>
          </w:tcPr>
          <w:p w:rsidR="001621A4" w:rsidRPr="00F91CF2" w:rsidRDefault="001621A4" w:rsidP="00E630B5">
            <w:pPr>
              <w:spacing w:line="293" w:lineRule="atLeast"/>
              <w:rPr>
                <w:rFonts w:ascii="Arial" w:hAnsi="Arial" w:cs="Arial"/>
                <w:b/>
                <w:bCs/>
                <w:color w:val="FFFFFF"/>
                <w:sz w:val="18"/>
                <w:szCs w:val="18"/>
              </w:rPr>
            </w:pPr>
            <w:r w:rsidRPr="00F91CF2">
              <w:rPr>
                <w:rFonts w:ascii="Arial" w:hAnsi="Arial" w:cs="Arial"/>
                <w:b/>
                <w:bCs/>
                <w:color w:val="FFFFFF"/>
                <w:sz w:val="18"/>
                <w:szCs w:val="18"/>
              </w:rPr>
              <w:t>Method Overloading</w:t>
            </w:r>
          </w:p>
        </w:tc>
        <w:tc>
          <w:tcPr>
            <w:tcW w:w="0" w:type="auto"/>
            <w:tcBorders>
              <w:top w:val="single" w:sz="6" w:space="0" w:color="AB9A61"/>
              <w:left w:val="single" w:sz="6" w:space="0" w:color="AB9A61"/>
              <w:bottom w:val="single" w:sz="6" w:space="0" w:color="AB9A61"/>
              <w:right w:val="single" w:sz="6" w:space="0" w:color="AB9A61"/>
            </w:tcBorders>
            <w:shd w:val="clear" w:color="auto" w:fill="A3AE7E"/>
            <w:tcMar>
              <w:top w:w="45" w:type="dxa"/>
              <w:left w:w="45" w:type="dxa"/>
              <w:bottom w:w="45" w:type="dxa"/>
              <w:right w:w="45" w:type="dxa"/>
            </w:tcMar>
            <w:hideMark/>
          </w:tcPr>
          <w:p w:rsidR="001621A4" w:rsidRPr="00F91CF2" w:rsidRDefault="001621A4" w:rsidP="00E630B5">
            <w:pPr>
              <w:spacing w:line="293" w:lineRule="atLeast"/>
              <w:rPr>
                <w:rFonts w:ascii="Arial" w:hAnsi="Arial" w:cs="Arial"/>
                <w:b/>
                <w:bCs/>
                <w:color w:val="FFFFFF"/>
                <w:sz w:val="18"/>
                <w:szCs w:val="18"/>
              </w:rPr>
            </w:pPr>
            <w:r w:rsidRPr="00F91CF2">
              <w:rPr>
                <w:rFonts w:ascii="Arial" w:hAnsi="Arial" w:cs="Arial"/>
                <w:b/>
                <w:bCs/>
                <w:color w:val="FFFFFF"/>
                <w:sz w:val="18"/>
                <w:szCs w:val="18"/>
              </w:rPr>
              <w:t>Method Overriding</w:t>
            </w:r>
          </w:p>
        </w:tc>
      </w:tr>
      <w:tr w:rsidR="001621A4" w:rsidRPr="00F91CF2" w:rsidTr="00E630B5">
        <w:trPr>
          <w:tblCellSpacing w:w="15" w:type="dxa"/>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1621A4" w:rsidRPr="00F91CF2" w:rsidRDefault="001621A4" w:rsidP="00E630B5">
            <w:pPr>
              <w:ind w:left="300"/>
              <w:rPr>
                <w:rFonts w:ascii="Arial" w:hAnsi="Arial" w:cs="Arial"/>
                <w:color w:val="000000"/>
                <w:sz w:val="20"/>
                <w:szCs w:val="20"/>
              </w:rPr>
            </w:pPr>
            <w:r w:rsidRPr="00F91CF2">
              <w:rPr>
                <w:rFonts w:ascii="Arial" w:hAnsi="Arial" w:cs="Arial"/>
                <w:color w:val="000000"/>
                <w:sz w:val="20"/>
                <w:szCs w:val="20"/>
              </w:rPr>
              <w:t>1) Method overloading is used to increase the readability of the program.</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1621A4" w:rsidRPr="00F91CF2" w:rsidRDefault="001621A4" w:rsidP="00E630B5">
            <w:pPr>
              <w:ind w:left="300"/>
              <w:rPr>
                <w:rFonts w:ascii="Arial" w:hAnsi="Arial" w:cs="Arial"/>
                <w:color w:val="000000"/>
                <w:sz w:val="20"/>
                <w:szCs w:val="20"/>
              </w:rPr>
            </w:pPr>
            <w:r w:rsidRPr="00F91CF2">
              <w:rPr>
                <w:rFonts w:ascii="Arial" w:hAnsi="Arial" w:cs="Arial"/>
                <w:color w:val="000000"/>
                <w:sz w:val="20"/>
                <w:szCs w:val="20"/>
              </w:rPr>
              <w:t>Method overriding is used to provide the specific implementation of the method that is already provided by its super class.</w:t>
            </w:r>
          </w:p>
        </w:tc>
      </w:tr>
      <w:tr w:rsidR="001621A4" w:rsidRPr="00F91CF2" w:rsidTr="00E630B5">
        <w:trPr>
          <w:tblCellSpacing w:w="15" w:type="dxa"/>
        </w:trPr>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1621A4" w:rsidRPr="00F91CF2" w:rsidRDefault="001621A4" w:rsidP="00E630B5">
            <w:pPr>
              <w:ind w:left="300"/>
              <w:rPr>
                <w:rFonts w:ascii="Arial" w:hAnsi="Arial" w:cs="Arial"/>
                <w:color w:val="000000"/>
                <w:sz w:val="20"/>
                <w:szCs w:val="20"/>
              </w:rPr>
            </w:pPr>
            <w:r w:rsidRPr="00F91CF2">
              <w:rPr>
                <w:rFonts w:ascii="Arial" w:hAnsi="Arial" w:cs="Arial"/>
                <w:color w:val="000000"/>
                <w:sz w:val="20"/>
                <w:szCs w:val="20"/>
              </w:rPr>
              <w:t>2) method overloading is performed within a class.</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1621A4" w:rsidRPr="00F91CF2" w:rsidRDefault="001621A4" w:rsidP="00E630B5">
            <w:pPr>
              <w:ind w:left="300"/>
              <w:rPr>
                <w:rFonts w:ascii="Arial" w:hAnsi="Arial" w:cs="Arial"/>
                <w:color w:val="000000"/>
                <w:sz w:val="20"/>
                <w:szCs w:val="20"/>
              </w:rPr>
            </w:pPr>
            <w:r w:rsidRPr="00F91CF2">
              <w:rPr>
                <w:rFonts w:ascii="Arial" w:hAnsi="Arial" w:cs="Arial"/>
                <w:color w:val="000000"/>
                <w:sz w:val="20"/>
                <w:szCs w:val="20"/>
              </w:rPr>
              <w:t>Method overriding occurs in two classes that have IS-A relationship.</w:t>
            </w:r>
          </w:p>
        </w:tc>
      </w:tr>
      <w:tr w:rsidR="001621A4" w:rsidRPr="00F91CF2" w:rsidTr="00E630B5">
        <w:trPr>
          <w:tblCellSpacing w:w="15" w:type="dxa"/>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1621A4" w:rsidRPr="00F91CF2" w:rsidRDefault="001621A4" w:rsidP="00E630B5">
            <w:pPr>
              <w:ind w:left="300"/>
              <w:rPr>
                <w:rFonts w:ascii="Arial" w:hAnsi="Arial" w:cs="Arial"/>
                <w:color w:val="000000"/>
                <w:sz w:val="20"/>
                <w:szCs w:val="20"/>
              </w:rPr>
            </w:pPr>
            <w:r w:rsidRPr="00F91CF2">
              <w:rPr>
                <w:rFonts w:ascii="Arial" w:hAnsi="Arial" w:cs="Arial"/>
                <w:color w:val="000000"/>
                <w:sz w:val="20"/>
                <w:szCs w:val="20"/>
              </w:rPr>
              <w:lastRenderedPageBreak/>
              <w:t>3) In case of method overloading parameter must be different.</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1621A4" w:rsidRPr="00F91CF2" w:rsidRDefault="001621A4" w:rsidP="00E630B5">
            <w:pPr>
              <w:ind w:left="300"/>
              <w:rPr>
                <w:rFonts w:ascii="Arial" w:hAnsi="Arial" w:cs="Arial"/>
                <w:color w:val="000000"/>
                <w:sz w:val="20"/>
                <w:szCs w:val="20"/>
              </w:rPr>
            </w:pPr>
            <w:r w:rsidRPr="00F91CF2">
              <w:rPr>
                <w:rFonts w:ascii="Arial" w:hAnsi="Arial" w:cs="Arial"/>
                <w:color w:val="000000"/>
                <w:sz w:val="20"/>
                <w:szCs w:val="20"/>
              </w:rPr>
              <w:t>In case of method overriding parameter must be same.</w:t>
            </w:r>
          </w:p>
        </w:tc>
      </w:tr>
    </w:tbl>
    <w:p w:rsidR="001621A4" w:rsidRPr="00F91CF2" w:rsidRDefault="001621A4" w:rsidP="001621A4">
      <w:pPr>
        <w:pStyle w:val="tech-question"/>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rPr>
      </w:pPr>
    </w:p>
    <w:p w:rsidR="001621A4" w:rsidRPr="00F91CF2" w:rsidRDefault="001621A4" w:rsidP="001621A4">
      <w:pPr>
        <w:pStyle w:val="Heading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556B2F"/>
          <w:sz w:val="26"/>
          <w:szCs w:val="26"/>
        </w:rPr>
      </w:pPr>
      <w:r w:rsidRPr="00F91CF2">
        <w:rPr>
          <w:rFonts w:ascii="Arial" w:hAnsi="Arial" w:cs="Arial"/>
          <w:color w:val="556B2F"/>
          <w:sz w:val="26"/>
          <w:szCs w:val="26"/>
        </w:rPr>
        <w:t>Why we cannot override static method?</w:t>
      </w:r>
    </w:p>
    <w:p w:rsidR="001621A4" w:rsidRPr="00F91CF2" w:rsidRDefault="001621A4" w:rsidP="001621A4">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3" w:lineRule="atLeast"/>
        <w:rPr>
          <w:rFonts w:ascii="Arial" w:hAnsi="Arial" w:cs="Arial"/>
          <w:color w:val="000000"/>
          <w:sz w:val="20"/>
          <w:szCs w:val="20"/>
        </w:rPr>
      </w:pPr>
      <w:r w:rsidRPr="00F91CF2">
        <w:rPr>
          <w:rFonts w:ascii="Arial" w:hAnsi="Arial" w:cs="Arial"/>
          <w:color w:val="000000"/>
          <w:sz w:val="20"/>
          <w:szCs w:val="20"/>
        </w:rPr>
        <w:t>Because static method is bound with class whereas instance method is bound with object. Static belongs to class area and instance belongs to heap area.</w:t>
      </w:r>
    </w:p>
    <w:p w:rsidR="001621A4" w:rsidRPr="00F91CF2" w:rsidRDefault="001621A4" w:rsidP="001621A4">
      <w:pPr>
        <w:pStyle w:val="tech-question"/>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val="0"/>
        </w:rPr>
      </w:pPr>
      <w:r w:rsidRPr="00F91CF2">
        <w:rPr>
          <w:rFonts w:ascii="Arial" w:hAnsi="Arial" w:cs="Arial"/>
          <w:b w:val="0"/>
        </w:rPr>
        <w:t>Just to add on, static methods are bound to class rather than objects, so runtime polymorphism is not possible at all.</w:t>
      </w:r>
    </w:p>
    <w:p w:rsidR="001621A4" w:rsidRPr="00F91CF2" w:rsidRDefault="001621A4" w:rsidP="001621A4">
      <w:pPr>
        <w:pStyle w:val="tech-question"/>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val="0"/>
        </w:rPr>
      </w:pPr>
      <w:r w:rsidRPr="00F91CF2">
        <w:rPr>
          <w:rFonts w:ascii="Arial" w:hAnsi="Arial" w:cs="Arial"/>
          <w:b w:val="0"/>
        </w:rPr>
        <w:t>Therefore you cannot override them.</w:t>
      </w:r>
    </w:p>
    <w:p w:rsidR="001621A4" w:rsidRPr="00F91CF2" w:rsidRDefault="001621A4" w:rsidP="001621A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textAlignment w:val="baseline"/>
        <w:rPr>
          <w:rFonts w:ascii="Arial" w:hAnsi="Arial" w:cs="Arial"/>
          <w:color w:val="000000"/>
          <w:sz w:val="21"/>
        </w:rPr>
      </w:pPr>
      <w:r w:rsidRPr="00F91CF2">
        <w:rPr>
          <w:rFonts w:ascii="Arial" w:hAnsi="Arial" w:cs="Arial"/>
          <w:color w:val="808080"/>
          <w:sz w:val="21"/>
        </w:rPr>
        <w:t>Static methods in the same class and base classes</w:t>
      </w:r>
    </w:p>
    <w:p w:rsidR="001621A4" w:rsidRPr="00F91CF2" w:rsidRDefault="001621A4" w:rsidP="001621A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textAlignment w:val="baseline"/>
        <w:rPr>
          <w:rFonts w:ascii="Arial" w:hAnsi="Arial" w:cs="Arial"/>
          <w:color w:val="000000"/>
          <w:sz w:val="21"/>
        </w:rPr>
      </w:pPr>
      <w:r w:rsidRPr="00F91CF2">
        <w:rPr>
          <w:rFonts w:ascii="Arial" w:hAnsi="Arial" w:cs="Arial"/>
          <w:color w:val="808080"/>
          <w:sz w:val="21"/>
        </w:rPr>
        <w:t xml:space="preserve"> (and outer classes) are available, with noati</w:t>
      </w:r>
    </w:p>
    <w:p w:rsidR="001621A4" w:rsidRPr="00F91CF2" w:rsidRDefault="001621A4" w:rsidP="001621A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textAlignment w:val="baseline"/>
        <w:rPr>
          <w:rFonts w:ascii="Arial" w:hAnsi="Arial" w:cs="Arial"/>
          <w:color w:val="000000"/>
          <w:sz w:val="21"/>
        </w:rPr>
      </w:pPr>
      <w:r w:rsidRPr="00F91CF2">
        <w:rPr>
          <w:rFonts w:ascii="Arial" w:hAnsi="Arial" w:cs="Arial"/>
          <w:color w:val="808080"/>
          <w:sz w:val="21"/>
        </w:rPr>
        <w:t>Qualification</w:t>
      </w:r>
    </w:p>
    <w:p w:rsidR="001621A4" w:rsidRPr="00F91CF2"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color w:val="000000"/>
          <w:sz w:val="20"/>
          <w:szCs w:val="20"/>
        </w:rPr>
      </w:pPr>
      <w:r w:rsidRPr="00F91CF2">
        <w:rPr>
          <w:rFonts w:ascii="Arial" w:hAnsi="Arial" w:cs="Arial"/>
          <w:color w:val="2B91AF"/>
          <w:sz w:val="21"/>
        </w:rPr>
        <w:t>Example-</w:t>
      </w:r>
      <w:r w:rsidRPr="00F91CF2">
        <w:rPr>
          <w:rFonts w:ascii="Arial" w:hAnsi="Arial" w:cs="Arial"/>
          <w:b/>
          <w:bCs/>
          <w:color w:val="7F0055"/>
          <w:sz w:val="20"/>
          <w:szCs w:val="20"/>
        </w:rPr>
        <w:t xml:space="preserve"> package</w:t>
      </w:r>
      <w:r w:rsidRPr="00F91CF2">
        <w:rPr>
          <w:rFonts w:ascii="Arial" w:hAnsi="Arial" w:cs="Arial"/>
          <w:color w:val="000000"/>
          <w:sz w:val="20"/>
          <w:szCs w:val="20"/>
        </w:rPr>
        <w:t xml:space="preserve"> package3;</w:t>
      </w:r>
      <w:r w:rsidRPr="00F91CF2">
        <w:rPr>
          <w:rFonts w:ascii="Arial" w:hAnsi="Arial" w:cs="Arial"/>
          <w:b/>
          <w:bCs/>
          <w:color w:val="7F0055"/>
          <w:sz w:val="20"/>
          <w:szCs w:val="20"/>
        </w:rPr>
        <w:t>ass</w:t>
      </w:r>
      <w:r w:rsidRPr="00F91CF2">
        <w:rPr>
          <w:rFonts w:ascii="Arial" w:hAnsi="Arial" w:cs="Arial"/>
          <w:color w:val="000000"/>
          <w:sz w:val="20"/>
          <w:szCs w:val="20"/>
        </w:rPr>
        <w:t xml:space="preserve"> Base1 {</w:t>
      </w:r>
      <w:r w:rsidRPr="00F91CF2">
        <w:rPr>
          <w:rFonts w:ascii="Arial" w:hAnsi="Arial" w:cs="Arial"/>
          <w:b/>
          <w:bCs/>
          <w:color w:val="7F0055"/>
          <w:sz w:val="20"/>
          <w:szCs w:val="20"/>
        </w:rPr>
        <w:t>publicstaticvoid</w:t>
      </w:r>
      <w:r w:rsidRPr="00F91CF2">
        <w:rPr>
          <w:rFonts w:ascii="Arial" w:hAnsi="Arial" w:cs="Arial"/>
          <w:color w:val="000000"/>
          <w:sz w:val="20"/>
          <w:szCs w:val="20"/>
        </w:rPr>
        <w:t xml:space="preserve"> display2() {</w:t>
      </w:r>
    </w:p>
    <w:p w:rsidR="001621A4" w:rsidRPr="00F91CF2"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sz w:val="20"/>
          <w:szCs w:val="20"/>
        </w:rPr>
      </w:pPr>
      <w:r w:rsidRPr="00F91CF2">
        <w:rPr>
          <w:rFonts w:ascii="Arial" w:hAnsi="Arial" w:cs="Arial"/>
          <w:color w:val="000000"/>
          <w:sz w:val="20"/>
          <w:szCs w:val="20"/>
        </w:rPr>
        <w:t>System.</w:t>
      </w:r>
      <w:r w:rsidRPr="00F91CF2">
        <w:rPr>
          <w:rFonts w:ascii="Arial" w:hAnsi="Arial" w:cs="Arial"/>
          <w:i/>
          <w:iCs/>
          <w:color w:val="0000C0"/>
          <w:sz w:val="20"/>
          <w:szCs w:val="20"/>
        </w:rPr>
        <w:t>out</w:t>
      </w:r>
      <w:r w:rsidRPr="00F91CF2">
        <w:rPr>
          <w:rFonts w:ascii="Arial" w:hAnsi="Arial" w:cs="Arial"/>
          <w:color w:val="000000"/>
          <w:sz w:val="20"/>
          <w:szCs w:val="20"/>
        </w:rPr>
        <w:t>.println(</w:t>
      </w:r>
      <w:r w:rsidRPr="00F91CF2">
        <w:rPr>
          <w:rFonts w:ascii="Arial" w:hAnsi="Arial" w:cs="Arial"/>
          <w:color w:val="2A00FF"/>
          <w:sz w:val="20"/>
          <w:szCs w:val="20"/>
        </w:rPr>
        <w:t>"base Static or class method from Base"</w:t>
      </w:r>
      <w:r w:rsidRPr="00F91CF2">
        <w:rPr>
          <w:rFonts w:ascii="Arial" w:hAnsi="Arial" w:cs="Arial"/>
          <w:color w:val="000000"/>
          <w:sz w:val="20"/>
          <w:szCs w:val="20"/>
        </w:rPr>
        <w:t>);</w:t>
      </w:r>
    </w:p>
    <w:p w:rsidR="001621A4" w:rsidRPr="00F91CF2"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sz w:val="20"/>
          <w:szCs w:val="20"/>
        </w:rPr>
      </w:pPr>
      <w:r w:rsidRPr="00F91CF2">
        <w:rPr>
          <w:rFonts w:ascii="Arial" w:hAnsi="Arial" w:cs="Arial"/>
          <w:color w:val="000000"/>
          <w:sz w:val="20"/>
          <w:szCs w:val="20"/>
        </w:rPr>
        <w:t xml:space="preserve">   }}</w:t>
      </w:r>
    </w:p>
    <w:p w:rsidR="001621A4" w:rsidRPr="00F91CF2"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sz w:val="20"/>
          <w:szCs w:val="20"/>
        </w:rPr>
      </w:pPr>
      <w:r w:rsidRPr="00F91CF2">
        <w:rPr>
          <w:rFonts w:ascii="Arial" w:hAnsi="Arial" w:cs="Arial"/>
          <w:b/>
          <w:bCs/>
          <w:color w:val="7F0055"/>
          <w:sz w:val="20"/>
          <w:szCs w:val="20"/>
        </w:rPr>
        <w:t>class</w:t>
      </w:r>
      <w:r w:rsidRPr="00F91CF2">
        <w:rPr>
          <w:rFonts w:ascii="Arial" w:hAnsi="Arial" w:cs="Arial"/>
          <w:color w:val="000000"/>
          <w:sz w:val="20"/>
          <w:szCs w:val="20"/>
        </w:rPr>
        <w:t xml:space="preserve"> Base </w:t>
      </w:r>
      <w:r w:rsidRPr="00F91CF2">
        <w:rPr>
          <w:rFonts w:ascii="Arial" w:hAnsi="Arial" w:cs="Arial"/>
          <w:b/>
          <w:bCs/>
          <w:color w:val="7F0055"/>
          <w:sz w:val="20"/>
          <w:szCs w:val="20"/>
        </w:rPr>
        <w:t>extends</w:t>
      </w:r>
      <w:r w:rsidRPr="00F91CF2">
        <w:rPr>
          <w:rFonts w:ascii="Arial" w:hAnsi="Arial" w:cs="Arial"/>
          <w:color w:val="000000"/>
          <w:sz w:val="20"/>
          <w:szCs w:val="20"/>
        </w:rPr>
        <w:t xml:space="preserve"> Base1 {</w:t>
      </w:r>
    </w:p>
    <w:p w:rsidR="001621A4" w:rsidRPr="00F91CF2"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sz w:val="20"/>
          <w:szCs w:val="20"/>
        </w:rPr>
      </w:pPr>
    </w:p>
    <w:p w:rsidR="001621A4" w:rsidRPr="00F91CF2"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sz w:val="20"/>
          <w:szCs w:val="20"/>
        </w:rPr>
      </w:pPr>
      <w:r w:rsidRPr="00F91CF2">
        <w:rPr>
          <w:rFonts w:ascii="Arial" w:hAnsi="Arial" w:cs="Arial"/>
          <w:b/>
          <w:bCs/>
          <w:color w:val="7F0055"/>
          <w:sz w:val="20"/>
          <w:szCs w:val="20"/>
        </w:rPr>
        <w:t>publicstaticvoid</w:t>
      </w:r>
      <w:r w:rsidRPr="00F91CF2">
        <w:rPr>
          <w:rFonts w:ascii="Arial" w:hAnsi="Arial" w:cs="Arial"/>
          <w:color w:val="000000"/>
          <w:sz w:val="20"/>
          <w:szCs w:val="20"/>
        </w:rPr>
        <w:t xml:space="preserve"> display() {</w:t>
      </w:r>
    </w:p>
    <w:p w:rsidR="001621A4" w:rsidRPr="00F91CF2"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sz w:val="20"/>
          <w:szCs w:val="20"/>
        </w:rPr>
      </w:pPr>
      <w:r w:rsidRPr="00F91CF2">
        <w:rPr>
          <w:rFonts w:ascii="Arial" w:hAnsi="Arial" w:cs="Arial"/>
          <w:color w:val="000000"/>
          <w:sz w:val="20"/>
          <w:szCs w:val="20"/>
        </w:rPr>
        <w:t>System.</w:t>
      </w:r>
      <w:r w:rsidRPr="00F91CF2">
        <w:rPr>
          <w:rFonts w:ascii="Arial" w:hAnsi="Arial" w:cs="Arial"/>
          <w:i/>
          <w:iCs/>
          <w:color w:val="0000C0"/>
          <w:sz w:val="20"/>
          <w:szCs w:val="20"/>
        </w:rPr>
        <w:t>out</w:t>
      </w:r>
      <w:r w:rsidRPr="00F91CF2">
        <w:rPr>
          <w:rFonts w:ascii="Arial" w:hAnsi="Arial" w:cs="Arial"/>
          <w:color w:val="000000"/>
          <w:sz w:val="20"/>
          <w:szCs w:val="20"/>
        </w:rPr>
        <w:t>.println(</w:t>
      </w:r>
      <w:r w:rsidRPr="00F91CF2">
        <w:rPr>
          <w:rFonts w:ascii="Arial" w:hAnsi="Arial" w:cs="Arial"/>
          <w:color w:val="2A00FF"/>
          <w:sz w:val="20"/>
          <w:szCs w:val="20"/>
        </w:rPr>
        <w:t>"base Static or class method from Base"</w:t>
      </w:r>
      <w:r w:rsidRPr="00F91CF2">
        <w:rPr>
          <w:rFonts w:ascii="Arial" w:hAnsi="Arial" w:cs="Arial"/>
          <w:color w:val="000000"/>
          <w:sz w:val="20"/>
          <w:szCs w:val="20"/>
        </w:rPr>
        <w:t>);</w:t>
      </w:r>
    </w:p>
    <w:p w:rsidR="001621A4" w:rsidRPr="00F91CF2"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sz w:val="20"/>
          <w:szCs w:val="20"/>
        </w:rPr>
      </w:pPr>
      <w:r w:rsidRPr="00F91CF2">
        <w:rPr>
          <w:rFonts w:ascii="Arial" w:hAnsi="Arial" w:cs="Arial"/>
          <w:color w:val="000000"/>
          <w:sz w:val="20"/>
          <w:szCs w:val="20"/>
        </w:rPr>
        <w:t xml:space="preserve">    }</w:t>
      </w:r>
    </w:p>
    <w:p w:rsidR="001621A4" w:rsidRPr="00F91CF2"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sz w:val="20"/>
          <w:szCs w:val="20"/>
        </w:rPr>
      </w:pPr>
      <w:r w:rsidRPr="00F91CF2">
        <w:rPr>
          <w:rFonts w:ascii="Arial" w:hAnsi="Arial" w:cs="Arial"/>
          <w:b/>
          <w:bCs/>
          <w:color w:val="7F0055"/>
          <w:sz w:val="20"/>
          <w:szCs w:val="20"/>
        </w:rPr>
        <w:t>publicvoid</w:t>
      </w:r>
      <w:r w:rsidRPr="00F91CF2">
        <w:rPr>
          <w:rFonts w:ascii="Arial" w:hAnsi="Arial" w:cs="Arial"/>
          <w:color w:val="000000"/>
          <w:sz w:val="20"/>
          <w:szCs w:val="20"/>
        </w:rPr>
        <w:t xml:space="preserve"> print()  {</w:t>
      </w:r>
    </w:p>
    <w:p w:rsidR="001621A4" w:rsidRPr="00F91CF2"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sz w:val="20"/>
          <w:szCs w:val="20"/>
        </w:rPr>
      </w:pPr>
      <w:r w:rsidRPr="00F91CF2">
        <w:rPr>
          <w:rFonts w:ascii="Arial" w:hAnsi="Arial" w:cs="Arial"/>
          <w:color w:val="000000"/>
          <w:sz w:val="20"/>
          <w:szCs w:val="20"/>
        </w:rPr>
        <w:t xml:space="preserve">         System.</w:t>
      </w:r>
      <w:r w:rsidRPr="00F91CF2">
        <w:rPr>
          <w:rFonts w:ascii="Arial" w:hAnsi="Arial" w:cs="Arial"/>
          <w:i/>
          <w:iCs/>
          <w:color w:val="0000C0"/>
          <w:sz w:val="20"/>
          <w:szCs w:val="20"/>
        </w:rPr>
        <w:t>out</w:t>
      </w:r>
      <w:r w:rsidRPr="00F91CF2">
        <w:rPr>
          <w:rFonts w:ascii="Arial" w:hAnsi="Arial" w:cs="Arial"/>
          <w:color w:val="000000"/>
          <w:sz w:val="20"/>
          <w:szCs w:val="20"/>
        </w:rPr>
        <w:t>.println (</w:t>
      </w:r>
      <w:r w:rsidRPr="00F91CF2">
        <w:rPr>
          <w:rFonts w:ascii="Arial" w:hAnsi="Arial" w:cs="Arial"/>
          <w:color w:val="2A00FF"/>
          <w:sz w:val="20"/>
          <w:szCs w:val="20"/>
        </w:rPr>
        <w:t>"base Non-static or Instance method from Base"</w:t>
      </w:r>
      <w:r w:rsidRPr="00F91CF2">
        <w:rPr>
          <w:rFonts w:ascii="Arial" w:hAnsi="Arial" w:cs="Arial"/>
          <w:color w:val="000000"/>
          <w:sz w:val="20"/>
          <w:szCs w:val="20"/>
        </w:rPr>
        <w:t>);</w:t>
      </w:r>
    </w:p>
    <w:p w:rsidR="001621A4" w:rsidRPr="00F91CF2"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sz w:val="20"/>
          <w:szCs w:val="20"/>
        </w:rPr>
      </w:pPr>
      <w:r w:rsidRPr="00F91CF2">
        <w:rPr>
          <w:rFonts w:ascii="Arial" w:hAnsi="Arial" w:cs="Arial"/>
          <w:color w:val="000000"/>
          <w:sz w:val="20"/>
          <w:szCs w:val="20"/>
        </w:rPr>
        <w:t xml:space="preserve">    }</w:t>
      </w:r>
    </w:p>
    <w:p w:rsidR="001621A4" w:rsidRPr="00F91CF2"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sz w:val="20"/>
          <w:szCs w:val="20"/>
        </w:rPr>
      </w:pPr>
      <w:r w:rsidRPr="00F91CF2">
        <w:rPr>
          <w:rFonts w:ascii="Arial" w:hAnsi="Arial" w:cs="Arial"/>
          <w:b/>
          <w:bCs/>
          <w:color w:val="7F0055"/>
          <w:sz w:val="20"/>
          <w:szCs w:val="20"/>
        </w:rPr>
        <w:t>publicstaticvoid</w:t>
      </w:r>
      <w:r w:rsidRPr="00F91CF2">
        <w:rPr>
          <w:rFonts w:ascii="Arial" w:hAnsi="Arial" w:cs="Arial"/>
          <w:color w:val="000000"/>
          <w:sz w:val="20"/>
          <w:szCs w:val="20"/>
        </w:rPr>
        <w:t xml:space="preserve"> display1() {</w:t>
      </w:r>
    </w:p>
    <w:p w:rsidR="001621A4" w:rsidRPr="00F91CF2"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sz w:val="20"/>
          <w:szCs w:val="20"/>
        </w:rPr>
      </w:pPr>
      <w:r w:rsidRPr="00F91CF2">
        <w:rPr>
          <w:rFonts w:ascii="Arial" w:hAnsi="Arial" w:cs="Arial"/>
          <w:color w:val="000000"/>
          <w:sz w:val="20"/>
          <w:szCs w:val="20"/>
        </w:rPr>
        <w:t>System.</w:t>
      </w:r>
      <w:r w:rsidRPr="00F91CF2">
        <w:rPr>
          <w:rFonts w:ascii="Arial" w:hAnsi="Arial" w:cs="Arial"/>
          <w:i/>
          <w:iCs/>
          <w:color w:val="0000C0"/>
          <w:sz w:val="20"/>
          <w:szCs w:val="20"/>
        </w:rPr>
        <w:t>out</w:t>
      </w:r>
      <w:r w:rsidRPr="00F91CF2">
        <w:rPr>
          <w:rFonts w:ascii="Arial" w:hAnsi="Arial" w:cs="Arial"/>
          <w:color w:val="000000"/>
          <w:sz w:val="20"/>
          <w:szCs w:val="20"/>
        </w:rPr>
        <w:t>.println(</w:t>
      </w:r>
      <w:r w:rsidRPr="00F91CF2">
        <w:rPr>
          <w:rFonts w:ascii="Arial" w:hAnsi="Arial" w:cs="Arial"/>
          <w:color w:val="2A00FF"/>
          <w:sz w:val="20"/>
          <w:szCs w:val="20"/>
        </w:rPr>
        <w:t>"base Static or class method from Base"</w:t>
      </w:r>
      <w:r w:rsidRPr="00F91CF2">
        <w:rPr>
          <w:rFonts w:ascii="Arial" w:hAnsi="Arial" w:cs="Arial"/>
          <w:color w:val="000000"/>
          <w:sz w:val="20"/>
          <w:szCs w:val="20"/>
        </w:rPr>
        <w:t>);</w:t>
      </w:r>
    </w:p>
    <w:p w:rsidR="001621A4" w:rsidRPr="00F91CF2"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sz w:val="20"/>
          <w:szCs w:val="20"/>
        </w:rPr>
      </w:pPr>
      <w:r w:rsidRPr="00F91CF2">
        <w:rPr>
          <w:rFonts w:ascii="Arial" w:hAnsi="Arial" w:cs="Arial"/>
          <w:color w:val="000000"/>
          <w:sz w:val="20"/>
          <w:szCs w:val="20"/>
        </w:rPr>
        <w:t xml:space="preserve">     }</w:t>
      </w:r>
    </w:p>
    <w:p w:rsidR="001621A4" w:rsidRPr="00F91CF2"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sz w:val="20"/>
          <w:szCs w:val="20"/>
        </w:rPr>
      </w:pPr>
      <w:r w:rsidRPr="00F91CF2">
        <w:rPr>
          <w:rFonts w:ascii="Arial" w:hAnsi="Arial" w:cs="Arial"/>
          <w:color w:val="000000"/>
          <w:sz w:val="20"/>
          <w:szCs w:val="20"/>
        </w:rPr>
        <w:t>}</w:t>
      </w:r>
      <w:r w:rsidRPr="00F91CF2">
        <w:rPr>
          <w:rFonts w:ascii="Arial" w:hAnsi="Arial" w:cs="Arial"/>
          <w:b/>
          <w:bCs/>
          <w:color w:val="7F0055"/>
          <w:sz w:val="20"/>
          <w:szCs w:val="20"/>
        </w:rPr>
        <w:t>publicclass</w:t>
      </w:r>
      <w:r w:rsidRPr="00F91CF2">
        <w:rPr>
          <w:rFonts w:ascii="Arial" w:hAnsi="Arial" w:cs="Arial"/>
          <w:color w:val="000000"/>
          <w:sz w:val="20"/>
          <w:szCs w:val="20"/>
        </w:rPr>
        <w:t xml:space="preserve"> Test </w:t>
      </w:r>
      <w:r w:rsidRPr="00F91CF2">
        <w:rPr>
          <w:rFonts w:ascii="Arial" w:hAnsi="Arial" w:cs="Arial"/>
          <w:b/>
          <w:bCs/>
          <w:color w:val="7F0055"/>
          <w:sz w:val="20"/>
          <w:szCs w:val="20"/>
        </w:rPr>
        <w:t>extends</w:t>
      </w:r>
      <w:r w:rsidRPr="00F91CF2">
        <w:rPr>
          <w:rFonts w:ascii="Arial" w:hAnsi="Arial" w:cs="Arial"/>
          <w:color w:val="000000"/>
          <w:sz w:val="20"/>
          <w:szCs w:val="20"/>
        </w:rPr>
        <w:t xml:space="preserve"> Base  </w:t>
      </w:r>
    </w:p>
    <w:p w:rsidR="001621A4" w:rsidRPr="00F91CF2"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sz w:val="20"/>
          <w:szCs w:val="20"/>
        </w:rPr>
      </w:pPr>
      <w:r w:rsidRPr="00F91CF2">
        <w:rPr>
          <w:rFonts w:ascii="Arial" w:hAnsi="Arial" w:cs="Arial"/>
          <w:b/>
          <w:bCs/>
          <w:color w:val="7F0055"/>
          <w:sz w:val="20"/>
          <w:szCs w:val="20"/>
        </w:rPr>
        <w:t>publicstaticvoid</w:t>
      </w:r>
      <w:r w:rsidRPr="00F91CF2">
        <w:rPr>
          <w:rFonts w:ascii="Arial" w:hAnsi="Arial" w:cs="Arial"/>
          <w:color w:val="000000"/>
          <w:sz w:val="20"/>
          <w:szCs w:val="20"/>
        </w:rPr>
        <w:t xml:space="preserve"> display() {</w:t>
      </w:r>
    </w:p>
    <w:p w:rsidR="001621A4" w:rsidRPr="00F91CF2"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sz w:val="20"/>
          <w:szCs w:val="20"/>
        </w:rPr>
      </w:pPr>
      <w:r w:rsidRPr="00F91CF2">
        <w:rPr>
          <w:rFonts w:ascii="Arial" w:hAnsi="Arial" w:cs="Arial"/>
          <w:color w:val="000000"/>
          <w:sz w:val="20"/>
          <w:szCs w:val="20"/>
        </w:rPr>
        <w:t>System.</w:t>
      </w:r>
      <w:r w:rsidRPr="00F91CF2">
        <w:rPr>
          <w:rFonts w:ascii="Arial" w:hAnsi="Arial" w:cs="Arial"/>
          <w:i/>
          <w:iCs/>
          <w:color w:val="0000C0"/>
          <w:sz w:val="20"/>
          <w:szCs w:val="20"/>
        </w:rPr>
        <w:t>out</w:t>
      </w:r>
      <w:r w:rsidRPr="00F91CF2">
        <w:rPr>
          <w:rFonts w:ascii="Arial" w:hAnsi="Arial" w:cs="Arial"/>
          <w:color w:val="000000"/>
          <w:sz w:val="20"/>
          <w:szCs w:val="20"/>
        </w:rPr>
        <w:t>.println(</w:t>
      </w:r>
      <w:r w:rsidRPr="00F91CF2">
        <w:rPr>
          <w:rFonts w:ascii="Arial" w:hAnsi="Arial" w:cs="Arial"/>
          <w:color w:val="2A00FF"/>
          <w:sz w:val="20"/>
          <w:szCs w:val="20"/>
        </w:rPr>
        <w:t>" derived Static or class method from Derived"</w:t>
      </w:r>
      <w:r w:rsidRPr="00F91CF2">
        <w:rPr>
          <w:rFonts w:ascii="Arial" w:hAnsi="Arial" w:cs="Arial"/>
          <w:color w:val="000000"/>
          <w:sz w:val="20"/>
          <w:szCs w:val="20"/>
        </w:rPr>
        <w:t>);</w:t>
      </w:r>
    </w:p>
    <w:p w:rsidR="001621A4" w:rsidRPr="00F91CF2"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sz w:val="20"/>
          <w:szCs w:val="20"/>
        </w:rPr>
      </w:pPr>
      <w:r w:rsidRPr="00F91CF2">
        <w:rPr>
          <w:rFonts w:ascii="Arial" w:hAnsi="Arial" w:cs="Arial"/>
          <w:color w:val="000000"/>
          <w:sz w:val="20"/>
          <w:szCs w:val="20"/>
        </w:rPr>
        <w:t xml:space="preserve">    }</w:t>
      </w:r>
    </w:p>
    <w:p w:rsidR="001621A4" w:rsidRPr="00F91CF2"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sz w:val="20"/>
          <w:szCs w:val="20"/>
        </w:rPr>
      </w:pPr>
      <w:r w:rsidRPr="00F91CF2">
        <w:rPr>
          <w:rFonts w:ascii="Arial" w:hAnsi="Arial" w:cs="Arial"/>
          <w:b/>
          <w:bCs/>
          <w:color w:val="7F0055"/>
          <w:sz w:val="20"/>
          <w:szCs w:val="20"/>
        </w:rPr>
        <w:t>publicvoid</w:t>
      </w:r>
      <w:r w:rsidRPr="00F91CF2">
        <w:rPr>
          <w:rFonts w:ascii="Arial" w:hAnsi="Arial" w:cs="Arial"/>
          <w:color w:val="000000"/>
          <w:sz w:val="20"/>
          <w:szCs w:val="20"/>
        </w:rPr>
        <w:t xml:space="preserve"> print() {</w:t>
      </w:r>
    </w:p>
    <w:p w:rsidR="001621A4" w:rsidRPr="00F91CF2"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sz w:val="20"/>
          <w:szCs w:val="20"/>
        </w:rPr>
      </w:pPr>
      <w:r w:rsidRPr="00F91CF2">
        <w:rPr>
          <w:rFonts w:ascii="Arial" w:hAnsi="Arial" w:cs="Arial"/>
          <w:color w:val="000000"/>
          <w:sz w:val="20"/>
          <w:szCs w:val="20"/>
        </w:rPr>
        <w:t>System.</w:t>
      </w:r>
      <w:r w:rsidRPr="00F91CF2">
        <w:rPr>
          <w:rFonts w:ascii="Arial" w:hAnsi="Arial" w:cs="Arial"/>
          <w:i/>
          <w:iCs/>
          <w:color w:val="0000C0"/>
          <w:sz w:val="20"/>
          <w:szCs w:val="20"/>
        </w:rPr>
        <w:t>out</w:t>
      </w:r>
      <w:r w:rsidRPr="00F91CF2">
        <w:rPr>
          <w:rFonts w:ascii="Arial" w:hAnsi="Arial" w:cs="Arial"/>
          <w:color w:val="000000"/>
          <w:sz w:val="20"/>
          <w:szCs w:val="20"/>
        </w:rPr>
        <w:t>.println(</w:t>
      </w:r>
      <w:r w:rsidRPr="00F91CF2">
        <w:rPr>
          <w:rFonts w:ascii="Arial" w:hAnsi="Arial" w:cs="Arial"/>
          <w:color w:val="2A00FF"/>
          <w:sz w:val="20"/>
          <w:szCs w:val="20"/>
        </w:rPr>
        <w:t>"Derived Non-static or Instance method from "</w:t>
      </w:r>
      <w:r w:rsidRPr="00F91CF2">
        <w:rPr>
          <w:rFonts w:ascii="Arial" w:hAnsi="Arial" w:cs="Arial"/>
          <w:color w:val="000000"/>
          <w:sz w:val="20"/>
          <w:szCs w:val="20"/>
        </w:rPr>
        <w:t>);</w:t>
      </w:r>
    </w:p>
    <w:p w:rsidR="001621A4" w:rsidRPr="00F91CF2"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sz w:val="20"/>
          <w:szCs w:val="20"/>
        </w:rPr>
      </w:pPr>
      <w:r w:rsidRPr="00F91CF2">
        <w:rPr>
          <w:rFonts w:ascii="Arial" w:hAnsi="Arial" w:cs="Arial"/>
          <w:color w:val="000000"/>
          <w:sz w:val="20"/>
          <w:szCs w:val="20"/>
        </w:rPr>
        <w:t xml:space="preserve">   }</w:t>
      </w:r>
    </w:p>
    <w:p w:rsidR="001621A4" w:rsidRPr="00F91CF2"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sz w:val="20"/>
          <w:szCs w:val="20"/>
        </w:rPr>
      </w:pPr>
    </w:p>
    <w:p w:rsidR="001621A4" w:rsidRPr="00F91CF2"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sz w:val="20"/>
          <w:szCs w:val="20"/>
        </w:rPr>
      </w:pPr>
    </w:p>
    <w:p w:rsidR="001621A4" w:rsidRPr="00F91CF2"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sz w:val="20"/>
          <w:szCs w:val="20"/>
        </w:rPr>
      </w:pPr>
      <w:r w:rsidRPr="00F91CF2">
        <w:rPr>
          <w:rFonts w:ascii="Arial" w:hAnsi="Arial" w:cs="Arial"/>
          <w:b/>
          <w:bCs/>
          <w:color w:val="7F0055"/>
          <w:sz w:val="20"/>
          <w:szCs w:val="20"/>
        </w:rPr>
        <w:t>publicstaticvoid</w:t>
      </w:r>
      <w:r w:rsidRPr="00F91CF2">
        <w:rPr>
          <w:rFonts w:ascii="Arial" w:hAnsi="Arial" w:cs="Arial"/>
          <w:color w:val="000000"/>
          <w:sz w:val="20"/>
          <w:szCs w:val="20"/>
        </w:rPr>
        <w:t xml:space="preserve"> main(String args[ ])  {</w:t>
      </w:r>
    </w:p>
    <w:p w:rsidR="001621A4" w:rsidRPr="00F91CF2"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sz w:val="20"/>
          <w:szCs w:val="20"/>
        </w:rPr>
      </w:pPr>
      <w:r w:rsidRPr="00F91CF2">
        <w:rPr>
          <w:rFonts w:ascii="Arial" w:hAnsi="Arial" w:cs="Arial"/>
          <w:color w:val="000000"/>
          <w:sz w:val="20"/>
          <w:szCs w:val="20"/>
        </w:rPr>
        <w:t xml:space="preserve">       Base </w:t>
      </w:r>
      <w:r w:rsidRPr="00F91CF2">
        <w:rPr>
          <w:rFonts w:ascii="Arial" w:hAnsi="Arial" w:cs="Arial"/>
          <w:color w:val="000000"/>
          <w:sz w:val="20"/>
          <w:szCs w:val="20"/>
          <w:u w:val="single"/>
        </w:rPr>
        <w:t>obj1</w:t>
      </w:r>
      <w:r w:rsidRPr="00F91CF2">
        <w:rPr>
          <w:rFonts w:ascii="Arial" w:hAnsi="Arial" w:cs="Arial"/>
          <w:color w:val="000000"/>
          <w:sz w:val="20"/>
          <w:szCs w:val="20"/>
        </w:rPr>
        <w:t xml:space="preserve"> = </w:t>
      </w:r>
      <w:r w:rsidRPr="00F91CF2">
        <w:rPr>
          <w:rFonts w:ascii="Arial" w:hAnsi="Arial" w:cs="Arial"/>
          <w:b/>
          <w:bCs/>
          <w:color w:val="7F0055"/>
          <w:sz w:val="20"/>
          <w:szCs w:val="20"/>
        </w:rPr>
        <w:t>new</w:t>
      </w:r>
      <w:r w:rsidRPr="00F91CF2">
        <w:rPr>
          <w:rFonts w:ascii="Arial" w:hAnsi="Arial" w:cs="Arial"/>
          <w:color w:val="000000"/>
          <w:sz w:val="20"/>
          <w:szCs w:val="20"/>
        </w:rPr>
        <w:t xml:space="preserve">Test(); </w:t>
      </w:r>
    </w:p>
    <w:p w:rsidR="001621A4" w:rsidRPr="00F91CF2"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sz w:val="20"/>
          <w:szCs w:val="20"/>
        </w:rPr>
      </w:pPr>
      <w:r w:rsidRPr="00F91CF2">
        <w:rPr>
          <w:rFonts w:ascii="Arial" w:hAnsi="Arial" w:cs="Arial"/>
          <w:color w:val="000000"/>
          <w:sz w:val="20"/>
          <w:szCs w:val="20"/>
        </w:rPr>
        <w:t xml:space="preserve">       Test </w:t>
      </w:r>
      <w:r w:rsidRPr="00F91CF2">
        <w:rPr>
          <w:rFonts w:ascii="Arial" w:hAnsi="Arial" w:cs="Arial"/>
          <w:color w:val="000000"/>
          <w:sz w:val="20"/>
          <w:szCs w:val="20"/>
          <w:u w:val="single"/>
        </w:rPr>
        <w:t>tst</w:t>
      </w:r>
      <w:r w:rsidRPr="00F91CF2">
        <w:rPr>
          <w:rFonts w:ascii="Arial" w:hAnsi="Arial" w:cs="Arial"/>
          <w:color w:val="000000"/>
          <w:sz w:val="20"/>
          <w:szCs w:val="20"/>
        </w:rPr>
        <w:t xml:space="preserve">= </w:t>
      </w:r>
      <w:r w:rsidRPr="00F91CF2">
        <w:rPr>
          <w:rFonts w:ascii="Arial" w:hAnsi="Arial" w:cs="Arial"/>
          <w:b/>
          <w:bCs/>
          <w:color w:val="7F0055"/>
          <w:sz w:val="20"/>
          <w:szCs w:val="20"/>
        </w:rPr>
        <w:t>new</w:t>
      </w:r>
      <w:r w:rsidRPr="00F91CF2">
        <w:rPr>
          <w:rFonts w:ascii="Arial" w:hAnsi="Arial" w:cs="Arial"/>
          <w:color w:val="000000"/>
          <w:sz w:val="20"/>
          <w:szCs w:val="20"/>
        </w:rPr>
        <w:t>Test();</w:t>
      </w:r>
    </w:p>
    <w:p w:rsidR="001621A4" w:rsidRPr="00F91CF2"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sz w:val="20"/>
          <w:szCs w:val="20"/>
        </w:rPr>
      </w:pPr>
      <w:r w:rsidRPr="00F91CF2">
        <w:rPr>
          <w:rFonts w:ascii="Arial" w:hAnsi="Arial" w:cs="Arial"/>
          <w:color w:val="000000"/>
          <w:sz w:val="20"/>
          <w:szCs w:val="20"/>
        </w:rPr>
        <w:t>Test.</w:t>
      </w:r>
      <w:r w:rsidRPr="00F91CF2">
        <w:rPr>
          <w:rFonts w:ascii="Arial" w:hAnsi="Arial" w:cs="Arial"/>
          <w:i/>
          <w:iCs/>
          <w:color w:val="000000"/>
          <w:sz w:val="20"/>
          <w:szCs w:val="20"/>
        </w:rPr>
        <w:t>display</w:t>
      </w:r>
      <w:r w:rsidRPr="00F91CF2">
        <w:rPr>
          <w:rFonts w:ascii="Arial" w:hAnsi="Arial" w:cs="Arial"/>
          <w:color w:val="000000"/>
          <w:sz w:val="20"/>
          <w:szCs w:val="20"/>
        </w:rPr>
        <w:t>();</w:t>
      </w:r>
    </w:p>
    <w:p w:rsidR="001621A4" w:rsidRPr="00F91CF2"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sz w:val="20"/>
          <w:szCs w:val="20"/>
        </w:rPr>
      </w:pPr>
      <w:r w:rsidRPr="00F91CF2">
        <w:rPr>
          <w:rFonts w:ascii="Arial" w:hAnsi="Arial" w:cs="Arial"/>
          <w:color w:val="000000"/>
          <w:sz w:val="20"/>
          <w:szCs w:val="20"/>
        </w:rPr>
        <w:t>Base.</w:t>
      </w:r>
      <w:r w:rsidRPr="00F91CF2">
        <w:rPr>
          <w:rFonts w:ascii="Arial" w:hAnsi="Arial" w:cs="Arial"/>
          <w:i/>
          <w:iCs/>
          <w:color w:val="000000"/>
          <w:sz w:val="20"/>
          <w:szCs w:val="20"/>
        </w:rPr>
        <w:t>display</w:t>
      </w:r>
      <w:r w:rsidRPr="00F91CF2">
        <w:rPr>
          <w:rFonts w:ascii="Arial" w:hAnsi="Arial" w:cs="Arial"/>
          <w:color w:val="000000"/>
          <w:sz w:val="20"/>
          <w:szCs w:val="20"/>
        </w:rPr>
        <w:t>();</w:t>
      </w:r>
    </w:p>
    <w:p w:rsidR="001621A4" w:rsidRPr="00F91CF2"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sz w:val="20"/>
          <w:szCs w:val="20"/>
        </w:rPr>
      </w:pPr>
      <w:r w:rsidRPr="00F91CF2">
        <w:rPr>
          <w:rFonts w:ascii="Arial" w:hAnsi="Arial" w:cs="Arial"/>
          <w:i/>
          <w:iCs/>
          <w:color w:val="000000"/>
          <w:sz w:val="20"/>
          <w:szCs w:val="20"/>
        </w:rPr>
        <w:t>display2</w:t>
      </w:r>
      <w:r w:rsidRPr="00F91CF2">
        <w:rPr>
          <w:rFonts w:ascii="Arial" w:hAnsi="Arial" w:cs="Arial"/>
          <w:color w:val="000000"/>
          <w:sz w:val="20"/>
          <w:szCs w:val="20"/>
        </w:rPr>
        <w:t>();</w:t>
      </w:r>
    </w:p>
    <w:p w:rsidR="001621A4" w:rsidRPr="00F91CF2"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sz w:val="20"/>
          <w:szCs w:val="20"/>
        </w:rPr>
      </w:pPr>
      <w:r w:rsidRPr="00F91CF2">
        <w:rPr>
          <w:rFonts w:ascii="Arial" w:hAnsi="Arial" w:cs="Arial"/>
          <w:i/>
          <w:iCs/>
          <w:color w:val="000000"/>
          <w:sz w:val="20"/>
          <w:szCs w:val="20"/>
        </w:rPr>
        <w:t>display1</w:t>
      </w:r>
      <w:r w:rsidRPr="00F91CF2">
        <w:rPr>
          <w:rFonts w:ascii="Arial" w:hAnsi="Arial" w:cs="Arial"/>
          <w:color w:val="000000"/>
          <w:sz w:val="20"/>
          <w:szCs w:val="20"/>
        </w:rPr>
        <w:t>();</w:t>
      </w:r>
    </w:p>
    <w:p w:rsidR="001621A4" w:rsidRPr="00F91CF2"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sz w:val="20"/>
          <w:szCs w:val="20"/>
        </w:rPr>
      </w:pPr>
    </w:p>
    <w:p w:rsidR="001621A4" w:rsidRPr="00F91CF2"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sz w:val="20"/>
          <w:szCs w:val="20"/>
        </w:rPr>
      </w:pPr>
    </w:p>
    <w:p w:rsidR="001621A4" w:rsidRPr="00F91CF2"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rPr>
          <w:rFonts w:ascii="Arial" w:hAnsi="Arial" w:cs="Arial"/>
          <w:sz w:val="20"/>
          <w:szCs w:val="20"/>
        </w:rPr>
      </w:pPr>
      <w:r w:rsidRPr="00F91CF2">
        <w:rPr>
          <w:rFonts w:ascii="Arial" w:hAnsi="Arial" w:cs="Arial"/>
          <w:color w:val="000000"/>
          <w:sz w:val="20"/>
          <w:szCs w:val="20"/>
        </w:rPr>
        <w:t xml:space="preserve">       }</w:t>
      </w:r>
    </w:p>
    <w:p w:rsidR="001621A4" w:rsidRPr="00F91CF2" w:rsidRDefault="001621A4" w:rsidP="001621A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textAlignment w:val="baseline"/>
        <w:rPr>
          <w:rFonts w:ascii="Arial" w:hAnsi="Arial" w:cs="Arial"/>
          <w:color w:val="000000"/>
          <w:sz w:val="21"/>
          <w:szCs w:val="21"/>
        </w:rPr>
      </w:pPr>
      <w:r w:rsidRPr="00F91CF2">
        <w:rPr>
          <w:rFonts w:ascii="Arial" w:hAnsi="Arial" w:cs="Arial"/>
          <w:color w:val="000000"/>
          <w:sz w:val="20"/>
          <w:szCs w:val="20"/>
        </w:rPr>
        <w:t>}</w:t>
      </w:r>
    </w:p>
    <w:p w:rsidR="001621A4" w:rsidRPr="00F91CF2" w:rsidRDefault="001621A4" w:rsidP="001621A4">
      <w:pPr>
        <w:pStyle w:val="tech-question"/>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202" w:author="Unknown"/>
          <w:rFonts w:ascii="Arial" w:hAnsi="Arial" w:cs="Arial"/>
          <w:highlight w:val="yellow"/>
        </w:rPr>
      </w:pPr>
      <w:ins w:id="203" w:author="Unknown">
        <w:r w:rsidRPr="00F91CF2">
          <w:rPr>
            <w:rFonts w:ascii="Arial" w:hAnsi="Arial" w:cs="Arial"/>
            <w:highlight w:val="yellow"/>
          </w:rPr>
          <w:t>34. When will you define a method as static?</w:t>
        </w:r>
      </w:ins>
    </w:p>
    <w:p w:rsidR="001621A4" w:rsidRPr="00F91CF2" w:rsidRDefault="001621A4" w:rsidP="001621A4">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ins w:id="204" w:author="Unknown"/>
          <w:rFonts w:ascii="Arial" w:hAnsi="Arial" w:cs="Arial"/>
          <w:color w:val="444444"/>
          <w:sz w:val="18"/>
          <w:szCs w:val="18"/>
          <w:highlight w:val="yellow"/>
        </w:rPr>
      </w:pPr>
      <w:ins w:id="205" w:author="Unknown">
        <w:r w:rsidRPr="00F91CF2">
          <w:rPr>
            <w:rFonts w:ascii="Arial" w:hAnsi="Arial" w:cs="Arial"/>
            <w:color w:val="444444"/>
            <w:sz w:val="18"/>
            <w:szCs w:val="18"/>
            <w:highlight w:val="yellow"/>
          </w:rPr>
          <w:lastRenderedPageBreak/>
          <w:t xml:space="preserve">When a method needs to be accessed even before the creation of the object of the class then we should declare the method as </w:t>
        </w:r>
        <w:r w:rsidRPr="00F91CF2">
          <w:rPr>
            <w:rFonts w:ascii="Arial" w:hAnsi="Arial" w:cs="Arial"/>
            <w:color w:val="DD0000"/>
            <w:sz w:val="20"/>
            <w:szCs w:val="20"/>
            <w:highlight w:val="yellow"/>
          </w:rPr>
          <w:t>static</w:t>
        </w:r>
        <w:r w:rsidRPr="00F91CF2">
          <w:rPr>
            <w:rFonts w:ascii="Arial" w:hAnsi="Arial" w:cs="Arial"/>
            <w:color w:val="444444"/>
            <w:sz w:val="18"/>
            <w:szCs w:val="18"/>
            <w:highlight w:val="yellow"/>
          </w:rPr>
          <w:t>.</w:t>
        </w:r>
      </w:ins>
    </w:p>
    <w:p w:rsidR="001621A4" w:rsidRPr="00F91CF2" w:rsidRDefault="001621A4" w:rsidP="001621A4">
      <w:pPr>
        <w:pStyle w:val="tech-question"/>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206" w:author="Unknown"/>
          <w:rFonts w:ascii="Arial" w:hAnsi="Arial" w:cs="Arial"/>
          <w:highlight w:val="yellow"/>
        </w:rPr>
      </w:pPr>
      <w:ins w:id="207" w:author="Unknown">
        <w:r w:rsidRPr="00F91CF2">
          <w:rPr>
            <w:rFonts w:ascii="Arial" w:hAnsi="Arial" w:cs="Arial"/>
            <w:highlight w:val="yellow"/>
          </w:rPr>
          <w:t>35. What are the restriction imposed on a static method or a static block of code?</w:t>
        </w:r>
      </w:ins>
    </w:p>
    <w:p w:rsidR="001621A4" w:rsidRPr="00F91CF2" w:rsidRDefault="001621A4" w:rsidP="001621A4">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Arial" w:hAnsi="Arial" w:cs="Arial"/>
          <w:color w:val="444444"/>
          <w:sz w:val="18"/>
          <w:szCs w:val="18"/>
        </w:rPr>
      </w:pPr>
      <w:ins w:id="208" w:author="Unknown">
        <w:r w:rsidRPr="00F91CF2">
          <w:rPr>
            <w:rFonts w:ascii="Arial" w:hAnsi="Arial" w:cs="Arial"/>
            <w:color w:val="444444"/>
            <w:sz w:val="18"/>
            <w:szCs w:val="18"/>
            <w:highlight w:val="yellow"/>
          </w:rPr>
          <w:t>A static method should not refer to instance variables without creating an instance and cannot use "this" operator to refer the instance.</w:t>
        </w:r>
      </w:ins>
    </w:p>
    <w:p w:rsidR="001621A4" w:rsidRPr="00F91CF2" w:rsidRDefault="001621A4" w:rsidP="00AE07BE">
      <w:pPr>
        <w:numPr>
          <w:ilvl w:val="0"/>
          <w:numId w:val="14"/>
        </w:numPr>
        <w:spacing w:line="270" w:lineRule="atLeast"/>
        <w:ind w:left="450"/>
        <w:textAlignment w:val="baseline"/>
        <w:rPr>
          <w:rFonts w:ascii="Arial" w:hAnsi="Arial" w:cs="Arial"/>
          <w:color w:val="000000"/>
          <w:sz w:val="21"/>
          <w:szCs w:val="21"/>
          <w:highlight w:val="yellow"/>
        </w:rPr>
      </w:pPr>
      <w:r w:rsidRPr="00F91CF2">
        <w:rPr>
          <w:rFonts w:ascii="Arial" w:hAnsi="Arial" w:cs="Arial"/>
          <w:color w:val="000000"/>
          <w:sz w:val="21"/>
          <w:szCs w:val="21"/>
          <w:highlight w:val="yellow"/>
        </w:rPr>
        <w:t>If you are writing utility classes and they are not supposed to be changed.</w:t>
      </w:r>
    </w:p>
    <w:p w:rsidR="001621A4" w:rsidRPr="00F91CF2" w:rsidRDefault="001621A4" w:rsidP="00AE07BE">
      <w:pPr>
        <w:numPr>
          <w:ilvl w:val="0"/>
          <w:numId w:val="14"/>
        </w:numPr>
        <w:spacing w:line="270" w:lineRule="atLeast"/>
        <w:ind w:left="450"/>
        <w:textAlignment w:val="baseline"/>
        <w:rPr>
          <w:rFonts w:ascii="Arial" w:hAnsi="Arial" w:cs="Arial"/>
          <w:color w:val="000000"/>
          <w:sz w:val="21"/>
          <w:szCs w:val="21"/>
          <w:highlight w:val="yellow"/>
        </w:rPr>
      </w:pPr>
      <w:r w:rsidRPr="00F91CF2">
        <w:rPr>
          <w:rFonts w:ascii="Arial" w:hAnsi="Arial" w:cs="Arial"/>
          <w:color w:val="000000"/>
          <w:sz w:val="21"/>
          <w:szCs w:val="21"/>
          <w:highlight w:val="yellow"/>
        </w:rPr>
        <w:t>If the method is not using any instance variable.</w:t>
      </w:r>
    </w:p>
    <w:p w:rsidR="001621A4" w:rsidRPr="00F91CF2" w:rsidRDefault="001621A4" w:rsidP="00AE07BE">
      <w:pPr>
        <w:numPr>
          <w:ilvl w:val="0"/>
          <w:numId w:val="14"/>
        </w:numPr>
        <w:spacing w:line="270" w:lineRule="atLeast"/>
        <w:ind w:left="450"/>
        <w:textAlignment w:val="baseline"/>
        <w:rPr>
          <w:rFonts w:ascii="Arial" w:hAnsi="Arial" w:cs="Arial"/>
          <w:color w:val="000000"/>
          <w:sz w:val="21"/>
          <w:szCs w:val="21"/>
          <w:highlight w:val="yellow"/>
        </w:rPr>
      </w:pPr>
      <w:r w:rsidRPr="00F91CF2">
        <w:rPr>
          <w:rFonts w:ascii="Arial" w:hAnsi="Arial" w:cs="Arial"/>
          <w:color w:val="000000"/>
          <w:sz w:val="21"/>
          <w:szCs w:val="21"/>
          <w:highlight w:val="yellow"/>
        </w:rPr>
        <w:t>If any operation is not dependent on instance creation.</w:t>
      </w:r>
    </w:p>
    <w:p w:rsidR="001621A4" w:rsidRPr="00F91CF2" w:rsidRDefault="001621A4" w:rsidP="00AE07BE">
      <w:pPr>
        <w:numPr>
          <w:ilvl w:val="0"/>
          <w:numId w:val="14"/>
        </w:numPr>
        <w:spacing w:line="270" w:lineRule="atLeast"/>
        <w:ind w:left="450"/>
        <w:textAlignment w:val="baseline"/>
        <w:rPr>
          <w:rFonts w:ascii="Arial" w:hAnsi="Arial" w:cs="Arial"/>
          <w:color w:val="000000"/>
          <w:sz w:val="21"/>
          <w:szCs w:val="21"/>
          <w:highlight w:val="yellow"/>
        </w:rPr>
      </w:pPr>
      <w:r w:rsidRPr="00F91CF2">
        <w:rPr>
          <w:rFonts w:ascii="Arial" w:hAnsi="Arial" w:cs="Arial"/>
          <w:color w:val="000000"/>
          <w:sz w:val="21"/>
          <w:szCs w:val="21"/>
          <w:highlight w:val="yellow"/>
        </w:rPr>
        <w:t>If there is some code that can easily be shared by all the instance methods, extract that code into a static method.</w:t>
      </w:r>
    </w:p>
    <w:p w:rsidR="001621A4" w:rsidRPr="00F91CF2" w:rsidRDefault="001621A4" w:rsidP="00AE07BE">
      <w:pPr>
        <w:numPr>
          <w:ilvl w:val="0"/>
          <w:numId w:val="14"/>
        </w:numPr>
        <w:spacing w:line="270" w:lineRule="atLeast"/>
        <w:ind w:left="450"/>
        <w:textAlignment w:val="baseline"/>
        <w:rPr>
          <w:rFonts w:ascii="Arial" w:hAnsi="Arial" w:cs="Arial"/>
          <w:color w:val="000000"/>
          <w:sz w:val="21"/>
          <w:szCs w:val="21"/>
          <w:highlight w:val="yellow"/>
        </w:rPr>
      </w:pPr>
      <w:r w:rsidRPr="00F91CF2">
        <w:rPr>
          <w:rFonts w:ascii="Arial" w:hAnsi="Arial" w:cs="Arial"/>
          <w:color w:val="000000"/>
          <w:sz w:val="21"/>
          <w:szCs w:val="21"/>
          <w:highlight w:val="yellow"/>
        </w:rPr>
        <w:t>If you are sure that the definition of the method will never be changed or overridden. As static methods can not be overridden.</w:t>
      </w:r>
    </w:p>
    <w:p w:rsidR="001621A4" w:rsidRPr="00F91CF2" w:rsidRDefault="001621A4" w:rsidP="001621A4">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ins w:id="209" w:author="Unknown"/>
          <w:rFonts w:ascii="Arial" w:hAnsi="Arial" w:cs="Arial"/>
          <w:color w:val="444444"/>
          <w:sz w:val="18"/>
          <w:szCs w:val="18"/>
        </w:rPr>
      </w:pPr>
      <w:r w:rsidRPr="00F91CF2">
        <w:rPr>
          <w:rFonts w:ascii="Arial" w:hAnsi="Arial" w:cs="Arial"/>
          <w:color w:val="000000"/>
          <w:sz w:val="21"/>
          <w:szCs w:val="21"/>
          <w:highlight w:val="green"/>
          <w:shd w:val="clear" w:color="auto" w:fill="FFFFFF"/>
        </w:rPr>
        <w:t>Static methods cannot be overridden, they can however be hidden using the 'new' keyword. Mostly overriding methods means you reference a base type and want to call a derived method.</w:t>
      </w:r>
    </w:p>
    <w:tbl>
      <w:tblPr>
        <w:tblW w:w="5000" w:type="pct"/>
        <w:tblCellSpacing w:w="0" w:type="dxa"/>
        <w:tblCellMar>
          <w:left w:w="0" w:type="dxa"/>
          <w:right w:w="0" w:type="dxa"/>
        </w:tblCellMar>
        <w:tblLook w:val="04A0" w:firstRow="1" w:lastRow="0" w:firstColumn="1" w:lastColumn="0" w:noHBand="0" w:noVBand="1"/>
      </w:tblPr>
      <w:tblGrid>
        <w:gridCol w:w="9026"/>
      </w:tblGrid>
      <w:tr w:rsidR="001621A4" w:rsidRPr="00F91CF2" w:rsidTr="00E630B5">
        <w:trPr>
          <w:tblCellSpacing w:w="0" w:type="dxa"/>
        </w:trPr>
        <w:tc>
          <w:tcPr>
            <w:tcW w:w="0" w:type="auto"/>
            <w:vAlign w:val="center"/>
            <w:hideMark/>
          </w:tcPr>
          <w:p w:rsidR="001621A4" w:rsidRPr="00F91CF2" w:rsidRDefault="001621A4" w:rsidP="00E630B5">
            <w:pPr>
              <w:rPr>
                <w:rFonts w:ascii="Arial" w:hAnsi="Arial" w:cs="Arial"/>
                <w:sz w:val="20"/>
                <w:szCs w:val="20"/>
              </w:rPr>
            </w:pPr>
          </w:p>
        </w:tc>
      </w:tr>
    </w:tbl>
    <w:p w:rsidR="001621A4" w:rsidRPr="00F91CF2" w:rsidRDefault="001621A4" w:rsidP="001621A4">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Arial" w:hAnsi="Arial" w:cs="Arial"/>
          <w:b/>
          <w:color w:val="444444"/>
          <w:sz w:val="18"/>
          <w:szCs w:val="18"/>
        </w:rPr>
      </w:pPr>
      <w:r w:rsidRPr="00F91CF2">
        <w:rPr>
          <w:rFonts w:ascii="Arial" w:hAnsi="Arial" w:cs="Arial"/>
          <w:b/>
          <w:color w:val="444444"/>
          <w:sz w:val="18"/>
          <w:szCs w:val="18"/>
        </w:rPr>
        <w:t>37. What is the importance of static variable?</w:t>
      </w:r>
    </w:p>
    <w:p w:rsidR="001621A4" w:rsidRPr="00F91CF2" w:rsidRDefault="001621A4" w:rsidP="001621A4">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Arial" w:hAnsi="Arial" w:cs="Arial"/>
          <w:color w:val="444444"/>
          <w:sz w:val="18"/>
          <w:szCs w:val="18"/>
        </w:rPr>
      </w:pPr>
      <w:r w:rsidRPr="00F91CF2">
        <w:rPr>
          <w:rFonts w:ascii="Arial" w:hAnsi="Arial" w:cs="Arial"/>
          <w:color w:val="444444"/>
          <w:sz w:val="18"/>
          <w:szCs w:val="18"/>
        </w:rPr>
        <w:t>Static variables are class level variables where all objects of the class refer to the same variable. If one object changes the value then the change gets reflected in all the objects.</w:t>
      </w:r>
    </w:p>
    <w:p w:rsidR="001621A4" w:rsidRPr="00F91CF2" w:rsidRDefault="001621A4" w:rsidP="001621A4">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Arial" w:hAnsi="Arial" w:cs="Arial"/>
          <w:b/>
          <w:color w:val="444444"/>
          <w:sz w:val="18"/>
          <w:szCs w:val="18"/>
        </w:rPr>
      </w:pPr>
      <w:r w:rsidRPr="00F91CF2">
        <w:rPr>
          <w:rFonts w:ascii="Arial" w:hAnsi="Arial" w:cs="Arial"/>
          <w:b/>
          <w:color w:val="444444"/>
          <w:sz w:val="18"/>
          <w:szCs w:val="18"/>
        </w:rPr>
        <w:t>59. What is a local, member and a class variable?</w:t>
      </w:r>
    </w:p>
    <w:p w:rsidR="001621A4" w:rsidRPr="00F91CF2" w:rsidRDefault="001621A4" w:rsidP="001621A4">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Arial" w:hAnsi="Arial" w:cs="Arial"/>
          <w:color w:val="444444"/>
          <w:sz w:val="18"/>
          <w:szCs w:val="18"/>
        </w:rPr>
      </w:pPr>
      <w:r w:rsidRPr="00F91CF2">
        <w:rPr>
          <w:rFonts w:ascii="Arial" w:hAnsi="Arial" w:cs="Arial"/>
          <w:color w:val="444444"/>
          <w:sz w:val="18"/>
          <w:szCs w:val="18"/>
        </w:rPr>
        <w:t>Variables declared within a method are "local" variables.</w:t>
      </w:r>
    </w:p>
    <w:p w:rsidR="001621A4" w:rsidRPr="00F91CF2" w:rsidRDefault="001621A4" w:rsidP="001621A4">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Arial" w:hAnsi="Arial" w:cs="Arial"/>
          <w:color w:val="444444"/>
          <w:sz w:val="18"/>
          <w:szCs w:val="18"/>
        </w:rPr>
      </w:pPr>
      <w:r w:rsidRPr="00F91CF2">
        <w:rPr>
          <w:rFonts w:ascii="Arial" w:hAnsi="Arial" w:cs="Arial"/>
          <w:color w:val="444444"/>
          <w:sz w:val="18"/>
          <w:szCs w:val="18"/>
        </w:rPr>
        <w:t>Variables declared within the class i.e not within any methods are "member" variables (global variables).</w:t>
      </w:r>
    </w:p>
    <w:p w:rsidR="001621A4" w:rsidRPr="00F91CF2" w:rsidRDefault="001621A4" w:rsidP="001621A4">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Arial" w:hAnsi="Arial" w:cs="Arial"/>
          <w:color w:val="444444"/>
          <w:sz w:val="18"/>
          <w:szCs w:val="18"/>
        </w:rPr>
      </w:pPr>
      <w:r w:rsidRPr="00F91CF2">
        <w:rPr>
          <w:rFonts w:ascii="Arial" w:hAnsi="Arial" w:cs="Arial"/>
          <w:color w:val="444444"/>
          <w:sz w:val="18"/>
          <w:szCs w:val="18"/>
        </w:rPr>
        <w:t>Variables declared within the class i.e not within any methods and are defined as "static" are class variables.</w:t>
      </w:r>
    </w:p>
    <w:p w:rsidR="001621A4" w:rsidRPr="00F91CF2" w:rsidRDefault="001621A4" w:rsidP="001621A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textAlignment w:val="baseline"/>
        <w:rPr>
          <w:rFonts w:ascii="Arial" w:hAnsi="Arial" w:cs="Arial"/>
          <w:color w:val="000000"/>
          <w:sz w:val="18"/>
          <w:szCs w:val="18"/>
        </w:rPr>
      </w:pPr>
      <w:r w:rsidRPr="00F91CF2">
        <w:rPr>
          <w:rFonts w:ascii="Arial" w:hAnsi="Arial" w:cs="Arial"/>
          <w:color w:val="00008B"/>
          <w:sz w:val="18"/>
        </w:rPr>
        <w:t>publicstaticvoid</w:t>
      </w:r>
      <w:r w:rsidRPr="00F91CF2">
        <w:rPr>
          <w:rFonts w:ascii="Arial" w:hAnsi="Arial" w:cs="Arial"/>
          <w:color w:val="000000"/>
          <w:sz w:val="18"/>
        </w:rPr>
        <w:t xml:space="preserve"> main(string argc[])</w:t>
      </w:r>
    </w:p>
    <w:p w:rsidR="001621A4" w:rsidRPr="00F91CF2" w:rsidRDefault="001621A4" w:rsidP="001621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25" w:lineRule="atLeast"/>
        <w:textAlignment w:val="baseline"/>
        <w:rPr>
          <w:rFonts w:ascii="Arial" w:hAnsi="Arial" w:cs="Arial"/>
          <w:color w:val="000000"/>
          <w:sz w:val="18"/>
          <w:szCs w:val="18"/>
        </w:rPr>
      </w:pPr>
      <w:r w:rsidRPr="00F91CF2">
        <w:rPr>
          <w:rFonts w:ascii="Arial" w:hAnsi="Arial" w:cs="Arial"/>
          <w:color w:val="000000"/>
          <w:sz w:val="18"/>
          <w:szCs w:val="18"/>
        </w:rPr>
        <w:t>public - This method can be accessed from anywhere.</w:t>
      </w:r>
    </w:p>
    <w:p w:rsidR="001621A4" w:rsidRPr="00F91CF2" w:rsidRDefault="001621A4" w:rsidP="001621A4">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Arial" w:hAnsi="Arial" w:cs="Arial"/>
          <w:b/>
          <w:color w:val="444444"/>
          <w:sz w:val="18"/>
          <w:szCs w:val="18"/>
        </w:rPr>
      </w:pPr>
      <w:r w:rsidRPr="00F91CF2">
        <w:rPr>
          <w:rFonts w:ascii="Arial" w:hAnsi="Arial" w:cs="Arial"/>
          <w:b/>
          <w:color w:val="444444"/>
          <w:sz w:val="18"/>
          <w:szCs w:val="18"/>
        </w:rPr>
        <w:t>75. What modifiers may be used with an inner class that is a member of an outer class?</w:t>
      </w:r>
    </w:p>
    <w:p w:rsidR="001621A4" w:rsidRPr="00F91CF2" w:rsidRDefault="001621A4" w:rsidP="00EA419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Arial" w:hAnsi="Arial" w:cs="Arial"/>
          <w:color w:val="444444"/>
          <w:sz w:val="18"/>
          <w:szCs w:val="18"/>
        </w:rPr>
      </w:pPr>
      <w:r w:rsidRPr="00F91CF2">
        <w:rPr>
          <w:rFonts w:ascii="Arial" w:hAnsi="Arial" w:cs="Arial"/>
          <w:color w:val="444444"/>
          <w:sz w:val="18"/>
          <w:szCs w:val="18"/>
        </w:rPr>
        <w:t>A (non-local) inner class may be declared as public, protected, private, static, final, or abstract.</w:t>
      </w:r>
    </w:p>
    <w:p w:rsidR="001621A4" w:rsidRPr="00F91CF2"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textAlignment w:val="baseline"/>
        <w:rPr>
          <w:rFonts w:ascii="Arial" w:hAnsi="Arial" w:cs="Arial"/>
          <w:color w:val="000000"/>
          <w:sz w:val="20"/>
          <w:szCs w:val="20"/>
          <w:u w:val="single"/>
          <w:shd w:val="clear" w:color="auto" w:fill="FFFFFF"/>
        </w:rPr>
      </w:pPr>
    </w:p>
    <w:p w:rsidR="001621A4" w:rsidRPr="00F91CF2" w:rsidRDefault="00FC1657" w:rsidP="001621A4">
      <w:pPr>
        <w:pStyle w:val="Heading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Arial" w:hAnsi="Arial" w:cs="Arial"/>
          <w:color w:val="000000"/>
          <w:sz w:val="35"/>
          <w:szCs w:val="35"/>
        </w:rPr>
      </w:pPr>
      <w:hyperlink r:id="rId88" w:history="1">
        <w:r w:rsidR="001621A4" w:rsidRPr="00F91CF2">
          <w:rPr>
            <w:rStyle w:val="Hyperlink"/>
            <w:rFonts w:ascii="Arial" w:hAnsi="Arial" w:cs="Arial"/>
            <w:color w:val="000000"/>
            <w:sz w:val="35"/>
            <w:szCs w:val="35"/>
            <w:bdr w:val="none" w:sz="0" w:space="0" w:color="auto" w:frame="1"/>
          </w:rPr>
          <w:t>Why are interface variables static and final by default?</w:t>
        </w:r>
      </w:hyperlink>
    </w:p>
    <w:p w:rsidR="001621A4" w:rsidRPr="00F91CF2"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textAlignment w:val="baseline"/>
        <w:rPr>
          <w:rFonts w:ascii="Arial" w:hAnsi="Arial" w:cs="Arial"/>
          <w:color w:val="000000"/>
          <w:sz w:val="20"/>
          <w:szCs w:val="20"/>
          <w:u w:val="single"/>
          <w:shd w:val="clear" w:color="auto" w:fill="FFFFFF"/>
        </w:rPr>
      </w:pPr>
    </w:p>
    <w:p w:rsidR="001621A4" w:rsidRPr="00F91CF2"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textAlignment w:val="baseline"/>
        <w:rPr>
          <w:rFonts w:ascii="Arial" w:hAnsi="Arial" w:cs="Arial"/>
          <w:color w:val="000000"/>
          <w:sz w:val="20"/>
          <w:szCs w:val="20"/>
          <w:u w:val="single"/>
          <w:shd w:val="clear" w:color="auto" w:fill="FFFFFF"/>
        </w:rPr>
      </w:pPr>
    </w:p>
    <w:p w:rsidR="001621A4" w:rsidRPr="00F91CF2" w:rsidRDefault="001621A4" w:rsidP="001621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67" w:lineRule="atLeast"/>
        <w:textAlignment w:val="baseline"/>
        <w:rPr>
          <w:rFonts w:ascii="Arial" w:hAnsi="Arial" w:cs="Arial"/>
          <w:color w:val="000000"/>
          <w:sz w:val="21"/>
          <w:szCs w:val="21"/>
        </w:rPr>
      </w:pPr>
      <w:r w:rsidRPr="00AD3C71">
        <w:rPr>
          <w:rFonts w:ascii="Arial" w:hAnsi="Arial" w:cs="Arial"/>
          <w:b/>
          <w:color w:val="000000"/>
          <w:sz w:val="21"/>
          <w:szCs w:val="21"/>
        </w:rPr>
        <w:t>Since interface doesn't have a direct object, the only way to access them is by using a class/interface and hence that is why if interface variable exists,</w:t>
      </w:r>
      <w:r w:rsidRPr="00F91CF2">
        <w:rPr>
          <w:rFonts w:ascii="Arial" w:hAnsi="Arial" w:cs="Arial"/>
          <w:color w:val="000000"/>
          <w:sz w:val="21"/>
          <w:szCs w:val="21"/>
        </w:rPr>
        <w:t xml:space="preserve"> it should be static otherwise it won’t be accessible at all to outside world. Now since it is static, it can hold only one value and any classes that extends it can change it and hence it will be all mess.</w:t>
      </w:r>
    </w:p>
    <w:p w:rsidR="001621A4" w:rsidRPr="00F91CF2"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67" w:lineRule="atLeast"/>
        <w:textAlignment w:val="baseline"/>
        <w:rPr>
          <w:rFonts w:ascii="Arial" w:hAnsi="Arial" w:cs="Arial"/>
          <w:b/>
          <w:color w:val="000000"/>
          <w:sz w:val="21"/>
          <w:szCs w:val="21"/>
        </w:rPr>
      </w:pPr>
      <w:r w:rsidRPr="00F91CF2">
        <w:rPr>
          <w:rFonts w:ascii="Arial" w:hAnsi="Arial" w:cs="Arial"/>
          <w:b/>
          <w:color w:val="000000"/>
          <w:sz w:val="21"/>
          <w:szCs w:val="21"/>
        </w:rPr>
        <w:lastRenderedPageBreak/>
        <w:t>Static - because Interface cannot have any instance. and final - because we do not need to change it.</w:t>
      </w:r>
    </w:p>
    <w:p w:rsidR="001621A4" w:rsidRPr="00F91CF2"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textAlignment w:val="baseline"/>
        <w:rPr>
          <w:rFonts w:ascii="Arial" w:hAnsi="Arial" w:cs="Arial"/>
          <w:color w:val="000000"/>
          <w:sz w:val="20"/>
          <w:szCs w:val="20"/>
          <w:u w:val="single"/>
          <w:shd w:val="clear" w:color="auto" w:fill="FFFFFF"/>
        </w:rPr>
      </w:pPr>
    </w:p>
    <w:p w:rsidR="001621A4" w:rsidRPr="00F91CF2"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textAlignment w:val="baseline"/>
        <w:rPr>
          <w:rFonts w:ascii="Arial" w:hAnsi="Arial" w:cs="Arial"/>
          <w:color w:val="000000"/>
          <w:sz w:val="20"/>
          <w:szCs w:val="20"/>
          <w:u w:val="single"/>
          <w:shd w:val="clear" w:color="auto" w:fill="FFFFFF"/>
        </w:rPr>
      </w:pPr>
    </w:p>
    <w:p w:rsidR="001621A4" w:rsidRPr="00F91CF2"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textAlignment w:val="baseline"/>
        <w:rPr>
          <w:rFonts w:ascii="Arial" w:hAnsi="Arial" w:cs="Arial"/>
          <w:color w:val="000000"/>
          <w:sz w:val="20"/>
          <w:szCs w:val="20"/>
          <w:u w:val="single"/>
          <w:shd w:val="clear" w:color="auto" w:fill="FFFFFF"/>
        </w:rPr>
      </w:pPr>
      <w:r w:rsidRPr="00F91CF2">
        <w:rPr>
          <w:rFonts w:ascii="Arial" w:hAnsi="Arial" w:cs="Arial"/>
          <w:color w:val="000000"/>
          <w:sz w:val="20"/>
          <w:szCs w:val="20"/>
          <w:u w:val="single"/>
          <w:shd w:val="clear" w:color="auto" w:fill="FFFFFF"/>
        </w:rPr>
        <w:t>Q- System.out.println</w:t>
      </w:r>
    </w:p>
    <w:p w:rsidR="001621A4" w:rsidRPr="00F91CF2"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textAlignment w:val="baseline"/>
        <w:rPr>
          <w:rFonts w:ascii="Arial" w:hAnsi="Arial" w:cs="Arial"/>
          <w:color w:val="000000"/>
          <w:sz w:val="20"/>
          <w:szCs w:val="20"/>
          <w:shd w:val="clear" w:color="auto" w:fill="FFFFFF"/>
        </w:rPr>
      </w:pPr>
    </w:p>
    <w:p w:rsidR="001621A4"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textAlignment w:val="baseline"/>
        <w:rPr>
          <w:rFonts w:ascii="Arial" w:hAnsi="Arial" w:cs="Arial"/>
          <w:color w:val="000000"/>
          <w:sz w:val="20"/>
          <w:szCs w:val="20"/>
          <w:shd w:val="clear" w:color="auto" w:fill="FFFFFF"/>
        </w:rPr>
      </w:pPr>
      <w:r w:rsidRPr="00F91CF2">
        <w:rPr>
          <w:rFonts w:ascii="Arial" w:hAnsi="Arial" w:cs="Arial"/>
          <w:color w:val="000000"/>
          <w:sz w:val="20"/>
          <w:szCs w:val="20"/>
          <w:shd w:val="clear" w:color="auto" w:fill="FFFFFF"/>
        </w:rPr>
        <w:t>Q- Webserver vs Application server</w:t>
      </w:r>
    </w:p>
    <w:p w:rsidR="0008457F" w:rsidRPr="00F91CF2" w:rsidRDefault="0008457F"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textAlignment w:val="baseline"/>
        <w:rPr>
          <w:rFonts w:ascii="Arial" w:hAnsi="Arial" w:cs="Arial"/>
          <w:color w:val="000000"/>
          <w:sz w:val="20"/>
          <w:szCs w:val="20"/>
          <w:shd w:val="clear" w:color="auto" w:fill="FFFFFF"/>
        </w:rPr>
      </w:pPr>
      <w:r>
        <w:rPr>
          <w:rFonts w:ascii="Arial" w:hAnsi="Arial" w:cs="Arial"/>
          <w:noProof/>
          <w:color w:val="000000"/>
          <w:sz w:val="20"/>
          <w:szCs w:val="20"/>
          <w:shd w:val="clear" w:color="auto" w:fill="FFFFFF"/>
        </w:rPr>
        <w:drawing>
          <wp:inline distT="0" distB="0" distL="0" distR="0">
            <wp:extent cx="3657600" cy="2330883"/>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srcRect/>
                    <a:stretch>
                      <a:fillRect/>
                    </a:stretch>
                  </pic:blipFill>
                  <pic:spPr bwMode="auto">
                    <a:xfrm>
                      <a:off x="0" y="0"/>
                      <a:ext cx="3657600" cy="2330883"/>
                    </a:xfrm>
                    <a:prstGeom prst="rect">
                      <a:avLst/>
                    </a:prstGeom>
                    <a:noFill/>
                    <a:ln w="9525">
                      <a:noFill/>
                      <a:miter lim="800000"/>
                      <a:headEnd/>
                      <a:tailEnd/>
                    </a:ln>
                  </pic:spPr>
                </pic:pic>
              </a:graphicData>
            </a:graphic>
          </wp:inline>
        </w:drawing>
      </w:r>
    </w:p>
    <w:p w:rsidR="001621A4" w:rsidRPr="00F91CF2"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textAlignment w:val="baseline"/>
        <w:rPr>
          <w:rFonts w:ascii="Arial" w:hAnsi="Arial" w:cs="Arial"/>
          <w:color w:val="000000"/>
          <w:sz w:val="20"/>
          <w:szCs w:val="20"/>
          <w:shd w:val="clear" w:color="auto" w:fill="FFFFFF"/>
        </w:rPr>
      </w:pPr>
    </w:p>
    <w:p w:rsidR="001621A4" w:rsidRPr="00F91CF2" w:rsidRDefault="001621A4" w:rsidP="00AE07BE">
      <w:pPr>
        <w:numPr>
          <w:ilvl w:val="0"/>
          <w:numId w:val="15"/>
        </w:numPr>
        <w:shd w:val="clear" w:color="auto" w:fill="FFFFFF"/>
        <w:spacing w:after="120" w:line="293" w:lineRule="atLeast"/>
        <w:ind w:left="450"/>
        <w:rPr>
          <w:rFonts w:ascii="Arial" w:hAnsi="Arial" w:cs="Arial"/>
          <w:color w:val="222222"/>
          <w:sz w:val="23"/>
          <w:szCs w:val="23"/>
        </w:rPr>
      </w:pPr>
      <w:r w:rsidRPr="00F91CF2">
        <w:rPr>
          <w:rFonts w:ascii="Arial" w:hAnsi="Arial" w:cs="Arial"/>
          <w:color w:val="222222"/>
          <w:sz w:val="23"/>
          <w:szCs w:val="23"/>
        </w:rPr>
        <w:t xml:space="preserve">Web Server is designed to </w:t>
      </w:r>
      <w:r w:rsidRPr="00EA419F">
        <w:rPr>
          <w:rFonts w:ascii="Arial" w:hAnsi="Arial" w:cs="Arial"/>
          <w:b/>
          <w:color w:val="222222"/>
          <w:sz w:val="23"/>
          <w:szCs w:val="23"/>
        </w:rPr>
        <w:t>serve HTTP Content. App Server can also serve HTTP Content but is not limited to just HTTP</w:t>
      </w:r>
      <w:r w:rsidRPr="00F91CF2">
        <w:rPr>
          <w:rFonts w:ascii="Arial" w:hAnsi="Arial" w:cs="Arial"/>
          <w:color w:val="222222"/>
          <w:sz w:val="23"/>
          <w:szCs w:val="23"/>
        </w:rPr>
        <w:t>. It can be provided other protocol support such as RMI/RPC</w:t>
      </w:r>
    </w:p>
    <w:p w:rsidR="001621A4" w:rsidRPr="00F91CF2" w:rsidRDefault="001621A4" w:rsidP="001621A4">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293" w:lineRule="atLeast"/>
        <w:rPr>
          <w:rFonts w:ascii="Arial" w:hAnsi="Arial" w:cs="Arial"/>
          <w:color w:val="222222"/>
          <w:sz w:val="23"/>
          <w:szCs w:val="23"/>
        </w:rPr>
      </w:pPr>
      <w:r w:rsidRPr="00F91CF2">
        <w:rPr>
          <w:rFonts w:ascii="Arial" w:hAnsi="Arial" w:cs="Arial"/>
          <w:color w:val="222222"/>
          <w:sz w:val="23"/>
          <w:szCs w:val="23"/>
        </w:rPr>
        <w:t>Web Server is mostly designed to serve static content, though most Web Servers have plugins to support scripting languages like Perl, PHP, ASP, JSP etc. through which these servers can generate dynamic HTTP content.Both terms are very generic, one containing the other one and vice versa in some cases.</w:t>
      </w:r>
    </w:p>
    <w:p w:rsidR="001621A4" w:rsidRPr="00F91CF2" w:rsidRDefault="001621A4" w:rsidP="00AE07BE">
      <w:pPr>
        <w:numPr>
          <w:ilvl w:val="0"/>
          <w:numId w:val="16"/>
        </w:numPr>
        <w:shd w:val="clear" w:color="auto" w:fill="FFFFFF"/>
        <w:spacing w:line="293" w:lineRule="atLeast"/>
        <w:ind w:left="450"/>
        <w:rPr>
          <w:rFonts w:ascii="Arial" w:hAnsi="Arial" w:cs="Arial"/>
          <w:color w:val="222222"/>
          <w:sz w:val="23"/>
          <w:szCs w:val="23"/>
        </w:rPr>
      </w:pPr>
      <w:r w:rsidRPr="00F91CF2">
        <w:rPr>
          <w:rFonts w:ascii="Arial" w:hAnsi="Arial" w:cs="Arial"/>
          <w:b/>
          <w:bCs/>
          <w:color w:val="222222"/>
          <w:sz w:val="23"/>
        </w:rPr>
        <w:t>Web server</w:t>
      </w:r>
      <w:r w:rsidRPr="00F91CF2">
        <w:rPr>
          <w:rFonts w:ascii="Arial" w:hAnsi="Arial" w:cs="Arial"/>
          <w:color w:val="222222"/>
          <w:sz w:val="23"/>
          <w:szCs w:val="23"/>
        </w:rPr>
        <w:t>: serves content to the web using http protocol.</w:t>
      </w:r>
    </w:p>
    <w:p w:rsidR="001621A4" w:rsidRPr="00F91CF2" w:rsidRDefault="001621A4" w:rsidP="00AE07BE">
      <w:pPr>
        <w:numPr>
          <w:ilvl w:val="0"/>
          <w:numId w:val="16"/>
        </w:numPr>
        <w:shd w:val="clear" w:color="auto" w:fill="FFFFFF"/>
        <w:spacing w:line="293" w:lineRule="atLeast"/>
        <w:ind w:left="450"/>
        <w:rPr>
          <w:rFonts w:ascii="Arial" w:hAnsi="Arial" w:cs="Arial"/>
          <w:color w:val="222222"/>
          <w:sz w:val="23"/>
          <w:szCs w:val="23"/>
        </w:rPr>
      </w:pPr>
      <w:r w:rsidRPr="00F91CF2">
        <w:rPr>
          <w:rFonts w:ascii="Arial" w:hAnsi="Arial" w:cs="Arial"/>
          <w:b/>
          <w:bCs/>
          <w:color w:val="222222"/>
          <w:sz w:val="23"/>
        </w:rPr>
        <w:t>Application server</w:t>
      </w:r>
      <w:r w:rsidRPr="00F91CF2">
        <w:rPr>
          <w:rFonts w:ascii="Arial" w:hAnsi="Arial" w:cs="Arial"/>
          <w:color w:val="222222"/>
          <w:sz w:val="23"/>
          <w:szCs w:val="23"/>
        </w:rPr>
        <w:t>: hosts and exposes business logic and processes.</w:t>
      </w:r>
    </w:p>
    <w:p w:rsidR="001621A4" w:rsidRDefault="001621A4" w:rsidP="00AE07BE">
      <w:pPr>
        <w:numPr>
          <w:ilvl w:val="0"/>
          <w:numId w:val="15"/>
        </w:numPr>
        <w:shd w:val="clear" w:color="auto" w:fill="FFFFFF"/>
        <w:spacing w:after="120" w:line="293" w:lineRule="atLeast"/>
        <w:textAlignment w:val="baseline"/>
        <w:rPr>
          <w:rFonts w:ascii="Arial" w:hAnsi="Arial" w:cs="Arial"/>
          <w:b/>
          <w:color w:val="222222"/>
          <w:sz w:val="23"/>
          <w:szCs w:val="23"/>
        </w:rPr>
      </w:pPr>
      <w:r w:rsidRPr="00F91CF2">
        <w:rPr>
          <w:rFonts w:ascii="Arial" w:hAnsi="Arial" w:cs="Arial"/>
          <w:color w:val="222222"/>
          <w:sz w:val="23"/>
          <w:szCs w:val="23"/>
        </w:rPr>
        <w:t xml:space="preserve">Most of the application servers have Web Server as integral part of them, that means App Server can do whatever </w:t>
      </w:r>
      <w:r w:rsidRPr="00E71DB9">
        <w:rPr>
          <w:rFonts w:ascii="Arial" w:hAnsi="Arial" w:cs="Arial"/>
          <w:b/>
          <w:color w:val="222222"/>
          <w:sz w:val="23"/>
          <w:szCs w:val="23"/>
        </w:rPr>
        <w:t>Web Server is capable of. Additionally App Server have components and features to support Application level services such as Connection Pooling, Object Pooling, Transaction Support, Messaging services etc.</w:t>
      </w:r>
    </w:p>
    <w:p w:rsidR="0008457F" w:rsidRPr="00E71DB9" w:rsidRDefault="0008457F" w:rsidP="0008457F">
      <w:pPr>
        <w:shd w:val="clear" w:color="auto" w:fill="FFFFFF"/>
        <w:spacing w:after="120" w:line="293" w:lineRule="atLeast"/>
        <w:ind w:left="720"/>
        <w:textAlignment w:val="baseline"/>
        <w:rPr>
          <w:rFonts w:ascii="Arial" w:hAnsi="Arial" w:cs="Arial"/>
          <w:b/>
          <w:color w:val="222222"/>
          <w:sz w:val="23"/>
          <w:szCs w:val="23"/>
        </w:rPr>
      </w:pPr>
      <w:r>
        <w:rPr>
          <w:rFonts w:ascii="Arial" w:hAnsi="Arial" w:cs="Arial"/>
          <w:b/>
          <w:bCs/>
          <w:color w:val="222222"/>
          <w:shd w:val="clear" w:color="auto" w:fill="FFFFFF"/>
        </w:rPr>
        <w:t>Connection pooling</w:t>
      </w:r>
      <w:r>
        <w:rPr>
          <w:rFonts w:ascii="Arial" w:hAnsi="Arial" w:cs="Arial"/>
          <w:color w:val="222222"/>
          <w:shd w:val="clear" w:color="auto" w:fill="FFFFFF"/>
        </w:rPr>
        <w:t> means that </w:t>
      </w:r>
      <w:r>
        <w:rPr>
          <w:rFonts w:ascii="Arial" w:hAnsi="Arial" w:cs="Arial"/>
          <w:b/>
          <w:bCs/>
          <w:color w:val="222222"/>
          <w:shd w:val="clear" w:color="auto" w:fill="FFFFFF"/>
        </w:rPr>
        <w:t>connections</w:t>
      </w:r>
      <w:r>
        <w:rPr>
          <w:rFonts w:ascii="Arial" w:hAnsi="Arial" w:cs="Arial"/>
          <w:color w:val="222222"/>
          <w:shd w:val="clear" w:color="auto" w:fill="FFFFFF"/>
        </w:rPr>
        <w:t> are reused rather than created each time a </w:t>
      </w:r>
      <w:r>
        <w:rPr>
          <w:rFonts w:ascii="Arial" w:hAnsi="Arial" w:cs="Arial"/>
          <w:b/>
          <w:bCs/>
          <w:color w:val="222222"/>
          <w:shd w:val="clear" w:color="auto" w:fill="FFFFFF"/>
        </w:rPr>
        <w:t>connection</w:t>
      </w:r>
      <w:r>
        <w:rPr>
          <w:rFonts w:ascii="Arial" w:hAnsi="Arial" w:cs="Arial"/>
          <w:color w:val="222222"/>
          <w:shd w:val="clear" w:color="auto" w:fill="FFFFFF"/>
        </w:rPr>
        <w:t> is requested. To facilitate </w:t>
      </w:r>
      <w:r>
        <w:rPr>
          <w:rFonts w:ascii="Arial" w:hAnsi="Arial" w:cs="Arial"/>
          <w:b/>
          <w:bCs/>
          <w:color w:val="222222"/>
          <w:shd w:val="clear" w:color="auto" w:fill="FFFFFF"/>
        </w:rPr>
        <w:t>connection</w:t>
      </w:r>
      <w:r>
        <w:rPr>
          <w:rFonts w:ascii="Arial" w:hAnsi="Arial" w:cs="Arial"/>
          <w:color w:val="222222"/>
          <w:shd w:val="clear" w:color="auto" w:fill="FFFFFF"/>
        </w:rPr>
        <w:t> reuse, a memory cache of database </w:t>
      </w:r>
      <w:r>
        <w:rPr>
          <w:rFonts w:ascii="Arial" w:hAnsi="Arial" w:cs="Arial"/>
          <w:b/>
          <w:bCs/>
          <w:color w:val="222222"/>
          <w:shd w:val="clear" w:color="auto" w:fill="FFFFFF"/>
        </w:rPr>
        <w:t>connections</w:t>
      </w:r>
      <w:r>
        <w:rPr>
          <w:rFonts w:ascii="Arial" w:hAnsi="Arial" w:cs="Arial"/>
          <w:color w:val="222222"/>
          <w:shd w:val="clear" w:color="auto" w:fill="FFFFFF"/>
        </w:rPr>
        <w:t>, called a </w:t>
      </w:r>
      <w:r>
        <w:rPr>
          <w:rFonts w:ascii="Arial" w:hAnsi="Arial" w:cs="Arial"/>
          <w:b/>
          <w:bCs/>
          <w:color w:val="222222"/>
          <w:shd w:val="clear" w:color="auto" w:fill="FFFFFF"/>
        </w:rPr>
        <w:t>connection pool</w:t>
      </w:r>
      <w:r>
        <w:rPr>
          <w:rFonts w:ascii="Arial" w:hAnsi="Arial" w:cs="Arial"/>
          <w:color w:val="222222"/>
          <w:shd w:val="clear" w:color="auto" w:fill="FFFFFF"/>
        </w:rPr>
        <w:t>, is maintained by a </w:t>
      </w:r>
      <w:r>
        <w:rPr>
          <w:rFonts w:ascii="Arial" w:hAnsi="Arial" w:cs="Arial"/>
          <w:b/>
          <w:bCs/>
          <w:color w:val="222222"/>
          <w:shd w:val="clear" w:color="auto" w:fill="FFFFFF"/>
        </w:rPr>
        <w:t>connection pooling</w:t>
      </w:r>
      <w:r>
        <w:rPr>
          <w:rFonts w:ascii="Arial" w:hAnsi="Arial" w:cs="Arial"/>
          <w:color w:val="222222"/>
          <w:shd w:val="clear" w:color="auto" w:fill="FFFFFF"/>
        </w:rPr>
        <w:t> module as a layer on top of any standard JDBC driver product.</w:t>
      </w:r>
    </w:p>
    <w:p w:rsidR="00E06BB0" w:rsidRDefault="00E06BB0" w:rsidP="00E06BB0">
      <w:pPr>
        <w:pStyle w:val="ListParagraph"/>
        <w:shd w:val="clear" w:color="auto" w:fill="FFFFFF"/>
        <w:spacing w:after="240"/>
        <w:rPr>
          <w:rFonts w:ascii="Helvetica" w:eastAsia="Times New Roman" w:hAnsi="Helvetica" w:cs="Helvetica"/>
          <w:color w:val="000000"/>
        </w:rPr>
      </w:pPr>
    </w:p>
    <w:p w:rsidR="00E06BB0" w:rsidRPr="00E06BB0" w:rsidRDefault="00E06BB0" w:rsidP="00E06BB0">
      <w:pPr>
        <w:pStyle w:val="ListParagraph"/>
        <w:shd w:val="clear" w:color="auto" w:fill="FFFFFF"/>
        <w:spacing w:after="240"/>
        <w:rPr>
          <w:rFonts w:ascii="Helvetica" w:eastAsia="Times New Roman" w:hAnsi="Helvetica" w:cs="Helvetica"/>
          <w:color w:val="000000"/>
        </w:rPr>
      </w:pPr>
      <w:r w:rsidRPr="00E06BB0">
        <w:rPr>
          <w:rFonts w:ascii="Helvetica" w:eastAsia="Times New Roman" w:hAnsi="Helvetica" w:cs="Helvetica"/>
          <w:color w:val="000000"/>
        </w:rPr>
        <w:t>A Web server exclusively handles HTTP requests, whereas an application server serves business logic to application programs through any number of protocols.</w:t>
      </w:r>
    </w:p>
    <w:p w:rsidR="00E06BB0" w:rsidRPr="00F91CF2" w:rsidRDefault="00E06BB0" w:rsidP="00AE07BE">
      <w:pPr>
        <w:numPr>
          <w:ilvl w:val="0"/>
          <w:numId w:val="15"/>
        </w:numPr>
        <w:shd w:val="clear" w:color="auto" w:fill="FFFFFF"/>
        <w:spacing w:after="120" w:line="293" w:lineRule="atLeast"/>
        <w:textAlignment w:val="baseline"/>
        <w:rPr>
          <w:rFonts w:ascii="Arial" w:hAnsi="Arial" w:cs="Arial"/>
          <w:color w:val="222222"/>
          <w:sz w:val="23"/>
          <w:szCs w:val="23"/>
        </w:rPr>
      </w:pPr>
    </w:p>
    <w:p w:rsidR="001621A4" w:rsidRPr="00F91CF2" w:rsidRDefault="001621A4" w:rsidP="001621A4">
      <w:pPr>
        <w:pStyle w:val="Heading2"/>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rPr>
          <w:rFonts w:ascii="Arial" w:hAnsi="Arial" w:cs="Arial"/>
          <w:b w:val="0"/>
          <w:bCs w:val="0"/>
          <w:color w:val="222222"/>
          <w:sz w:val="29"/>
          <w:szCs w:val="29"/>
        </w:rPr>
      </w:pPr>
      <w:r w:rsidRPr="00F91CF2">
        <w:rPr>
          <w:rFonts w:ascii="Arial" w:hAnsi="Arial" w:cs="Arial"/>
          <w:color w:val="222222"/>
          <w:sz w:val="23"/>
          <w:szCs w:val="23"/>
        </w:rPr>
        <w:t>As web servers are well suited for static content and app servers for dynamic content, most of the production environments have web server acting as reverse proxy to app server. That means while servicing a page request, static contents (such as images/Static HTML) are served by web server that interprets the request. Using some kind of filtering technique (mostly extension of requested resource) web server identifies dynamic content request and transparently forwards to app server</w:t>
      </w:r>
      <w:r w:rsidRPr="00F91CF2">
        <w:rPr>
          <w:rFonts w:ascii="Arial" w:hAnsi="Arial" w:cs="Arial"/>
          <w:b w:val="0"/>
          <w:bCs w:val="0"/>
          <w:color w:val="222222"/>
          <w:sz w:val="29"/>
          <w:szCs w:val="29"/>
        </w:rPr>
        <w:t xml:space="preserve"> Web Server -&gt; Programming Environment</w:t>
      </w:r>
    </w:p>
    <w:p w:rsidR="001621A4" w:rsidRPr="00F91CF2" w:rsidRDefault="001621A4" w:rsidP="001621A4">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293" w:lineRule="atLeast"/>
        <w:rPr>
          <w:rFonts w:ascii="Arial" w:hAnsi="Arial" w:cs="Arial"/>
          <w:color w:val="222222"/>
          <w:sz w:val="23"/>
          <w:szCs w:val="23"/>
        </w:rPr>
      </w:pPr>
      <w:r w:rsidRPr="00F91CF2">
        <w:rPr>
          <w:rFonts w:ascii="Arial" w:hAnsi="Arial" w:cs="Arial"/>
          <w:color w:val="222222"/>
          <w:sz w:val="23"/>
          <w:szCs w:val="23"/>
        </w:rPr>
        <w:t>IIS : ASP (.NET)</w:t>
      </w:r>
    </w:p>
    <w:p w:rsidR="001621A4" w:rsidRPr="00F91CF2" w:rsidRDefault="001621A4" w:rsidP="001621A4">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293" w:lineRule="atLeast"/>
        <w:rPr>
          <w:rFonts w:ascii="Arial" w:hAnsi="Arial" w:cs="Arial"/>
          <w:color w:val="222222"/>
          <w:sz w:val="23"/>
          <w:szCs w:val="23"/>
        </w:rPr>
      </w:pPr>
      <w:r w:rsidRPr="00F91CF2">
        <w:rPr>
          <w:rFonts w:ascii="Arial" w:hAnsi="Arial" w:cs="Arial"/>
          <w:color w:val="222222"/>
          <w:sz w:val="23"/>
          <w:szCs w:val="23"/>
        </w:rPr>
        <w:t>Tomcat : Servlet</w:t>
      </w:r>
    </w:p>
    <w:p w:rsidR="001621A4" w:rsidRPr="00F91CF2" w:rsidRDefault="001621A4" w:rsidP="001621A4">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293" w:lineRule="atLeast"/>
        <w:rPr>
          <w:rFonts w:ascii="Arial" w:hAnsi="Arial" w:cs="Arial"/>
          <w:color w:val="222222"/>
          <w:sz w:val="23"/>
          <w:szCs w:val="23"/>
        </w:rPr>
      </w:pPr>
      <w:r w:rsidRPr="00F91CF2">
        <w:rPr>
          <w:rFonts w:ascii="Arial" w:hAnsi="Arial" w:cs="Arial"/>
          <w:color w:val="222222"/>
          <w:sz w:val="23"/>
          <w:szCs w:val="23"/>
        </w:rPr>
        <w:t>Jetty : Servlet</w:t>
      </w:r>
    </w:p>
    <w:p w:rsidR="001621A4" w:rsidRPr="00F91CF2" w:rsidRDefault="001621A4" w:rsidP="001621A4">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293" w:lineRule="atLeast"/>
        <w:rPr>
          <w:rFonts w:ascii="Arial" w:hAnsi="Arial" w:cs="Arial"/>
          <w:color w:val="222222"/>
          <w:sz w:val="23"/>
          <w:szCs w:val="23"/>
        </w:rPr>
      </w:pPr>
      <w:r w:rsidRPr="00F91CF2">
        <w:rPr>
          <w:rFonts w:ascii="Arial" w:hAnsi="Arial" w:cs="Arial"/>
          <w:color w:val="222222"/>
          <w:sz w:val="23"/>
          <w:szCs w:val="23"/>
        </w:rPr>
        <w:t>Apache : Php, CGI</w:t>
      </w:r>
    </w:p>
    <w:p w:rsidR="001621A4" w:rsidRPr="00F91CF2" w:rsidRDefault="001621A4" w:rsidP="001621A4">
      <w:pPr>
        <w:pStyle w:val="Heading2"/>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rPr>
          <w:rFonts w:ascii="Arial" w:hAnsi="Arial" w:cs="Arial"/>
          <w:b w:val="0"/>
          <w:bCs w:val="0"/>
          <w:color w:val="222222"/>
          <w:sz w:val="29"/>
          <w:szCs w:val="29"/>
        </w:rPr>
      </w:pPr>
      <w:r w:rsidRPr="00F91CF2">
        <w:rPr>
          <w:rFonts w:ascii="Arial" w:hAnsi="Arial" w:cs="Arial"/>
          <w:b w:val="0"/>
          <w:bCs w:val="0"/>
          <w:color w:val="222222"/>
          <w:sz w:val="29"/>
          <w:szCs w:val="29"/>
        </w:rPr>
        <w:t>Application Servers -&gt; Programming Environment</w:t>
      </w:r>
    </w:p>
    <w:p w:rsidR="001621A4" w:rsidRPr="00F91CF2" w:rsidRDefault="001621A4" w:rsidP="001621A4">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293" w:lineRule="atLeast"/>
        <w:rPr>
          <w:rFonts w:ascii="Arial" w:hAnsi="Arial" w:cs="Arial"/>
          <w:color w:val="222222"/>
          <w:sz w:val="23"/>
          <w:szCs w:val="23"/>
        </w:rPr>
      </w:pPr>
      <w:r w:rsidRPr="00F91CF2">
        <w:rPr>
          <w:rFonts w:ascii="Arial" w:hAnsi="Arial" w:cs="Arial"/>
          <w:color w:val="222222"/>
          <w:sz w:val="23"/>
          <w:szCs w:val="23"/>
        </w:rPr>
        <w:t>MTS : COM+</w:t>
      </w:r>
    </w:p>
    <w:p w:rsidR="001621A4" w:rsidRPr="00F91CF2" w:rsidRDefault="001621A4" w:rsidP="001621A4">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293" w:lineRule="atLeast"/>
        <w:rPr>
          <w:rFonts w:ascii="Arial" w:hAnsi="Arial" w:cs="Arial"/>
          <w:color w:val="222222"/>
          <w:sz w:val="23"/>
          <w:szCs w:val="23"/>
        </w:rPr>
      </w:pPr>
      <w:r w:rsidRPr="00F91CF2">
        <w:rPr>
          <w:rFonts w:ascii="Arial" w:hAnsi="Arial" w:cs="Arial"/>
          <w:color w:val="222222"/>
          <w:sz w:val="23"/>
          <w:szCs w:val="23"/>
        </w:rPr>
        <w:t>WAS : EJB</w:t>
      </w:r>
    </w:p>
    <w:p w:rsidR="001621A4" w:rsidRPr="00F91CF2" w:rsidRDefault="001621A4" w:rsidP="001621A4">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293" w:lineRule="atLeast"/>
        <w:rPr>
          <w:rFonts w:ascii="Arial" w:hAnsi="Arial" w:cs="Arial"/>
          <w:color w:val="222222"/>
          <w:sz w:val="23"/>
          <w:szCs w:val="23"/>
        </w:rPr>
      </w:pPr>
      <w:r w:rsidRPr="00F91CF2">
        <w:rPr>
          <w:rFonts w:ascii="Arial" w:hAnsi="Arial" w:cs="Arial"/>
          <w:color w:val="222222"/>
          <w:sz w:val="23"/>
          <w:szCs w:val="23"/>
        </w:rPr>
        <w:t>JBoss : EJB</w:t>
      </w:r>
    </w:p>
    <w:p w:rsidR="001621A4" w:rsidRPr="00F91CF2" w:rsidRDefault="001621A4" w:rsidP="001621A4">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293" w:lineRule="atLeast"/>
        <w:rPr>
          <w:rFonts w:ascii="Arial" w:hAnsi="Arial" w:cs="Arial"/>
          <w:color w:val="222222"/>
          <w:sz w:val="23"/>
          <w:szCs w:val="23"/>
        </w:rPr>
      </w:pPr>
      <w:r w:rsidRPr="00F91CF2">
        <w:rPr>
          <w:rFonts w:ascii="Arial" w:hAnsi="Arial" w:cs="Arial"/>
          <w:color w:val="222222"/>
          <w:sz w:val="23"/>
          <w:szCs w:val="23"/>
        </w:rPr>
        <w:t>WebLogic Application Server : EJB</w:t>
      </w:r>
    </w:p>
    <w:p w:rsidR="001621A4" w:rsidRPr="00F91CF2" w:rsidRDefault="001621A4" w:rsidP="001621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3" w:lineRule="atLeast"/>
        <w:rPr>
          <w:rFonts w:ascii="Arial" w:hAnsi="Arial" w:cs="Arial"/>
          <w:color w:val="222222"/>
          <w:sz w:val="23"/>
          <w:szCs w:val="23"/>
        </w:rPr>
      </w:pPr>
      <w:r w:rsidRPr="00F91CF2">
        <w:rPr>
          <w:rFonts w:ascii="Arial" w:hAnsi="Arial" w:cs="Arial"/>
          <w:color w:val="222222"/>
          <w:sz w:val="23"/>
          <w:szCs w:val="23"/>
        </w:rPr>
        <w:t>The crucial difference is that application servers support some</w:t>
      </w:r>
      <w:r w:rsidRPr="00F91CF2">
        <w:rPr>
          <w:rFonts w:ascii="Arial" w:hAnsi="Arial" w:cs="Arial"/>
          <w:color w:val="222222"/>
          <w:sz w:val="23"/>
        </w:rPr>
        <w:t> </w:t>
      </w:r>
      <w:r w:rsidRPr="00F91CF2">
        <w:rPr>
          <w:rFonts w:ascii="Arial" w:hAnsi="Arial" w:cs="Arial"/>
          <w:b/>
          <w:bCs/>
          <w:color w:val="222222"/>
          <w:sz w:val="23"/>
        </w:rPr>
        <w:t>distributed component</w:t>
      </w:r>
      <w:r w:rsidRPr="00F91CF2">
        <w:rPr>
          <w:rFonts w:ascii="Arial" w:hAnsi="Arial" w:cs="Arial"/>
          <w:color w:val="222222"/>
          <w:sz w:val="23"/>
        </w:rPr>
        <w:t> </w:t>
      </w:r>
      <w:r w:rsidRPr="00F91CF2">
        <w:rPr>
          <w:rFonts w:ascii="Arial" w:hAnsi="Arial" w:cs="Arial"/>
          <w:color w:val="222222"/>
          <w:sz w:val="23"/>
          <w:szCs w:val="23"/>
        </w:rPr>
        <w:t>technology, providing features like remote invocation and distributed transactions, like</w:t>
      </w:r>
      <w:r w:rsidRPr="00F91CF2">
        <w:rPr>
          <w:rFonts w:ascii="Arial" w:hAnsi="Arial" w:cs="Arial"/>
          <w:color w:val="222222"/>
          <w:sz w:val="23"/>
        </w:rPr>
        <w:t> </w:t>
      </w:r>
      <w:r w:rsidRPr="00F91CF2">
        <w:rPr>
          <w:rFonts w:ascii="Arial" w:hAnsi="Arial" w:cs="Arial"/>
          <w:b/>
          <w:bCs/>
          <w:color w:val="222222"/>
          <w:sz w:val="23"/>
        </w:rPr>
        <w:t>EJB</w:t>
      </w:r>
      <w:r w:rsidRPr="00F91CF2">
        <w:rPr>
          <w:rFonts w:ascii="Arial" w:hAnsi="Arial" w:cs="Arial"/>
          <w:color w:val="222222"/>
          <w:sz w:val="23"/>
        </w:rPr>
        <w:t> </w:t>
      </w:r>
      <w:r w:rsidRPr="00F91CF2">
        <w:rPr>
          <w:rFonts w:ascii="Arial" w:hAnsi="Arial" w:cs="Arial"/>
          <w:color w:val="222222"/>
          <w:sz w:val="23"/>
          <w:szCs w:val="23"/>
        </w:rPr>
        <w:t>in Java world or</w:t>
      </w:r>
      <w:r w:rsidRPr="00F91CF2">
        <w:rPr>
          <w:rFonts w:ascii="Arial" w:hAnsi="Arial" w:cs="Arial"/>
          <w:color w:val="222222"/>
          <w:sz w:val="23"/>
        </w:rPr>
        <w:t> </w:t>
      </w:r>
      <w:r w:rsidRPr="00F91CF2">
        <w:rPr>
          <w:rFonts w:ascii="Arial" w:hAnsi="Arial" w:cs="Arial"/>
          <w:b/>
          <w:bCs/>
          <w:color w:val="222222"/>
          <w:sz w:val="23"/>
        </w:rPr>
        <w:t>COM+</w:t>
      </w:r>
      <w:r w:rsidRPr="00F91CF2">
        <w:rPr>
          <w:rFonts w:ascii="Arial" w:hAnsi="Arial" w:cs="Arial"/>
          <w:color w:val="222222"/>
          <w:sz w:val="23"/>
          <w:szCs w:val="23"/>
        </w:rPr>
        <w:t>on Microsoft platform. Http server often support some more simple programming environments, often scripting, like ASP (.NET) in case of Microsoft or Servlet--based, including JSP and many other in case of Java or PHP and CGI in case of Apache.</w:t>
      </w:r>
    </w:p>
    <w:p w:rsidR="001621A4" w:rsidRPr="00F91CF2" w:rsidRDefault="001621A4" w:rsidP="001621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3" w:lineRule="atLeast"/>
        <w:rPr>
          <w:rFonts w:ascii="Arial" w:hAnsi="Arial" w:cs="Arial"/>
          <w:color w:val="222222"/>
          <w:sz w:val="23"/>
          <w:szCs w:val="23"/>
        </w:rPr>
      </w:pPr>
    </w:p>
    <w:p w:rsidR="001621A4" w:rsidRPr="00F91CF2" w:rsidRDefault="001621A4" w:rsidP="001621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Arial" w:hAnsi="Arial" w:cs="Arial"/>
          <w:color w:val="222222"/>
          <w:sz w:val="23"/>
          <w:szCs w:val="23"/>
        </w:rPr>
      </w:pPr>
      <w:r w:rsidRPr="00F91CF2">
        <w:rPr>
          <w:rFonts w:ascii="Arial" w:hAnsi="Arial" w:cs="Arial"/>
          <w:color w:val="222222"/>
          <w:sz w:val="23"/>
          <w:szCs w:val="23"/>
        </w:rPr>
        <w:t>Other capabilities like load-balancing, clustering, session-failover, connection pooling etc. that used to be in the realm of application servers, are becoming available on web servers as well directly or through some third party products.</w:t>
      </w:r>
    </w:p>
    <w:p w:rsidR="001621A4" w:rsidRPr="00F91CF2" w:rsidRDefault="001621A4" w:rsidP="001621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Arial" w:hAnsi="Arial" w:cs="Arial"/>
          <w:color w:val="222222"/>
          <w:sz w:val="23"/>
          <w:szCs w:val="23"/>
        </w:rPr>
      </w:pPr>
      <w:r w:rsidRPr="00F91CF2">
        <w:rPr>
          <w:rFonts w:ascii="Arial" w:hAnsi="Arial" w:cs="Arial"/>
          <w:color w:val="222222"/>
          <w:sz w:val="23"/>
          <w:szCs w:val="23"/>
        </w:rPr>
        <w:t>Finally, it is worth noting that the picture is further distorted with "lightweight containers" like Spring Framework, that often supplement the purpose of application servers in more simple manner and without the application server infrastructure. And since distribution aspect in applications is moving from distributed component towards service paradigm and SOA architecture, there is less and less space left for traditional application servers.</w:t>
      </w:r>
    </w:p>
    <w:p w:rsidR="001621A4" w:rsidRPr="00F91CF2" w:rsidRDefault="001621A4" w:rsidP="001621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3" w:lineRule="atLeast"/>
        <w:rPr>
          <w:rFonts w:ascii="Arial" w:hAnsi="Arial" w:cs="Arial"/>
          <w:color w:val="222222"/>
          <w:sz w:val="23"/>
          <w:szCs w:val="23"/>
        </w:rPr>
      </w:pPr>
    </w:p>
    <w:p w:rsidR="001621A4" w:rsidRPr="00FE71AB"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F91CF2">
        <w:rPr>
          <w:rFonts w:ascii="Arial" w:hAnsi="Arial" w:cs="Arial"/>
          <w:color w:val="000000"/>
          <w:sz w:val="18"/>
          <w:szCs w:val="18"/>
        </w:rPr>
        <w:t>1</w:t>
      </w:r>
      <w:r w:rsidRPr="00F91CF2">
        <w:rPr>
          <w:rFonts w:ascii="Arial" w:hAnsi="Arial" w:cs="Arial"/>
          <w:b/>
          <w:bCs/>
          <w:color w:val="000000"/>
          <w:sz w:val="18"/>
          <w:szCs w:val="18"/>
        </w:rPr>
        <w:t>.</w:t>
      </w:r>
      <w:r w:rsidRPr="00F91CF2">
        <w:rPr>
          <w:rFonts w:ascii="Arial" w:hAnsi="Arial" w:cs="Arial"/>
          <w:b/>
          <w:bCs/>
          <w:color w:val="000000"/>
          <w:sz w:val="18"/>
        </w:rPr>
        <w:t> </w:t>
      </w:r>
      <w:r w:rsidRPr="00FE71AB">
        <w:rPr>
          <w:rFonts w:ascii="Arial" w:hAnsi="Arial" w:cs="Arial"/>
          <w:b/>
          <w:bCs/>
          <w:color w:val="000000"/>
        </w:rPr>
        <w:t>Application Server </w:t>
      </w:r>
      <w:r w:rsidRPr="00FE71AB">
        <w:rPr>
          <w:rFonts w:ascii="Arial" w:hAnsi="Arial" w:cs="Arial"/>
          <w:color w:val="000000"/>
        </w:rPr>
        <w:t>supports </w:t>
      </w:r>
      <w:r w:rsidRPr="00FE71AB">
        <w:rPr>
          <w:rFonts w:ascii="Arial" w:hAnsi="Arial" w:cs="Arial"/>
          <w:b/>
          <w:bCs/>
          <w:color w:val="000000"/>
        </w:rPr>
        <w:t>distributed transaction and EJB</w:t>
      </w:r>
      <w:r w:rsidRPr="00FE71AB">
        <w:rPr>
          <w:rFonts w:ascii="Arial" w:hAnsi="Arial" w:cs="Arial"/>
          <w:color w:val="000000"/>
        </w:rPr>
        <w:t>. While Web Server only supports Servlets and JSP.</w:t>
      </w:r>
    </w:p>
    <w:p w:rsidR="001621A4" w:rsidRPr="00FE71AB"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FE71AB">
        <w:rPr>
          <w:rFonts w:ascii="Arial" w:hAnsi="Arial" w:cs="Arial"/>
          <w:color w:val="000000"/>
        </w:rPr>
        <w:t>2. Application Server can contain web server in them. most of App server e.g. JBoss or WAS has Servlet and JSP container.</w:t>
      </w:r>
    </w:p>
    <w:p w:rsidR="001621A4" w:rsidRPr="00FE71AB"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p>
    <w:p w:rsidR="001621A4" w:rsidRPr="00FE71AB"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FE71AB">
        <w:rPr>
          <w:rFonts w:ascii="Arial" w:hAnsi="Arial" w:cs="Arial"/>
          <w:color w:val="000000"/>
        </w:rPr>
        <w:t>3. Though its not limited to Application Server but they used to provide services like </w:t>
      </w:r>
      <w:r w:rsidRPr="00FE71AB">
        <w:rPr>
          <w:rFonts w:ascii="Arial" w:hAnsi="Arial" w:cs="Arial"/>
          <w:b/>
          <w:bCs/>
          <w:color w:val="000000"/>
        </w:rPr>
        <w:t>Connection pooling</w:t>
      </w:r>
      <w:r w:rsidRPr="00FE71AB">
        <w:rPr>
          <w:rFonts w:ascii="Arial" w:hAnsi="Arial" w:cs="Arial"/>
          <w:color w:val="000000"/>
        </w:rPr>
        <w:t>, </w:t>
      </w:r>
      <w:r w:rsidRPr="00FE71AB">
        <w:rPr>
          <w:rFonts w:ascii="Arial" w:hAnsi="Arial" w:cs="Arial"/>
          <w:b/>
          <w:bCs/>
          <w:color w:val="000000"/>
        </w:rPr>
        <w:t>Transaction management</w:t>
      </w:r>
      <w:r w:rsidRPr="00FE71AB">
        <w:rPr>
          <w:rFonts w:ascii="Arial" w:hAnsi="Arial" w:cs="Arial"/>
          <w:color w:val="000000"/>
        </w:rPr>
        <w:t>, messaging, clustering, load balancing and persistence. Now Apache tomcat also provides connection pooling.</w:t>
      </w:r>
    </w:p>
    <w:p w:rsidR="001621A4" w:rsidRPr="00FE71AB"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p>
    <w:p w:rsidR="001621A4" w:rsidRPr="00FE71AB"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FE71AB">
        <w:rPr>
          <w:rFonts w:ascii="Arial" w:hAnsi="Arial" w:cs="Arial"/>
          <w:color w:val="000000"/>
        </w:rPr>
        <w:t>4. In terms of l</w:t>
      </w:r>
      <w:r w:rsidRPr="00FE71AB">
        <w:rPr>
          <w:rFonts w:ascii="Arial" w:hAnsi="Arial" w:cs="Arial"/>
          <w:i/>
          <w:iCs/>
          <w:color w:val="000000"/>
        </w:rPr>
        <w:t>ogical difference between web server and application server</w:t>
      </w:r>
      <w:r w:rsidRPr="00FE71AB">
        <w:rPr>
          <w:rFonts w:ascii="Arial" w:hAnsi="Arial" w:cs="Arial"/>
          <w:color w:val="000000"/>
        </w:rPr>
        <w:t>. web server is supposed to provide http protocol level service while application server provides support to web service and expose business level service e.g. EJB.</w:t>
      </w:r>
    </w:p>
    <w:p w:rsidR="001621A4" w:rsidRPr="00FE71AB"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p>
    <w:p w:rsidR="001621A4" w:rsidRPr="00FE71AB"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FE71AB">
        <w:rPr>
          <w:rFonts w:ascii="Arial" w:hAnsi="Arial" w:cs="Arial"/>
          <w:color w:val="000000"/>
        </w:rPr>
        <w:t>5. Application server are more heavy than web server in terms of resource utilization.</w:t>
      </w:r>
    </w:p>
    <w:p w:rsidR="001621A4" w:rsidRPr="00F91CF2"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textAlignment w:val="baseline"/>
        <w:rPr>
          <w:rFonts w:ascii="Arial" w:hAnsi="Arial" w:cs="Arial"/>
          <w:color w:val="000000"/>
          <w:sz w:val="20"/>
          <w:szCs w:val="20"/>
          <w:shd w:val="clear" w:color="auto" w:fill="FFFFFF"/>
        </w:rPr>
      </w:pPr>
      <w:r w:rsidRPr="00F91CF2">
        <w:rPr>
          <w:rFonts w:ascii="Arial" w:hAnsi="Arial" w:cs="Arial"/>
          <w:color w:val="000000"/>
        </w:rPr>
        <w:br/>
      </w:r>
      <w:r w:rsidRPr="00F91CF2">
        <w:rPr>
          <w:rFonts w:ascii="Arial" w:hAnsi="Arial" w:cs="Arial"/>
          <w:color w:val="000000"/>
        </w:rPr>
        <w:br/>
      </w:r>
    </w:p>
    <w:p w:rsidR="001621A4" w:rsidRPr="00F91CF2"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textAlignment w:val="baseline"/>
        <w:rPr>
          <w:rFonts w:ascii="Arial" w:hAnsi="Arial" w:cs="Arial"/>
          <w:color w:val="000000"/>
          <w:sz w:val="20"/>
          <w:szCs w:val="20"/>
          <w:shd w:val="clear" w:color="auto" w:fill="FFFFFF"/>
        </w:rPr>
      </w:pPr>
      <w:r w:rsidRPr="00F91CF2">
        <w:rPr>
          <w:rFonts w:ascii="Arial" w:hAnsi="Arial" w:cs="Arial"/>
          <w:color w:val="000000"/>
          <w:sz w:val="20"/>
          <w:szCs w:val="20"/>
          <w:shd w:val="clear" w:color="auto" w:fill="FFFFFF"/>
        </w:rPr>
        <w:t>Q-Classptah vs Path’</w:t>
      </w:r>
    </w:p>
    <w:p w:rsidR="001621A4" w:rsidRPr="00F91CF2"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textAlignment w:val="baseline"/>
        <w:rPr>
          <w:rFonts w:ascii="Arial" w:hAnsi="Arial" w:cs="Arial"/>
          <w:color w:val="000000"/>
          <w:sz w:val="20"/>
          <w:szCs w:val="20"/>
          <w:shd w:val="clear" w:color="auto" w:fill="FFFFFF"/>
        </w:rPr>
      </w:pPr>
      <w:r w:rsidRPr="00F91CF2">
        <w:rPr>
          <w:rFonts w:ascii="Arial" w:hAnsi="Arial" w:cs="Arial"/>
          <w:color w:val="000000"/>
          <w:sz w:val="20"/>
          <w:szCs w:val="20"/>
          <w:shd w:val="clear" w:color="auto" w:fill="FFFFFF"/>
        </w:rPr>
        <w:t>path- where javac.exe is available which compiles the program</w:t>
      </w:r>
    </w:p>
    <w:p w:rsidR="001621A4" w:rsidRPr="00F91CF2"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textAlignment w:val="baseline"/>
        <w:rPr>
          <w:rFonts w:ascii="Arial" w:hAnsi="Arial" w:cs="Arial"/>
          <w:color w:val="000000"/>
          <w:sz w:val="20"/>
          <w:szCs w:val="20"/>
          <w:shd w:val="clear" w:color="auto" w:fill="FFFFFF"/>
        </w:rPr>
      </w:pPr>
      <w:r w:rsidRPr="00F91CF2">
        <w:rPr>
          <w:rFonts w:ascii="Arial" w:hAnsi="Arial" w:cs="Arial"/>
          <w:color w:val="000000"/>
          <w:sz w:val="20"/>
          <w:szCs w:val="20"/>
          <w:shd w:val="clear" w:color="auto" w:fill="FFFFFF"/>
        </w:rPr>
        <w:t>Classpth- find .class file</w:t>
      </w:r>
    </w:p>
    <w:p w:rsidR="001621A4" w:rsidRPr="00F91CF2"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textAlignment w:val="baseline"/>
        <w:rPr>
          <w:rFonts w:ascii="Arial" w:hAnsi="Arial" w:cs="Arial"/>
          <w:b/>
          <w:color w:val="000000"/>
          <w:sz w:val="20"/>
          <w:szCs w:val="20"/>
          <w:shd w:val="clear" w:color="auto" w:fill="FFFFFF"/>
        </w:rPr>
      </w:pPr>
      <w:r w:rsidRPr="00F91CF2">
        <w:rPr>
          <w:rFonts w:ascii="Arial" w:hAnsi="Arial" w:cs="Arial"/>
          <w:b/>
          <w:color w:val="000000"/>
          <w:sz w:val="17"/>
          <w:szCs w:val="17"/>
          <w:shd w:val="clear" w:color="auto" w:fill="FFFFFF"/>
        </w:rPr>
        <w:t>PATH is used by the OS to find executables to run.</w:t>
      </w:r>
      <w:r w:rsidRPr="00F91CF2">
        <w:rPr>
          <w:rStyle w:val="apple-converted-space"/>
          <w:rFonts w:ascii="Arial" w:hAnsi="Arial" w:cs="Arial"/>
          <w:b/>
          <w:color w:val="000000"/>
          <w:sz w:val="17"/>
          <w:szCs w:val="17"/>
          <w:shd w:val="clear" w:color="auto" w:fill="FFFFFF"/>
        </w:rPr>
        <w:t> </w:t>
      </w:r>
      <w:r w:rsidRPr="00F91CF2">
        <w:rPr>
          <w:rFonts w:ascii="Arial" w:hAnsi="Arial" w:cs="Arial"/>
          <w:color w:val="333333"/>
          <w:sz w:val="18"/>
          <w:szCs w:val="18"/>
          <w:shd w:val="clear" w:color="auto" w:fill="FFFFFF"/>
        </w:rPr>
        <w:t>The PATH variable is a</w:t>
      </w:r>
      <w:r w:rsidRPr="00F91CF2">
        <w:rPr>
          <w:rStyle w:val="apple-converted-space"/>
          <w:rFonts w:ascii="Arial" w:hAnsi="Arial" w:cs="Arial"/>
          <w:color w:val="333333"/>
          <w:sz w:val="18"/>
          <w:szCs w:val="18"/>
          <w:shd w:val="clear" w:color="auto" w:fill="FFFFFF"/>
        </w:rPr>
        <w:t> </w:t>
      </w:r>
      <w:r w:rsidRPr="00F91CF2">
        <w:rPr>
          <w:rStyle w:val="Strong"/>
          <w:rFonts w:ascii="Arial" w:hAnsi="Arial" w:cs="Arial"/>
        </w:rPr>
        <w:t>Windows</w:t>
      </w:r>
      <w:r w:rsidRPr="00F91CF2">
        <w:rPr>
          <w:rStyle w:val="apple-converted-space"/>
          <w:rFonts w:ascii="Arial" w:hAnsi="Arial" w:cs="Arial"/>
        </w:rPr>
        <w:t> system variable that Windows uses to find executable files</w:t>
      </w:r>
      <w:r w:rsidRPr="00F91CF2">
        <w:rPr>
          <w:rFonts w:ascii="Arial" w:hAnsi="Arial" w:cs="Arial"/>
          <w:b/>
          <w:color w:val="000000"/>
          <w:sz w:val="17"/>
          <w:szCs w:val="17"/>
        </w:rPr>
        <w:br/>
      </w:r>
      <w:r w:rsidRPr="00F91CF2">
        <w:rPr>
          <w:rFonts w:ascii="Arial" w:hAnsi="Arial" w:cs="Arial"/>
          <w:b/>
          <w:color w:val="000000"/>
          <w:sz w:val="17"/>
          <w:szCs w:val="17"/>
          <w:shd w:val="clear" w:color="auto" w:fill="FFFFFF"/>
        </w:rPr>
        <w:t>CLASSPATH is used by the JVM to find class files to run.</w:t>
      </w:r>
      <w:r w:rsidRPr="00F91CF2">
        <w:rPr>
          <w:rStyle w:val="apple-converted-space"/>
          <w:rFonts w:ascii="Arial" w:hAnsi="Arial" w:cs="Arial"/>
          <w:b/>
          <w:color w:val="000000"/>
          <w:sz w:val="17"/>
          <w:szCs w:val="17"/>
          <w:shd w:val="clear" w:color="auto" w:fill="FFFFFF"/>
        </w:rPr>
        <w:t> </w:t>
      </w:r>
    </w:p>
    <w:p w:rsidR="001621A4" w:rsidRPr="00F91CF2"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textAlignment w:val="baseline"/>
        <w:rPr>
          <w:rFonts w:ascii="Arial" w:hAnsi="Arial" w:cs="Arial"/>
          <w:color w:val="000000"/>
          <w:shd w:val="clear" w:color="auto" w:fill="FFFFFF"/>
        </w:rPr>
      </w:pPr>
      <w:r w:rsidRPr="00F91CF2">
        <w:rPr>
          <w:rStyle w:val="apple-converted-space"/>
          <w:rFonts w:ascii="Arial" w:hAnsi="Arial" w:cs="Arial"/>
          <w:color w:val="000000"/>
          <w:shd w:val="clear" w:color="auto" w:fill="FFFFFF"/>
        </w:rPr>
        <w:t> </w:t>
      </w:r>
      <w:r w:rsidRPr="00F91CF2">
        <w:rPr>
          <w:rFonts w:ascii="Arial" w:hAnsi="Arial" w:cs="Arial"/>
          <w:color w:val="000000"/>
          <w:shd w:val="clear" w:color="auto" w:fill="FFFFFF"/>
        </w:rPr>
        <w:t>Another significant difference between PATH and CLASSPATH is that PATH can not be overridden by any Java settings but CLASSPATH can be overridden by providing command line option</w:t>
      </w:r>
      <w:r w:rsidRPr="00F91CF2">
        <w:rPr>
          <w:rStyle w:val="apple-converted-space"/>
          <w:rFonts w:ascii="Arial" w:hAnsi="Arial" w:cs="Arial"/>
          <w:color w:val="000000"/>
          <w:shd w:val="clear" w:color="auto" w:fill="FFFFFF"/>
        </w:rPr>
        <w:t> </w:t>
      </w:r>
      <w:r w:rsidRPr="00F91CF2">
        <w:rPr>
          <w:rFonts w:ascii="Arial" w:hAnsi="Arial" w:cs="Arial"/>
          <w:color w:val="000000"/>
          <w:shd w:val="clear" w:color="auto" w:fill="FFFFFF"/>
        </w:rPr>
        <w:t>-classpath</w:t>
      </w:r>
      <w:r w:rsidRPr="00F91CF2">
        <w:rPr>
          <w:rStyle w:val="apple-converted-space"/>
          <w:rFonts w:ascii="Arial" w:hAnsi="Arial" w:cs="Arial"/>
          <w:color w:val="000000"/>
          <w:shd w:val="clear" w:color="auto" w:fill="FFFFFF"/>
        </w:rPr>
        <w:t> or </w:t>
      </w:r>
      <w:r w:rsidRPr="00F91CF2">
        <w:rPr>
          <w:rFonts w:ascii="Arial" w:hAnsi="Arial" w:cs="Arial"/>
          <w:color w:val="000000"/>
          <w:shd w:val="clear" w:color="auto" w:fill="FFFFFF"/>
        </w:rPr>
        <w:t>-cp</w:t>
      </w:r>
      <w:r w:rsidRPr="00F91CF2">
        <w:rPr>
          <w:rStyle w:val="apple-converted-space"/>
          <w:rFonts w:ascii="Arial" w:hAnsi="Arial" w:cs="Arial"/>
          <w:color w:val="000000"/>
          <w:shd w:val="clear" w:color="auto" w:fill="FFFFFF"/>
        </w:rPr>
        <w:t> to both "</w:t>
      </w:r>
      <w:r w:rsidRPr="00F91CF2">
        <w:rPr>
          <w:rFonts w:ascii="Arial" w:hAnsi="Arial" w:cs="Arial"/>
          <w:color w:val="000000"/>
          <w:shd w:val="clear" w:color="auto" w:fill="FFFFFF"/>
        </w:rPr>
        <w:t>java" and "javac" commands or by using Class-Path attribute in Manifest file inside JAR</w:t>
      </w:r>
      <w:r w:rsidRPr="00F91CF2">
        <w:rPr>
          <w:rStyle w:val="apple-converted-space"/>
          <w:rFonts w:ascii="Arial" w:hAnsi="Arial" w:cs="Arial"/>
          <w:color w:val="000000"/>
          <w:shd w:val="clear" w:color="auto" w:fill="FFFFFF"/>
        </w:rPr>
        <w:t> </w:t>
      </w:r>
      <w:r w:rsidRPr="00F91CF2">
        <w:rPr>
          <w:rStyle w:val="ilad"/>
          <w:rFonts w:ascii="Arial" w:hAnsi="Arial" w:cs="Arial"/>
          <w:shd w:val="clear" w:color="auto" w:fill="FFFFFF"/>
        </w:rPr>
        <w:t>archive</w:t>
      </w:r>
      <w:r w:rsidRPr="00F91CF2">
        <w:rPr>
          <w:rFonts w:ascii="Arial" w:hAnsi="Arial" w:cs="Arial"/>
          <w:color w:val="000000"/>
          <w:shd w:val="clear" w:color="auto" w:fill="FFFFFF"/>
        </w:rPr>
        <w:t>.</w:t>
      </w:r>
    </w:p>
    <w:p w:rsidR="001621A4" w:rsidRPr="00F91CF2"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textAlignment w:val="baseline"/>
        <w:rPr>
          <w:rFonts w:ascii="Arial" w:hAnsi="Arial" w:cs="Arial"/>
          <w:color w:val="000000"/>
          <w:shd w:val="clear" w:color="auto" w:fill="FFFFFF"/>
        </w:rPr>
      </w:pPr>
      <w:r w:rsidRPr="00F91CF2">
        <w:rPr>
          <w:rFonts w:ascii="Arial" w:hAnsi="Arial" w:cs="Arial"/>
          <w:color w:val="333333"/>
          <w:sz w:val="18"/>
          <w:szCs w:val="18"/>
          <w:shd w:val="clear" w:color="auto" w:fill="FFFFFF"/>
        </w:rPr>
        <w:t>The CLASSPATH variable is a</w:t>
      </w:r>
      <w:r w:rsidRPr="00F91CF2">
        <w:rPr>
          <w:rStyle w:val="apple-converted-space"/>
          <w:rFonts w:ascii="Arial" w:hAnsi="Arial" w:cs="Arial"/>
          <w:color w:val="333333"/>
          <w:sz w:val="18"/>
          <w:szCs w:val="18"/>
          <w:shd w:val="clear" w:color="auto" w:fill="FFFFFF"/>
        </w:rPr>
        <w:t> </w:t>
      </w:r>
      <w:r w:rsidRPr="00F91CF2">
        <w:rPr>
          <w:rStyle w:val="Strong"/>
          <w:rFonts w:ascii="Arial" w:hAnsi="Arial" w:cs="Arial"/>
        </w:rPr>
        <w:t>Java</w:t>
      </w:r>
      <w:r w:rsidRPr="00F91CF2">
        <w:rPr>
          <w:rStyle w:val="apple-converted-space"/>
          <w:rFonts w:ascii="Arial" w:hAnsi="Arial" w:cs="Arial"/>
        </w:rPr>
        <w:t> runtime system variable that Java uses to find class files. When Java tries to load a class, it will lookup its ClassLoader. If the class is not yet loaded, Java tries to find the class in the CLASSPATH variable. Sometimes the CLASSPATH may be appended from the runtime command line directly.</w:t>
      </w:r>
    </w:p>
    <w:p w:rsidR="001621A4" w:rsidRPr="00F91CF2"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textAlignment w:val="baseline"/>
        <w:rPr>
          <w:rFonts w:ascii="Arial" w:hAnsi="Arial" w:cs="Arial"/>
          <w:color w:val="000000"/>
          <w:sz w:val="20"/>
          <w:szCs w:val="20"/>
          <w:shd w:val="clear" w:color="auto" w:fill="FFFFFF"/>
        </w:rPr>
      </w:pPr>
    </w:p>
    <w:p w:rsidR="001621A4" w:rsidRPr="00F91CF2" w:rsidRDefault="001621A4" w:rsidP="001621A4">
      <w:pPr>
        <w:pStyle w:val="Heading4"/>
        <w:pBdr>
          <w:bottom w:val="dotted" w:sz="6" w:space="2" w:color="0C9B7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Arial" w:hAnsi="Arial" w:cs="Arial"/>
          <w:color w:val="0A8464"/>
          <w:spacing w:val="15"/>
          <w:sz w:val="27"/>
          <w:szCs w:val="27"/>
        </w:rPr>
      </w:pPr>
      <w:r w:rsidRPr="00F91CF2">
        <w:rPr>
          <w:rFonts w:ascii="Arial" w:hAnsi="Arial" w:cs="Arial"/>
          <w:color w:val="0A8464"/>
          <w:spacing w:val="15"/>
          <w:sz w:val="27"/>
          <w:szCs w:val="27"/>
        </w:rPr>
        <w:t>4.1  </w:t>
      </w:r>
      <w:r w:rsidRPr="00F91CF2">
        <w:rPr>
          <w:rStyle w:val="font-code"/>
          <w:rFonts w:ascii="Arial" w:hAnsi="Arial" w:cs="Arial"/>
          <w:color w:val="0A8464"/>
          <w:spacing w:val="15"/>
          <w:sz w:val="27"/>
          <w:szCs w:val="27"/>
        </w:rPr>
        <w:t>PATH</w:t>
      </w:r>
    </w:p>
    <w:p w:rsidR="001621A4" w:rsidRPr="00F91CF2" w:rsidRDefault="001621A4" w:rsidP="001621A4">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15" w:lineRule="atLeast"/>
        <w:jc w:val="both"/>
        <w:rPr>
          <w:rFonts w:ascii="Arial" w:hAnsi="Arial" w:cs="Arial"/>
          <w:color w:val="000000"/>
          <w:sz w:val="21"/>
          <w:szCs w:val="21"/>
        </w:rPr>
      </w:pPr>
      <w:r w:rsidRPr="00F91CF2">
        <w:rPr>
          <w:rFonts w:ascii="Arial" w:hAnsi="Arial" w:cs="Arial"/>
          <w:color w:val="000000"/>
          <w:sz w:val="21"/>
          <w:szCs w:val="21"/>
        </w:rPr>
        <w:t>When you launch a program from the command line, the operating system uses the</w:t>
      </w:r>
      <w:r w:rsidRPr="00F91CF2">
        <w:rPr>
          <w:rStyle w:val="apple-converted-space"/>
          <w:rFonts w:ascii="Arial" w:hAnsi="Arial" w:cs="Arial"/>
          <w:color w:val="000000"/>
          <w:sz w:val="21"/>
          <w:szCs w:val="21"/>
        </w:rPr>
        <w:t> </w:t>
      </w:r>
      <w:r w:rsidRPr="00F91CF2">
        <w:rPr>
          <w:rStyle w:val="HTMLCode"/>
          <w:rFonts w:ascii="Arial" w:hAnsi="Arial" w:cs="Arial"/>
          <w:color w:val="000000"/>
        </w:rPr>
        <w:t>PATH</w:t>
      </w:r>
      <w:r w:rsidRPr="00F91CF2">
        <w:rPr>
          <w:rStyle w:val="apple-converted-space"/>
          <w:rFonts w:ascii="Arial" w:hAnsi="Arial" w:cs="Arial"/>
          <w:color w:val="000000"/>
          <w:sz w:val="21"/>
          <w:szCs w:val="21"/>
        </w:rPr>
        <w:t> </w:t>
      </w:r>
      <w:r w:rsidRPr="00F91CF2">
        <w:rPr>
          <w:rFonts w:ascii="Arial" w:hAnsi="Arial" w:cs="Arial"/>
          <w:color w:val="000000"/>
          <w:sz w:val="21"/>
          <w:szCs w:val="21"/>
        </w:rPr>
        <w:t>environment variable to search for the program in your local file system. In other words,</w:t>
      </w:r>
      <w:r w:rsidRPr="00F91CF2">
        <w:rPr>
          <w:rStyle w:val="apple-converted-space"/>
          <w:rFonts w:ascii="Arial" w:hAnsi="Arial" w:cs="Arial"/>
          <w:color w:val="000000"/>
          <w:sz w:val="21"/>
          <w:szCs w:val="21"/>
        </w:rPr>
        <w:t> </w:t>
      </w:r>
      <w:r w:rsidRPr="00F91CF2">
        <w:rPr>
          <w:rStyle w:val="HTMLCode"/>
          <w:rFonts w:ascii="Arial" w:hAnsi="Arial" w:cs="Arial"/>
          <w:color w:val="000000"/>
        </w:rPr>
        <w:t>PATH</w:t>
      </w:r>
      <w:r w:rsidRPr="00F91CF2">
        <w:rPr>
          <w:rStyle w:val="apple-converted-space"/>
          <w:rFonts w:ascii="Arial" w:hAnsi="Arial" w:cs="Arial"/>
          <w:color w:val="000000"/>
          <w:sz w:val="21"/>
          <w:szCs w:val="21"/>
        </w:rPr>
        <w:t> </w:t>
      </w:r>
      <w:r w:rsidRPr="00F91CF2">
        <w:rPr>
          <w:rFonts w:ascii="Arial" w:hAnsi="Arial" w:cs="Arial"/>
          <w:color w:val="000000"/>
          <w:sz w:val="21"/>
          <w:szCs w:val="21"/>
        </w:rPr>
        <w:t>maintains</w:t>
      </w:r>
      <w:r w:rsidRPr="00F91CF2">
        <w:rPr>
          <w:rStyle w:val="apple-converted-space"/>
          <w:rFonts w:ascii="Arial" w:hAnsi="Arial" w:cs="Arial"/>
          <w:color w:val="000000"/>
          <w:sz w:val="21"/>
          <w:szCs w:val="21"/>
        </w:rPr>
        <w:t> </w:t>
      </w:r>
      <w:r w:rsidRPr="00F91CF2">
        <w:rPr>
          <w:rStyle w:val="Emphasis"/>
          <w:rFonts w:ascii="Arial" w:hAnsi="Arial" w:cs="Arial"/>
          <w:color w:val="000000"/>
          <w:sz w:val="21"/>
          <w:szCs w:val="21"/>
        </w:rPr>
        <w:t>a list of directories for searching executable programs</w:t>
      </w:r>
      <w:r w:rsidRPr="00F91CF2">
        <w:rPr>
          <w:rFonts w:ascii="Arial" w:hAnsi="Arial" w:cs="Arial"/>
          <w:color w:val="000000"/>
          <w:sz w:val="21"/>
          <w:szCs w:val="21"/>
        </w:rPr>
        <w:t>.</w:t>
      </w:r>
    </w:p>
    <w:p w:rsidR="001621A4" w:rsidRPr="00F91CF2"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textAlignment w:val="baseline"/>
        <w:rPr>
          <w:rFonts w:ascii="Arial" w:hAnsi="Arial" w:cs="Arial"/>
          <w:color w:val="000000"/>
          <w:sz w:val="20"/>
          <w:szCs w:val="20"/>
          <w:shd w:val="clear" w:color="auto" w:fill="FFFFFF"/>
        </w:rPr>
      </w:pPr>
    </w:p>
    <w:p w:rsidR="001621A4" w:rsidRPr="00F91CF2"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jc w:val="both"/>
        <w:textAlignment w:val="baseline"/>
        <w:rPr>
          <w:rFonts w:ascii="Arial" w:hAnsi="Arial" w:cs="Arial"/>
          <w:color w:val="000000"/>
          <w:sz w:val="20"/>
          <w:szCs w:val="20"/>
          <w:shd w:val="clear" w:color="auto" w:fill="FFFFFF"/>
        </w:rPr>
      </w:pPr>
      <w:r w:rsidRPr="00F91CF2">
        <w:rPr>
          <w:rFonts w:ascii="Arial" w:hAnsi="Arial" w:cs="Arial"/>
          <w:color w:val="000000"/>
          <w:sz w:val="20"/>
          <w:szCs w:val="20"/>
          <w:shd w:val="clear" w:color="auto" w:fill="FFFFFF"/>
        </w:rPr>
        <w:t>Q- Jar war ear</w:t>
      </w:r>
    </w:p>
    <w:p w:rsidR="001621A4" w:rsidRPr="00F91CF2"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jc w:val="both"/>
        <w:textAlignment w:val="baseline"/>
        <w:rPr>
          <w:rFonts w:ascii="Arial" w:hAnsi="Arial" w:cs="Arial"/>
          <w:color w:val="000000"/>
          <w:sz w:val="20"/>
          <w:szCs w:val="20"/>
          <w:shd w:val="clear" w:color="auto" w:fill="FFFFFF"/>
        </w:rPr>
      </w:pPr>
      <w:r w:rsidRPr="00F91CF2">
        <w:rPr>
          <w:rFonts w:ascii="Arial" w:hAnsi="Arial" w:cs="Arial"/>
          <w:color w:val="000000"/>
          <w:sz w:val="20"/>
          <w:szCs w:val="20"/>
          <w:shd w:val="clear" w:color="auto" w:fill="FFFFFF"/>
        </w:rPr>
        <w:t>Jar- only .class file</w:t>
      </w:r>
    </w:p>
    <w:p w:rsidR="001621A4" w:rsidRPr="00F91CF2"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jc w:val="both"/>
        <w:textAlignment w:val="baseline"/>
        <w:rPr>
          <w:rFonts w:ascii="Arial" w:hAnsi="Arial" w:cs="Arial"/>
          <w:color w:val="000000"/>
          <w:sz w:val="20"/>
          <w:szCs w:val="20"/>
          <w:shd w:val="clear" w:color="auto" w:fill="FFFFFF"/>
        </w:rPr>
      </w:pPr>
      <w:r w:rsidRPr="00F91CF2">
        <w:rPr>
          <w:rFonts w:ascii="Arial" w:hAnsi="Arial" w:cs="Arial"/>
          <w:color w:val="000000"/>
          <w:sz w:val="20"/>
          <w:szCs w:val="20"/>
          <w:shd w:val="clear" w:color="auto" w:fill="FFFFFF"/>
        </w:rPr>
        <w:t>War – web application jsp servelet , html, js, css etc</w:t>
      </w:r>
    </w:p>
    <w:p w:rsidR="001621A4" w:rsidRPr="00F91CF2"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jc w:val="both"/>
        <w:textAlignment w:val="baseline"/>
        <w:rPr>
          <w:rFonts w:ascii="Arial" w:hAnsi="Arial" w:cs="Arial"/>
          <w:color w:val="000000"/>
          <w:sz w:val="20"/>
          <w:szCs w:val="20"/>
          <w:shd w:val="clear" w:color="auto" w:fill="FFFFFF"/>
        </w:rPr>
      </w:pPr>
      <w:r w:rsidRPr="00F91CF2">
        <w:rPr>
          <w:rFonts w:ascii="Arial" w:hAnsi="Arial" w:cs="Arial"/>
          <w:color w:val="000000"/>
          <w:sz w:val="20"/>
          <w:szCs w:val="20"/>
          <w:shd w:val="clear" w:color="auto" w:fill="FFFFFF"/>
        </w:rPr>
        <w:t>Ear – Enterprise application EJB, JMS, servelet , jsp</w:t>
      </w:r>
    </w:p>
    <w:p w:rsidR="001621A4" w:rsidRPr="00F91CF2"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jc w:val="both"/>
        <w:textAlignment w:val="baseline"/>
        <w:rPr>
          <w:rFonts w:ascii="Arial" w:hAnsi="Arial" w:cs="Arial"/>
          <w:color w:val="000000"/>
          <w:sz w:val="20"/>
          <w:szCs w:val="20"/>
          <w:shd w:val="clear" w:color="auto" w:fill="FFFFFF"/>
        </w:rPr>
      </w:pPr>
    </w:p>
    <w:p w:rsidR="001621A4" w:rsidRPr="00F91CF2"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jc w:val="both"/>
        <w:textAlignment w:val="baseline"/>
        <w:rPr>
          <w:rFonts w:ascii="Arial" w:hAnsi="Arial" w:cs="Arial"/>
          <w:color w:val="000000"/>
          <w:sz w:val="20"/>
          <w:szCs w:val="20"/>
          <w:shd w:val="clear" w:color="auto" w:fill="FFFFFF"/>
        </w:rPr>
      </w:pPr>
      <w:r w:rsidRPr="00F91CF2">
        <w:rPr>
          <w:rFonts w:ascii="Arial" w:hAnsi="Arial" w:cs="Arial"/>
          <w:color w:val="000000"/>
          <w:sz w:val="20"/>
          <w:szCs w:val="20"/>
          <w:shd w:val="clear" w:color="auto" w:fill="FFFFFF"/>
        </w:rPr>
        <w:t>Q- JDK= Jre + JVM</w:t>
      </w:r>
    </w:p>
    <w:p w:rsidR="001621A4" w:rsidRPr="00F91CF2"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jc w:val="both"/>
        <w:textAlignment w:val="baseline"/>
        <w:rPr>
          <w:rFonts w:ascii="Arial" w:hAnsi="Arial" w:cs="Arial"/>
          <w:color w:val="000000"/>
          <w:sz w:val="20"/>
          <w:szCs w:val="20"/>
          <w:shd w:val="clear" w:color="auto" w:fill="FFFFFF"/>
        </w:rPr>
      </w:pPr>
    </w:p>
    <w:p w:rsidR="001621A4" w:rsidRDefault="001621A4" w:rsidP="001621A4">
      <w:pPr>
        <w:pStyle w:val="Heading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watch-title"/>
          <w:rFonts w:ascii="Arial" w:hAnsi="Arial" w:cs="Arial"/>
          <w:b w:val="0"/>
          <w:bCs w:val="0"/>
          <w:color w:val="222222"/>
          <w:sz w:val="36"/>
          <w:szCs w:val="36"/>
          <w:bdr w:val="none" w:sz="0" w:space="0" w:color="auto" w:frame="1"/>
        </w:rPr>
      </w:pPr>
      <w:r w:rsidRPr="00F91CF2">
        <w:rPr>
          <w:rStyle w:val="watch-title"/>
          <w:rFonts w:ascii="Arial" w:hAnsi="Arial" w:cs="Arial"/>
          <w:b w:val="0"/>
          <w:bCs w:val="0"/>
          <w:color w:val="222222"/>
          <w:sz w:val="36"/>
          <w:szCs w:val="36"/>
          <w:bdr w:val="none" w:sz="0" w:space="0" w:color="auto" w:frame="1"/>
        </w:rPr>
        <w:t>Difference between Exception and Error</w:t>
      </w:r>
    </w:p>
    <w:p w:rsidR="000B1915" w:rsidRPr="000B1915" w:rsidRDefault="000B1915" w:rsidP="001621A4">
      <w:pPr>
        <w:pStyle w:val="Heading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Arial" w:hAnsi="Arial" w:cs="Arial"/>
          <w:b w:val="0"/>
          <w:bCs w:val="0"/>
          <w:color w:val="222222"/>
          <w:sz w:val="20"/>
          <w:szCs w:val="20"/>
        </w:rPr>
      </w:pPr>
      <w:r w:rsidRPr="000B1915">
        <w:rPr>
          <w:rFonts w:ascii="Arial" w:hAnsi="Arial" w:cs="Arial"/>
          <w:color w:val="545454"/>
          <w:sz w:val="20"/>
          <w:szCs w:val="20"/>
          <w:shd w:val="clear" w:color="auto" w:fill="FFFFFF"/>
        </w:rPr>
        <w:t>: An</w:t>
      </w:r>
      <w:r w:rsidRPr="000B1915">
        <w:rPr>
          <w:rStyle w:val="apple-converted-space"/>
          <w:rFonts w:ascii="Arial" w:hAnsi="Arial" w:cs="Arial"/>
          <w:color w:val="545454"/>
          <w:sz w:val="20"/>
          <w:szCs w:val="20"/>
          <w:shd w:val="clear" w:color="auto" w:fill="FFFFFF"/>
        </w:rPr>
        <w:t> </w:t>
      </w:r>
      <w:r w:rsidRPr="000B1915">
        <w:rPr>
          <w:rStyle w:val="Emphasis"/>
          <w:rFonts w:ascii="Arial" w:hAnsi="Arial" w:cs="Arial"/>
          <w:b w:val="0"/>
          <w:bCs w:val="0"/>
          <w:i w:val="0"/>
          <w:iCs w:val="0"/>
          <w:color w:val="6A6A6A"/>
          <w:sz w:val="20"/>
          <w:szCs w:val="20"/>
          <w:shd w:val="clear" w:color="auto" w:fill="FFFFFF"/>
        </w:rPr>
        <w:t>exception</w:t>
      </w:r>
      <w:r w:rsidRPr="000B1915">
        <w:rPr>
          <w:rStyle w:val="apple-converted-space"/>
          <w:rFonts w:ascii="Arial" w:hAnsi="Arial" w:cs="Arial"/>
          <w:color w:val="545454"/>
          <w:sz w:val="20"/>
          <w:szCs w:val="20"/>
          <w:shd w:val="clear" w:color="auto" w:fill="FFFFFF"/>
        </w:rPr>
        <w:t> </w:t>
      </w:r>
      <w:r w:rsidRPr="000B1915">
        <w:rPr>
          <w:rFonts w:ascii="Arial" w:hAnsi="Arial" w:cs="Arial"/>
          <w:color w:val="545454"/>
          <w:sz w:val="20"/>
          <w:szCs w:val="20"/>
          <w:shd w:val="clear" w:color="auto" w:fill="FFFFFF"/>
        </w:rPr>
        <w:t>is an event, which occurs during the execution of a program, that disrupts the normal flow of the program's instructions.</w:t>
      </w:r>
    </w:p>
    <w:p w:rsidR="001621A4" w:rsidRPr="00F91CF2" w:rsidRDefault="00FC1657" w:rsidP="001621A4">
      <w:pPr>
        <w:tabs>
          <w:tab w:val="left" w:pos="2748"/>
          <w:tab w:val="left" w:pos="3664"/>
          <w:tab w:val="left" w:pos="4580"/>
          <w:tab w:val="left" w:pos="5496"/>
          <w:tab w:val="left" w:pos="6412"/>
          <w:tab w:val="left" w:pos="6825"/>
          <w:tab w:val="left" w:pos="7328"/>
          <w:tab w:val="left" w:pos="8244"/>
          <w:tab w:val="left" w:pos="9160"/>
          <w:tab w:val="left" w:pos="10076"/>
          <w:tab w:val="left" w:pos="10992"/>
          <w:tab w:val="left" w:pos="11908"/>
          <w:tab w:val="left" w:pos="12824"/>
          <w:tab w:val="left" w:pos="13740"/>
          <w:tab w:val="left" w:pos="14656"/>
        </w:tabs>
        <w:spacing w:line="267" w:lineRule="atLeast"/>
        <w:jc w:val="both"/>
        <w:textAlignment w:val="baseline"/>
        <w:rPr>
          <w:rFonts w:ascii="Arial" w:hAnsi="Arial" w:cs="Arial"/>
          <w:color w:val="000000"/>
          <w:sz w:val="20"/>
          <w:szCs w:val="20"/>
        </w:rPr>
      </w:pPr>
      <w:hyperlink r:id="rId90" w:history="1">
        <w:r w:rsidR="001621A4" w:rsidRPr="00F91CF2">
          <w:rPr>
            <w:rStyle w:val="Hyperlink"/>
            <w:rFonts w:ascii="Arial" w:hAnsi="Arial" w:cs="Arial"/>
            <w:color w:val="000000"/>
            <w:sz w:val="20"/>
            <w:szCs w:val="20"/>
          </w:rPr>
          <w:tab/>
        </w:r>
        <w:r w:rsidR="001621A4" w:rsidRPr="00F91CF2">
          <w:rPr>
            <w:rStyle w:val="Hyperlink"/>
            <w:rFonts w:ascii="Arial" w:hAnsi="Arial" w:cs="Arial"/>
            <w:color w:val="000000"/>
            <w:sz w:val="20"/>
            <w:szCs w:val="20"/>
          </w:rPr>
          <w:tab/>
        </w:r>
        <w:r w:rsidR="001621A4" w:rsidRPr="00F91CF2">
          <w:rPr>
            <w:rStyle w:val="Hyperlink"/>
            <w:rFonts w:ascii="Arial" w:hAnsi="Arial" w:cs="Arial"/>
            <w:color w:val="000000"/>
            <w:sz w:val="20"/>
            <w:szCs w:val="20"/>
          </w:rPr>
          <w:tab/>
        </w:r>
        <w:r w:rsidR="001621A4" w:rsidRPr="00F91CF2">
          <w:rPr>
            <w:rStyle w:val="Hyperlink"/>
            <w:rFonts w:ascii="Arial" w:hAnsi="Arial" w:cs="Arial"/>
            <w:color w:val="000000"/>
            <w:sz w:val="20"/>
            <w:szCs w:val="20"/>
          </w:rPr>
          <w:tab/>
        </w:r>
        <w:r w:rsidR="001621A4" w:rsidRPr="00F91CF2">
          <w:rPr>
            <w:rStyle w:val="Hyperlink"/>
            <w:rFonts w:ascii="Arial" w:hAnsi="Arial" w:cs="Arial"/>
            <w:color w:val="000000"/>
            <w:sz w:val="20"/>
            <w:szCs w:val="20"/>
          </w:rPr>
          <w:tab/>
        </w:r>
        <w:r w:rsidR="001621A4" w:rsidRPr="00F91CF2">
          <w:rPr>
            <w:rStyle w:val="Hyperlink"/>
            <w:rFonts w:ascii="Arial" w:hAnsi="Arial" w:cs="Arial"/>
            <w:color w:val="000000"/>
            <w:sz w:val="20"/>
            <w:szCs w:val="20"/>
          </w:rPr>
          <w:tab/>
        </w:r>
        <w:r w:rsidR="001621A4" w:rsidRPr="00F91CF2">
          <w:rPr>
            <w:rFonts w:ascii="Arial" w:hAnsi="Arial" w:cs="Arial"/>
            <w:color w:val="167AC6"/>
            <w:sz w:val="2"/>
            <w:szCs w:val="2"/>
            <w:bdr w:val="none" w:sz="0" w:space="0" w:color="auto" w:frame="1"/>
          </w:rPr>
          <w:br/>
        </w:r>
      </w:hyperlink>
      <w:r w:rsidR="009A3D59" w:rsidRPr="00F91CF2">
        <w:rPr>
          <w:rFonts w:ascii="Arial" w:hAnsi="Arial" w:cs="Arial"/>
          <w:color w:val="000000"/>
          <w:sz w:val="20"/>
          <w:szCs w:val="20"/>
        </w:rPr>
        <w:t>Exception</w:t>
      </w:r>
      <w:r w:rsidR="001621A4" w:rsidRPr="00F91CF2">
        <w:rPr>
          <w:rFonts w:ascii="Arial" w:hAnsi="Arial" w:cs="Arial"/>
          <w:color w:val="000000"/>
          <w:sz w:val="20"/>
          <w:szCs w:val="20"/>
        </w:rPr>
        <w:t xml:space="preserve"> are recoverable but Error not</w:t>
      </w:r>
    </w:p>
    <w:p w:rsidR="001621A4" w:rsidRPr="00F91CF2"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jc w:val="both"/>
        <w:textAlignment w:val="baseline"/>
        <w:rPr>
          <w:rFonts w:ascii="Arial" w:hAnsi="Arial" w:cs="Arial"/>
          <w:color w:val="000000"/>
          <w:sz w:val="20"/>
          <w:szCs w:val="20"/>
          <w:shd w:val="clear" w:color="auto" w:fill="FFFFFF"/>
        </w:rPr>
      </w:pPr>
      <w:r w:rsidRPr="00F91CF2">
        <w:rPr>
          <w:rFonts w:ascii="Arial" w:hAnsi="Arial" w:cs="Arial"/>
          <w:color w:val="000000"/>
          <w:sz w:val="20"/>
          <w:szCs w:val="20"/>
        </w:rPr>
        <w:t>Exception are caused by our program but error not</w:t>
      </w:r>
    </w:p>
    <w:p w:rsidR="001621A4" w:rsidRPr="00F91CF2"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jc w:val="both"/>
        <w:textAlignment w:val="baseline"/>
        <w:rPr>
          <w:rFonts w:ascii="Arial" w:hAnsi="Arial" w:cs="Arial"/>
          <w:color w:val="222222"/>
          <w:sz w:val="23"/>
        </w:rPr>
      </w:pPr>
      <w:r w:rsidRPr="00F91CF2">
        <w:rPr>
          <w:rFonts w:ascii="Arial" w:hAnsi="Arial" w:cs="Arial"/>
          <w:b/>
          <w:bCs/>
          <w:color w:val="222222"/>
          <w:sz w:val="23"/>
        </w:rPr>
        <w:t>Errors</w:t>
      </w:r>
      <w:r w:rsidRPr="00F91CF2">
        <w:rPr>
          <w:rFonts w:ascii="Arial" w:hAnsi="Arial" w:cs="Arial"/>
          <w:color w:val="222222"/>
          <w:sz w:val="23"/>
        </w:rPr>
        <w:t> </w:t>
      </w:r>
      <w:r w:rsidRPr="00F91CF2">
        <w:rPr>
          <w:rFonts w:ascii="Arial" w:hAnsi="Arial" w:cs="Arial"/>
          <w:color w:val="222222"/>
          <w:sz w:val="23"/>
          <w:szCs w:val="23"/>
          <w:shd w:val="clear" w:color="auto" w:fill="FFFFFF"/>
        </w:rPr>
        <w:t>are also unchecked exception &amp; the programmer is not required to do anything with these. In fact it is a bad idea to use a</w:t>
      </w:r>
      <w:r w:rsidRPr="00F91CF2">
        <w:rPr>
          <w:rFonts w:ascii="Arial" w:hAnsi="Arial" w:cs="Arial"/>
          <w:color w:val="222222"/>
          <w:sz w:val="23"/>
        </w:rPr>
        <w:t> </w:t>
      </w:r>
    </w:p>
    <w:p w:rsidR="001621A4" w:rsidRPr="00F91CF2"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jc w:val="both"/>
        <w:textAlignment w:val="baseline"/>
        <w:rPr>
          <w:rFonts w:ascii="Arial" w:hAnsi="Arial" w:cs="Arial"/>
          <w:color w:val="222222"/>
          <w:sz w:val="23"/>
          <w:szCs w:val="23"/>
          <w:shd w:val="clear" w:color="auto" w:fill="FFFFFF"/>
        </w:rPr>
      </w:pPr>
      <w:r w:rsidRPr="00F91CF2">
        <w:rPr>
          <w:rFonts w:ascii="Arial" w:hAnsi="Arial" w:cs="Arial"/>
          <w:color w:val="222222"/>
          <w:sz w:val="20"/>
        </w:rPr>
        <w:lastRenderedPageBreak/>
        <w:t>Try-catch</w:t>
      </w:r>
      <w:r w:rsidRPr="00F91CF2">
        <w:rPr>
          <w:rFonts w:ascii="Arial" w:hAnsi="Arial" w:cs="Arial"/>
          <w:color w:val="222222"/>
          <w:sz w:val="23"/>
        </w:rPr>
        <w:t> </w:t>
      </w:r>
      <w:r w:rsidRPr="00F91CF2">
        <w:rPr>
          <w:rFonts w:ascii="Arial" w:hAnsi="Arial" w:cs="Arial"/>
          <w:color w:val="222222"/>
          <w:sz w:val="23"/>
          <w:szCs w:val="23"/>
          <w:shd w:val="clear" w:color="auto" w:fill="FFFFFF"/>
        </w:rPr>
        <w:t xml:space="preserve">clause for Errors. Most often, recovery from an Error is not possible &amp; the program should be allowed to terminate. </w:t>
      </w:r>
    </w:p>
    <w:p w:rsidR="001621A4"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jc w:val="both"/>
        <w:textAlignment w:val="baseline"/>
        <w:rPr>
          <w:rFonts w:ascii="Arial" w:hAnsi="Arial" w:cs="Arial"/>
          <w:b/>
          <w:color w:val="222222"/>
          <w:sz w:val="23"/>
          <w:szCs w:val="23"/>
          <w:shd w:val="clear" w:color="auto" w:fill="FFFFFF"/>
        </w:rPr>
      </w:pPr>
      <w:r w:rsidRPr="00F91CF2">
        <w:rPr>
          <w:rFonts w:ascii="Arial" w:hAnsi="Arial" w:cs="Arial"/>
          <w:b/>
          <w:color w:val="222222"/>
          <w:sz w:val="23"/>
          <w:szCs w:val="23"/>
          <w:shd w:val="clear" w:color="auto" w:fill="FFFFFF"/>
        </w:rPr>
        <w:t>Examples include</w:t>
      </w:r>
      <w:r w:rsidRPr="00F91CF2">
        <w:rPr>
          <w:rFonts w:ascii="Arial" w:hAnsi="Arial" w:cs="Arial"/>
          <w:b/>
          <w:color w:val="222222"/>
          <w:sz w:val="23"/>
        </w:rPr>
        <w:t> </w:t>
      </w:r>
      <w:r w:rsidRPr="00F91CF2">
        <w:rPr>
          <w:rFonts w:ascii="Arial" w:hAnsi="Arial" w:cs="Arial"/>
          <w:b/>
          <w:color w:val="222222"/>
          <w:sz w:val="20"/>
        </w:rPr>
        <w:t>OutOfMemoryError</w:t>
      </w:r>
      <w:r w:rsidRPr="00F91CF2">
        <w:rPr>
          <w:rFonts w:ascii="Arial" w:hAnsi="Arial" w:cs="Arial"/>
          <w:b/>
          <w:color w:val="222222"/>
          <w:sz w:val="23"/>
          <w:szCs w:val="23"/>
          <w:shd w:val="clear" w:color="auto" w:fill="FFFFFF"/>
        </w:rPr>
        <w:t>,</w:t>
      </w:r>
      <w:r w:rsidRPr="00F91CF2">
        <w:rPr>
          <w:rFonts w:ascii="Arial" w:hAnsi="Arial" w:cs="Arial"/>
          <w:b/>
          <w:color w:val="222222"/>
          <w:sz w:val="23"/>
        </w:rPr>
        <w:t> </w:t>
      </w:r>
      <w:r w:rsidRPr="00F91CF2">
        <w:rPr>
          <w:rFonts w:ascii="Arial" w:hAnsi="Arial" w:cs="Arial"/>
          <w:b/>
          <w:color w:val="222222"/>
          <w:sz w:val="20"/>
        </w:rPr>
        <w:t>StackOverflowError</w:t>
      </w:r>
      <w:r w:rsidRPr="00F91CF2">
        <w:rPr>
          <w:rFonts w:ascii="Arial" w:hAnsi="Arial" w:cs="Arial"/>
          <w:b/>
          <w:color w:val="222222"/>
          <w:sz w:val="23"/>
          <w:szCs w:val="23"/>
          <w:shd w:val="clear" w:color="auto" w:fill="FFFFFF"/>
        </w:rPr>
        <w:t>, etc.</w:t>
      </w:r>
    </w:p>
    <w:p w:rsidR="002A1762" w:rsidRDefault="002A1762"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jc w:val="both"/>
        <w:textAlignment w:val="baseline"/>
        <w:rPr>
          <w:rFonts w:ascii="Arial" w:hAnsi="Arial" w:cs="Arial"/>
          <w:b/>
          <w:color w:val="222222"/>
          <w:sz w:val="23"/>
          <w:szCs w:val="23"/>
          <w:shd w:val="clear" w:color="auto" w:fill="FFFFFF"/>
        </w:rPr>
      </w:pPr>
    </w:p>
    <w:p w:rsidR="00B6656C" w:rsidRDefault="00506B98"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jc w:val="both"/>
        <w:textAlignment w:val="baseline"/>
        <w:rPr>
          <w:rFonts w:ascii="Arial" w:hAnsi="Arial" w:cs="Arial"/>
          <w:b/>
          <w:color w:val="222222"/>
          <w:sz w:val="23"/>
          <w:szCs w:val="23"/>
          <w:shd w:val="clear" w:color="auto" w:fill="FFFFFF"/>
        </w:rPr>
      </w:pPr>
      <w:r>
        <w:rPr>
          <w:noProof/>
        </w:rPr>
        <w:drawing>
          <wp:inline distT="0" distB="0" distL="0" distR="0">
            <wp:extent cx="5731510" cy="2551818"/>
            <wp:effectExtent l="19050" t="0" r="2540" b="0"/>
            <wp:docPr id="4" name="Picture 13" descr="http://3.bp.blogspot.com/-3rMBRaMlfSc/Vc8L5d0M1cI/AAAAAAAAAcE/tqCAMXrlKh0/s1600/Error%2Bvs%2B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3.bp.blogspot.com/-3rMBRaMlfSc/Vc8L5d0M1cI/AAAAAAAAAcE/tqCAMXrlKh0/s1600/Error%2Bvs%2BException.png"/>
                    <pic:cNvPicPr>
                      <a:picLocks noChangeAspect="1" noChangeArrowheads="1"/>
                    </pic:cNvPicPr>
                  </pic:nvPicPr>
                  <pic:blipFill>
                    <a:blip r:embed="rId91"/>
                    <a:srcRect/>
                    <a:stretch>
                      <a:fillRect/>
                    </a:stretch>
                  </pic:blipFill>
                  <pic:spPr bwMode="auto">
                    <a:xfrm>
                      <a:off x="0" y="0"/>
                      <a:ext cx="5731510" cy="2551818"/>
                    </a:xfrm>
                    <a:prstGeom prst="rect">
                      <a:avLst/>
                    </a:prstGeom>
                    <a:noFill/>
                    <a:ln w="9525">
                      <a:noFill/>
                      <a:miter lim="800000"/>
                      <a:headEnd/>
                      <a:tailEnd/>
                    </a:ln>
                  </pic:spPr>
                </pic:pic>
              </a:graphicData>
            </a:graphic>
          </wp:inline>
        </w:drawing>
      </w:r>
    </w:p>
    <w:p w:rsidR="00506B98" w:rsidRDefault="00506B98" w:rsidP="00506B98">
      <w:pPr>
        <w:pStyle w:val="Heading2"/>
        <w:shd w:val="clear" w:color="auto" w:fill="FFFFFF"/>
        <w:spacing w:line="288" w:lineRule="atLeast"/>
        <w:textAlignment w:val="baseline"/>
        <w:rPr>
          <w:rFonts w:ascii="Trebuchet MS" w:hAnsi="Trebuchet MS"/>
          <w:b w:val="0"/>
          <w:bCs w:val="0"/>
          <w:color w:val="444444"/>
          <w:sz w:val="41"/>
          <w:szCs w:val="41"/>
        </w:rPr>
      </w:pPr>
      <w:r>
        <w:rPr>
          <w:rFonts w:ascii="Trebuchet MS" w:hAnsi="Trebuchet MS"/>
          <w:b w:val="0"/>
          <w:bCs w:val="0"/>
          <w:color w:val="444444"/>
          <w:sz w:val="41"/>
          <w:szCs w:val="41"/>
        </w:rPr>
        <w:t>Error Vs Exception In Java :</w:t>
      </w:r>
    </w:p>
    <w:p w:rsidR="00506B98" w:rsidRDefault="00506B98" w:rsidP="00506B98">
      <w:pPr>
        <w:pStyle w:val="NormalWeb"/>
        <w:shd w:val="clear" w:color="auto" w:fill="FFFFFF"/>
        <w:spacing w:before="0" w:after="0"/>
        <w:textAlignment w:val="baseline"/>
        <w:rPr>
          <w:rFonts w:ascii="Trebuchet MS" w:hAnsi="Trebuchet MS"/>
          <w:color w:val="444444"/>
          <w:sz w:val="21"/>
          <w:szCs w:val="21"/>
        </w:rPr>
      </w:pPr>
      <w:r>
        <w:rPr>
          <w:rFonts w:ascii="Trebuchet MS" w:hAnsi="Trebuchet MS"/>
          <w:color w:val="444444"/>
          <w:sz w:val="21"/>
          <w:szCs w:val="21"/>
        </w:rPr>
        <w:t>1) Recovering from</w:t>
      </w:r>
      <w:r>
        <w:rPr>
          <w:rStyle w:val="apple-converted-space"/>
          <w:rFonts w:ascii="Trebuchet MS" w:hAnsi="Trebuchet MS"/>
          <w:color w:val="444444"/>
          <w:sz w:val="21"/>
          <w:szCs w:val="21"/>
        </w:rPr>
        <w:t> </w:t>
      </w:r>
      <w:r>
        <w:rPr>
          <w:rStyle w:val="Strong"/>
          <w:rFonts w:ascii="Trebuchet MS" w:hAnsi="Trebuchet MS"/>
          <w:color w:val="444444"/>
          <w:sz w:val="21"/>
          <w:szCs w:val="21"/>
          <w:bdr w:val="none" w:sz="0" w:space="0" w:color="auto" w:frame="1"/>
        </w:rPr>
        <w:t>Error</w:t>
      </w:r>
      <w:r>
        <w:rPr>
          <w:rStyle w:val="apple-converted-space"/>
          <w:rFonts w:ascii="Trebuchet MS" w:hAnsi="Trebuchet MS"/>
          <w:color w:val="444444"/>
          <w:sz w:val="21"/>
          <w:szCs w:val="21"/>
        </w:rPr>
        <w:t> </w:t>
      </w:r>
      <w:r>
        <w:rPr>
          <w:rFonts w:ascii="Trebuchet MS" w:hAnsi="Trebuchet MS"/>
          <w:color w:val="444444"/>
          <w:sz w:val="21"/>
          <w:szCs w:val="21"/>
        </w:rPr>
        <w:t>is not possible. The only solution to errors is to terminate the execution. Where as you can recover from</w:t>
      </w:r>
      <w:r>
        <w:rPr>
          <w:rStyle w:val="apple-converted-space"/>
          <w:rFonts w:ascii="Trebuchet MS" w:hAnsi="Trebuchet MS"/>
          <w:color w:val="444444"/>
          <w:sz w:val="21"/>
          <w:szCs w:val="21"/>
        </w:rPr>
        <w:t> </w:t>
      </w:r>
      <w:r>
        <w:rPr>
          <w:rStyle w:val="Strong"/>
          <w:rFonts w:ascii="Trebuchet MS" w:hAnsi="Trebuchet MS"/>
          <w:color w:val="444444"/>
          <w:sz w:val="21"/>
          <w:szCs w:val="21"/>
          <w:bdr w:val="none" w:sz="0" w:space="0" w:color="auto" w:frame="1"/>
        </w:rPr>
        <w:t>Exception</w:t>
      </w:r>
      <w:r>
        <w:rPr>
          <w:rStyle w:val="apple-converted-space"/>
          <w:rFonts w:ascii="Trebuchet MS" w:hAnsi="Trebuchet MS"/>
          <w:color w:val="444444"/>
          <w:sz w:val="21"/>
          <w:szCs w:val="21"/>
        </w:rPr>
        <w:t> </w:t>
      </w:r>
      <w:r>
        <w:rPr>
          <w:rFonts w:ascii="Trebuchet MS" w:hAnsi="Trebuchet MS"/>
          <w:color w:val="444444"/>
          <w:sz w:val="21"/>
          <w:szCs w:val="21"/>
        </w:rPr>
        <w:t>by using either try-catch blocks or throwing exception back to caller.</w:t>
      </w:r>
    </w:p>
    <w:p w:rsidR="00B6656C" w:rsidRDefault="00506B98" w:rsidP="00861EDF">
      <w:pPr>
        <w:pStyle w:val="NormalWeb"/>
        <w:shd w:val="clear" w:color="auto" w:fill="FFFFFF"/>
        <w:spacing w:before="0" w:after="0"/>
        <w:textAlignment w:val="baseline"/>
        <w:rPr>
          <w:rFonts w:ascii="Trebuchet MS" w:hAnsi="Trebuchet MS"/>
          <w:color w:val="444444"/>
          <w:sz w:val="21"/>
          <w:szCs w:val="21"/>
        </w:rPr>
      </w:pPr>
      <w:r>
        <w:rPr>
          <w:rFonts w:ascii="Trebuchet MS" w:hAnsi="Trebuchet MS"/>
          <w:color w:val="444444"/>
          <w:sz w:val="21"/>
          <w:szCs w:val="21"/>
        </w:rPr>
        <w:t>2) You will not be able to handle the</w:t>
      </w:r>
      <w:r>
        <w:rPr>
          <w:rStyle w:val="apple-converted-space"/>
          <w:rFonts w:ascii="Trebuchet MS" w:hAnsi="Trebuchet MS"/>
          <w:color w:val="444444"/>
          <w:sz w:val="21"/>
          <w:szCs w:val="21"/>
        </w:rPr>
        <w:t> </w:t>
      </w:r>
      <w:r>
        <w:rPr>
          <w:rStyle w:val="Strong"/>
          <w:rFonts w:ascii="Trebuchet MS" w:hAnsi="Trebuchet MS"/>
          <w:color w:val="444444"/>
          <w:sz w:val="21"/>
          <w:szCs w:val="21"/>
          <w:bdr w:val="none" w:sz="0" w:space="0" w:color="auto" w:frame="1"/>
        </w:rPr>
        <w:t>Errors</w:t>
      </w:r>
      <w:r>
        <w:rPr>
          <w:rStyle w:val="apple-converted-space"/>
          <w:rFonts w:ascii="Trebuchet MS" w:hAnsi="Trebuchet MS"/>
          <w:color w:val="444444"/>
          <w:sz w:val="21"/>
          <w:szCs w:val="21"/>
        </w:rPr>
        <w:t> </w:t>
      </w:r>
      <w:r>
        <w:rPr>
          <w:rFonts w:ascii="Trebuchet MS" w:hAnsi="Trebuchet MS"/>
          <w:color w:val="444444"/>
          <w:sz w:val="21"/>
          <w:szCs w:val="21"/>
        </w:rPr>
        <w:t>using try-catch blocks. Even if you handle them using try-catch blocks, your application will not recover if they happen. On the other hand,</w:t>
      </w:r>
      <w:r>
        <w:rPr>
          <w:rStyle w:val="apple-converted-space"/>
          <w:rFonts w:ascii="Trebuchet MS" w:hAnsi="Trebuchet MS"/>
          <w:color w:val="444444"/>
          <w:sz w:val="21"/>
          <w:szCs w:val="21"/>
        </w:rPr>
        <w:t> </w:t>
      </w:r>
      <w:r>
        <w:rPr>
          <w:rStyle w:val="Strong"/>
          <w:rFonts w:ascii="Trebuchet MS" w:hAnsi="Trebuchet MS"/>
          <w:color w:val="444444"/>
          <w:sz w:val="21"/>
          <w:szCs w:val="21"/>
          <w:bdr w:val="none" w:sz="0" w:space="0" w:color="auto" w:frame="1"/>
        </w:rPr>
        <w:t>Exceptions</w:t>
      </w:r>
      <w:r>
        <w:rPr>
          <w:rStyle w:val="apple-converted-space"/>
          <w:rFonts w:ascii="Trebuchet MS" w:hAnsi="Trebuchet MS"/>
          <w:color w:val="444444"/>
          <w:sz w:val="21"/>
          <w:szCs w:val="21"/>
        </w:rPr>
        <w:t> </w:t>
      </w:r>
      <w:r>
        <w:rPr>
          <w:rFonts w:ascii="Trebuchet MS" w:hAnsi="Trebuchet MS"/>
          <w:color w:val="444444"/>
          <w:sz w:val="21"/>
          <w:szCs w:val="21"/>
        </w:rPr>
        <w:t>can be handled using try-catch blocks and can make program flow normal if they happen.</w:t>
      </w:r>
    </w:p>
    <w:p w:rsidR="00B6656C" w:rsidRDefault="00B6656C"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jc w:val="both"/>
        <w:textAlignment w:val="baseline"/>
        <w:rPr>
          <w:rFonts w:ascii="Arial" w:hAnsi="Arial" w:cs="Arial"/>
          <w:b/>
          <w:color w:val="222222"/>
          <w:sz w:val="23"/>
          <w:szCs w:val="23"/>
          <w:shd w:val="clear" w:color="auto" w:fill="FFFFFF"/>
        </w:rPr>
      </w:pPr>
    </w:p>
    <w:p w:rsidR="00B6656C" w:rsidRPr="00F91CF2" w:rsidRDefault="00B6656C"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jc w:val="both"/>
        <w:textAlignment w:val="baseline"/>
        <w:rPr>
          <w:rFonts w:ascii="Arial" w:hAnsi="Arial" w:cs="Arial"/>
          <w:b/>
          <w:color w:val="222222"/>
          <w:sz w:val="23"/>
          <w:szCs w:val="23"/>
          <w:shd w:val="clear" w:color="auto" w:fill="FFFFFF"/>
        </w:rPr>
      </w:pPr>
    </w:p>
    <w:p w:rsidR="001621A4" w:rsidRPr="00F91CF2" w:rsidRDefault="001621A4" w:rsidP="001621A4">
      <w:pPr>
        <w:shd w:val="clear" w:color="auto" w:fill="FFF9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3" w:lineRule="atLeast"/>
        <w:rPr>
          <w:rFonts w:ascii="Arial" w:hAnsi="Arial" w:cs="Arial"/>
          <w:color w:val="222222"/>
          <w:sz w:val="23"/>
          <w:szCs w:val="23"/>
        </w:rPr>
      </w:pPr>
      <w:r w:rsidRPr="00F91CF2">
        <w:rPr>
          <w:rFonts w:ascii="Arial" w:hAnsi="Arial" w:cs="Arial"/>
          <w:b/>
          <w:color w:val="222222"/>
          <w:sz w:val="23"/>
          <w:szCs w:val="23"/>
        </w:rPr>
        <w:t>An Error</w:t>
      </w:r>
      <w:r w:rsidRPr="00F91CF2">
        <w:rPr>
          <w:rFonts w:ascii="Arial" w:hAnsi="Arial" w:cs="Arial"/>
          <w:color w:val="222222"/>
          <w:sz w:val="23"/>
          <w:szCs w:val="23"/>
        </w:rPr>
        <w:t xml:space="preserve"> "indicates serious problems that a reasonable application should not try to catch."</w:t>
      </w:r>
    </w:p>
    <w:p w:rsidR="001621A4" w:rsidRPr="00F91CF2" w:rsidRDefault="001621A4" w:rsidP="001621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93" w:lineRule="atLeast"/>
        <w:rPr>
          <w:rFonts w:ascii="Arial" w:hAnsi="Arial" w:cs="Arial"/>
          <w:b/>
          <w:color w:val="222222"/>
          <w:sz w:val="23"/>
          <w:szCs w:val="23"/>
        </w:rPr>
      </w:pPr>
      <w:r w:rsidRPr="00F91CF2">
        <w:rPr>
          <w:rFonts w:ascii="Arial" w:hAnsi="Arial" w:cs="Arial"/>
          <w:color w:val="222222"/>
          <w:sz w:val="23"/>
          <w:szCs w:val="23"/>
        </w:rPr>
        <w:t>while</w:t>
      </w:r>
    </w:p>
    <w:p w:rsidR="001621A4" w:rsidRDefault="001621A4" w:rsidP="001621A4">
      <w:pPr>
        <w:shd w:val="clear" w:color="auto" w:fill="FFF9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3" w:lineRule="atLeast"/>
        <w:rPr>
          <w:rFonts w:ascii="Arial" w:hAnsi="Arial" w:cs="Arial"/>
          <w:color w:val="222222"/>
          <w:sz w:val="23"/>
          <w:szCs w:val="23"/>
        </w:rPr>
      </w:pPr>
      <w:r w:rsidRPr="00F91CF2">
        <w:rPr>
          <w:rFonts w:ascii="Arial" w:hAnsi="Arial" w:cs="Arial"/>
          <w:b/>
          <w:color w:val="222222"/>
          <w:sz w:val="23"/>
          <w:szCs w:val="23"/>
        </w:rPr>
        <w:t>An Exception</w:t>
      </w:r>
      <w:r w:rsidRPr="00F91CF2">
        <w:rPr>
          <w:rFonts w:ascii="Arial" w:hAnsi="Arial" w:cs="Arial"/>
          <w:color w:val="222222"/>
          <w:sz w:val="23"/>
          <w:szCs w:val="23"/>
        </w:rPr>
        <w:t xml:space="preserve"> "indicates conditions that a reasonable application might want to catch."</w:t>
      </w:r>
    </w:p>
    <w:p w:rsidR="002A1762" w:rsidRDefault="002A1762" w:rsidP="001621A4">
      <w:pPr>
        <w:shd w:val="clear" w:color="auto" w:fill="FFF9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3" w:lineRule="atLeast"/>
        <w:rPr>
          <w:rFonts w:ascii="Arial" w:hAnsi="Arial" w:cs="Arial"/>
          <w:color w:val="222222"/>
          <w:sz w:val="23"/>
          <w:szCs w:val="23"/>
        </w:rPr>
      </w:pPr>
    </w:p>
    <w:p w:rsidR="002A1762" w:rsidRPr="002A1762" w:rsidRDefault="002A1762" w:rsidP="002A1762">
      <w:pPr>
        <w:shd w:val="clear" w:color="auto" w:fill="FFFFFF"/>
        <w:spacing w:beforeAutospacing="1" w:afterAutospacing="1"/>
        <w:textAlignment w:val="baseline"/>
        <w:rPr>
          <w:rFonts w:ascii="Trebuchet MS" w:hAnsi="Trebuchet MS"/>
          <w:color w:val="444444"/>
          <w:sz w:val="21"/>
          <w:szCs w:val="21"/>
        </w:rPr>
      </w:pPr>
      <w:r w:rsidRPr="002A1762">
        <w:rPr>
          <w:rFonts w:ascii="Trebuchet MS" w:hAnsi="Trebuchet MS"/>
          <w:color w:val="444444"/>
          <w:sz w:val="21"/>
          <w:szCs w:val="21"/>
        </w:rPr>
        <w:t>Both</w:t>
      </w:r>
      <w:r w:rsidRPr="002A1762">
        <w:rPr>
          <w:rFonts w:ascii="Trebuchet MS" w:hAnsi="Trebuchet MS"/>
          <w:color w:val="444444"/>
          <w:sz w:val="21"/>
        </w:rPr>
        <w:t> </w:t>
      </w:r>
      <w:r w:rsidRPr="002A1762">
        <w:rPr>
          <w:rFonts w:ascii="Trebuchet MS" w:hAnsi="Trebuchet MS"/>
          <w:b/>
          <w:bCs/>
          <w:color w:val="444444"/>
          <w:sz w:val="21"/>
        </w:rPr>
        <w:t>java.lang.Error</w:t>
      </w:r>
      <w:r w:rsidRPr="002A1762">
        <w:rPr>
          <w:rFonts w:ascii="Trebuchet MS" w:hAnsi="Trebuchet MS"/>
          <w:color w:val="444444"/>
          <w:sz w:val="21"/>
        </w:rPr>
        <w:t> </w:t>
      </w:r>
      <w:r w:rsidRPr="002A1762">
        <w:rPr>
          <w:rFonts w:ascii="Trebuchet MS" w:hAnsi="Trebuchet MS"/>
          <w:color w:val="444444"/>
          <w:sz w:val="21"/>
          <w:szCs w:val="21"/>
        </w:rPr>
        <w:t>and</w:t>
      </w:r>
      <w:r w:rsidRPr="002A1762">
        <w:rPr>
          <w:rFonts w:ascii="Trebuchet MS" w:hAnsi="Trebuchet MS"/>
          <w:color w:val="444444"/>
          <w:sz w:val="21"/>
        </w:rPr>
        <w:t> </w:t>
      </w:r>
      <w:r w:rsidRPr="002A1762">
        <w:rPr>
          <w:rFonts w:ascii="Trebuchet MS" w:hAnsi="Trebuchet MS"/>
          <w:b/>
          <w:bCs/>
          <w:color w:val="444444"/>
          <w:sz w:val="21"/>
        </w:rPr>
        <w:t>java.lang.Exception</w:t>
      </w:r>
      <w:r w:rsidRPr="002A1762">
        <w:rPr>
          <w:rFonts w:ascii="Trebuchet MS" w:hAnsi="Trebuchet MS"/>
          <w:color w:val="444444"/>
          <w:sz w:val="21"/>
        </w:rPr>
        <w:t> </w:t>
      </w:r>
      <w:r w:rsidRPr="002A1762">
        <w:rPr>
          <w:rFonts w:ascii="Trebuchet MS" w:hAnsi="Trebuchet MS"/>
          <w:color w:val="444444"/>
          <w:sz w:val="21"/>
          <w:szCs w:val="21"/>
        </w:rPr>
        <w:t>classes are sub classes of</w:t>
      </w:r>
      <w:r w:rsidRPr="002A1762">
        <w:rPr>
          <w:rFonts w:ascii="Trebuchet MS" w:hAnsi="Trebuchet MS"/>
          <w:color w:val="444444"/>
          <w:sz w:val="21"/>
        </w:rPr>
        <w:t> </w:t>
      </w:r>
      <w:r w:rsidRPr="002A1762">
        <w:rPr>
          <w:rFonts w:ascii="Trebuchet MS" w:hAnsi="Trebuchet MS"/>
          <w:b/>
          <w:bCs/>
          <w:color w:val="444444"/>
          <w:sz w:val="21"/>
        </w:rPr>
        <w:t>java.lang.Throwable </w:t>
      </w:r>
      <w:r w:rsidRPr="002A1762">
        <w:rPr>
          <w:rFonts w:ascii="Trebuchet MS" w:hAnsi="Trebuchet MS"/>
          <w:color w:val="444444"/>
          <w:sz w:val="21"/>
          <w:szCs w:val="21"/>
        </w:rPr>
        <w:t>class</w:t>
      </w:r>
      <w:r w:rsidRPr="002A1762">
        <w:rPr>
          <w:rFonts w:ascii="Trebuchet MS" w:hAnsi="Trebuchet MS"/>
          <w:b/>
          <w:bCs/>
          <w:color w:val="444444"/>
          <w:sz w:val="21"/>
        </w:rPr>
        <w:t>,</w:t>
      </w:r>
      <w:r w:rsidRPr="002A1762">
        <w:rPr>
          <w:rFonts w:ascii="Trebuchet MS" w:hAnsi="Trebuchet MS"/>
          <w:color w:val="444444"/>
          <w:sz w:val="21"/>
        </w:rPr>
        <w:t> </w:t>
      </w:r>
      <w:r w:rsidRPr="002A1762">
        <w:rPr>
          <w:rFonts w:ascii="Trebuchet MS" w:hAnsi="Trebuchet MS"/>
          <w:color w:val="444444"/>
          <w:sz w:val="21"/>
          <w:szCs w:val="21"/>
        </w:rPr>
        <w:t>but there exist some significant differences between them.</w:t>
      </w:r>
      <w:r w:rsidRPr="002A1762">
        <w:rPr>
          <w:rFonts w:ascii="Trebuchet MS" w:hAnsi="Trebuchet MS"/>
          <w:color w:val="444444"/>
          <w:sz w:val="21"/>
        </w:rPr>
        <w:t> </w:t>
      </w:r>
      <w:r w:rsidRPr="002A1762">
        <w:rPr>
          <w:rFonts w:ascii="Trebuchet MS" w:hAnsi="Trebuchet MS"/>
          <w:b/>
          <w:bCs/>
          <w:color w:val="444444"/>
          <w:sz w:val="21"/>
        </w:rPr>
        <w:t>java.lang.Error</w:t>
      </w:r>
      <w:r w:rsidRPr="002A1762">
        <w:rPr>
          <w:rFonts w:ascii="Trebuchet MS" w:hAnsi="Trebuchet MS"/>
          <w:color w:val="444444"/>
          <w:sz w:val="21"/>
        </w:rPr>
        <w:t> </w:t>
      </w:r>
      <w:r w:rsidRPr="002A1762">
        <w:rPr>
          <w:rFonts w:ascii="Trebuchet MS" w:hAnsi="Trebuchet MS"/>
          <w:color w:val="444444"/>
          <w:sz w:val="21"/>
          <w:szCs w:val="21"/>
        </w:rPr>
        <w:t>class represents the errors which are mainly caused by the environment in which application is running. For example,</w:t>
      </w:r>
      <w:r w:rsidRPr="002A1762">
        <w:rPr>
          <w:rFonts w:ascii="Trebuchet MS" w:hAnsi="Trebuchet MS"/>
          <w:color w:val="444444"/>
          <w:sz w:val="21"/>
        </w:rPr>
        <w:t> </w:t>
      </w:r>
      <w:r w:rsidRPr="002A1762">
        <w:rPr>
          <w:rFonts w:ascii="Trebuchet MS" w:hAnsi="Trebuchet MS"/>
          <w:b/>
          <w:bCs/>
          <w:color w:val="444444"/>
          <w:sz w:val="21"/>
        </w:rPr>
        <w:t>OutOfMemoryError</w:t>
      </w:r>
      <w:r w:rsidRPr="002A1762">
        <w:rPr>
          <w:rFonts w:ascii="Trebuchet MS" w:hAnsi="Trebuchet MS"/>
          <w:color w:val="444444"/>
          <w:sz w:val="21"/>
        </w:rPr>
        <w:t> </w:t>
      </w:r>
      <w:r w:rsidRPr="002A1762">
        <w:rPr>
          <w:rFonts w:ascii="Trebuchet MS" w:hAnsi="Trebuchet MS"/>
          <w:color w:val="444444"/>
          <w:sz w:val="21"/>
          <w:szCs w:val="21"/>
        </w:rPr>
        <w:t>occurs when JVM runs out of memory or </w:t>
      </w:r>
      <w:r w:rsidRPr="002A1762">
        <w:rPr>
          <w:rFonts w:ascii="Trebuchet MS" w:hAnsi="Trebuchet MS"/>
          <w:b/>
          <w:bCs/>
          <w:color w:val="444444"/>
          <w:sz w:val="21"/>
        </w:rPr>
        <w:t>StackOverflowError</w:t>
      </w:r>
      <w:r w:rsidRPr="002A1762">
        <w:rPr>
          <w:rFonts w:ascii="Trebuchet MS" w:hAnsi="Trebuchet MS"/>
          <w:color w:val="444444"/>
          <w:sz w:val="21"/>
        </w:rPr>
        <w:t> </w:t>
      </w:r>
      <w:r w:rsidRPr="002A1762">
        <w:rPr>
          <w:rFonts w:ascii="Trebuchet MS" w:hAnsi="Trebuchet MS"/>
          <w:color w:val="444444"/>
          <w:sz w:val="21"/>
          <w:szCs w:val="21"/>
        </w:rPr>
        <w:t>occurs when stack overflows.</w:t>
      </w:r>
    </w:p>
    <w:p w:rsidR="002A1762" w:rsidRPr="002A1762" w:rsidRDefault="002A1762" w:rsidP="002A1762">
      <w:pPr>
        <w:shd w:val="clear" w:color="auto" w:fill="FFFFFF"/>
        <w:spacing w:beforeAutospacing="1" w:afterAutospacing="1"/>
        <w:textAlignment w:val="baseline"/>
        <w:rPr>
          <w:ins w:id="210" w:author="Unknown"/>
          <w:rFonts w:ascii="Trebuchet MS" w:hAnsi="Trebuchet MS"/>
          <w:color w:val="444444"/>
          <w:sz w:val="21"/>
          <w:szCs w:val="21"/>
        </w:rPr>
      </w:pPr>
      <w:ins w:id="211" w:author="Unknown">
        <w:r w:rsidRPr="002A1762">
          <w:rPr>
            <w:rFonts w:ascii="Trebuchet MS" w:hAnsi="Trebuchet MS"/>
            <w:color w:val="444444"/>
            <w:sz w:val="21"/>
            <w:szCs w:val="21"/>
          </w:rPr>
          <w:t>Where as</w:t>
        </w:r>
        <w:r w:rsidRPr="002A1762">
          <w:rPr>
            <w:rFonts w:ascii="Trebuchet MS" w:hAnsi="Trebuchet MS"/>
            <w:color w:val="444444"/>
            <w:sz w:val="21"/>
          </w:rPr>
          <w:t> </w:t>
        </w:r>
        <w:r w:rsidRPr="002A1762">
          <w:rPr>
            <w:rFonts w:ascii="Trebuchet MS" w:hAnsi="Trebuchet MS"/>
            <w:b/>
            <w:bCs/>
            <w:color w:val="444444"/>
            <w:sz w:val="21"/>
          </w:rPr>
          <w:t>java.lang.Exception</w:t>
        </w:r>
        <w:r w:rsidRPr="002A1762">
          <w:rPr>
            <w:rFonts w:ascii="Trebuchet MS" w:hAnsi="Trebuchet MS"/>
            <w:color w:val="444444"/>
            <w:sz w:val="21"/>
          </w:rPr>
          <w:t> </w:t>
        </w:r>
        <w:r w:rsidRPr="002A1762">
          <w:rPr>
            <w:rFonts w:ascii="Trebuchet MS" w:hAnsi="Trebuchet MS"/>
            <w:color w:val="444444"/>
            <w:sz w:val="21"/>
            <w:szCs w:val="21"/>
          </w:rPr>
          <w:t>class represents the exceptions which are mainly caused by the application itself. For example,</w:t>
        </w:r>
        <w:r w:rsidRPr="002A1762">
          <w:rPr>
            <w:rFonts w:ascii="Trebuchet MS" w:hAnsi="Trebuchet MS"/>
            <w:color w:val="444444"/>
            <w:sz w:val="21"/>
          </w:rPr>
          <w:t> </w:t>
        </w:r>
        <w:r w:rsidRPr="002A1762">
          <w:rPr>
            <w:rFonts w:ascii="Trebuchet MS" w:hAnsi="Trebuchet MS"/>
            <w:b/>
            <w:bCs/>
            <w:color w:val="444444"/>
            <w:sz w:val="21"/>
          </w:rPr>
          <w:t>NullPointerException</w:t>
        </w:r>
        <w:r w:rsidRPr="002A1762">
          <w:rPr>
            <w:rFonts w:ascii="Trebuchet MS" w:hAnsi="Trebuchet MS"/>
            <w:color w:val="444444"/>
            <w:sz w:val="21"/>
          </w:rPr>
          <w:t> </w:t>
        </w:r>
        <w:r w:rsidRPr="002A1762">
          <w:rPr>
            <w:rFonts w:ascii="Trebuchet MS" w:hAnsi="Trebuchet MS"/>
            <w:color w:val="444444"/>
            <w:sz w:val="21"/>
            <w:szCs w:val="21"/>
          </w:rPr>
          <w:t>occurs when an application tries to access null object or</w:t>
        </w:r>
        <w:r w:rsidRPr="002A1762">
          <w:rPr>
            <w:rFonts w:ascii="Trebuchet MS" w:hAnsi="Trebuchet MS"/>
            <w:color w:val="444444"/>
            <w:sz w:val="21"/>
          </w:rPr>
          <w:t> </w:t>
        </w:r>
        <w:r w:rsidRPr="002A1762">
          <w:rPr>
            <w:rFonts w:ascii="Trebuchet MS" w:hAnsi="Trebuchet MS"/>
            <w:b/>
            <w:bCs/>
            <w:color w:val="444444"/>
            <w:sz w:val="21"/>
          </w:rPr>
          <w:t>ClassCastException</w:t>
        </w:r>
        <w:r w:rsidRPr="002A1762">
          <w:rPr>
            <w:rFonts w:ascii="Trebuchet MS" w:hAnsi="Trebuchet MS"/>
            <w:color w:val="444444"/>
            <w:sz w:val="21"/>
          </w:rPr>
          <w:t> </w:t>
        </w:r>
        <w:r w:rsidRPr="002A1762">
          <w:rPr>
            <w:rFonts w:ascii="Trebuchet MS" w:hAnsi="Trebuchet MS"/>
            <w:color w:val="444444"/>
            <w:sz w:val="21"/>
            <w:szCs w:val="21"/>
          </w:rPr>
          <w:t>occurs when an application tries to cast incompatible class types. In this article, we will discuss the differences between Error and Exception in java.</w:t>
        </w:r>
      </w:ins>
    </w:p>
    <w:p w:rsidR="002A1762" w:rsidRPr="00F91CF2" w:rsidRDefault="002A1762" w:rsidP="001621A4">
      <w:pPr>
        <w:shd w:val="clear" w:color="auto" w:fill="FFF9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3" w:lineRule="atLeast"/>
        <w:rPr>
          <w:rFonts w:ascii="Arial" w:hAnsi="Arial" w:cs="Arial"/>
          <w:color w:val="222222"/>
          <w:sz w:val="23"/>
          <w:szCs w:val="23"/>
        </w:rPr>
      </w:pPr>
    </w:p>
    <w:p w:rsidR="001621A4" w:rsidRPr="00F91CF2" w:rsidRDefault="000D413A"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jc w:val="both"/>
        <w:textAlignment w:val="baseline"/>
        <w:rPr>
          <w:rFonts w:ascii="Arial" w:hAnsi="Arial" w:cs="Arial"/>
          <w:color w:val="000000"/>
          <w:sz w:val="20"/>
          <w:szCs w:val="20"/>
          <w:shd w:val="clear" w:color="auto" w:fill="FFFFFF"/>
        </w:rPr>
      </w:pPr>
      <w:r>
        <w:rPr>
          <w:noProof/>
        </w:rPr>
        <w:drawing>
          <wp:inline distT="0" distB="0" distL="0" distR="0">
            <wp:extent cx="5731510" cy="2551818"/>
            <wp:effectExtent l="19050" t="0" r="2540" b="0"/>
            <wp:docPr id="10" name="Picture 10" descr="http://3.bp.blogspot.com/-3rMBRaMlfSc/Vc8L5d0M1cI/AAAAAAAAAcE/tqCAMXrlKh0/s1600/Error%2Bvs%2B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3.bp.blogspot.com/-3rMBRaMlfSc/Vc8L5d0M1cI/AAAAAAAAAcE/tqCAMXrlKh0/s1600/Error%2Bvs%2BException.png"/>
                    <pic:cNvPicPr>
                      <a:picLocks noChangeAspect="1" noChangeArrowheads="1"/>
                    </pic:cNvPicPr>
                  </pic:nvPicPr>
                  <pic:blipFill>
                    <a:blip r:embed="rId91"/>
                    <a:srcRect/>
                    <a:stretch>
                      <a:fillRect/>
                    </a:stretch>
                  </pic:blipFill>
                  <pic:spPr bwMode="auto">
                    <a:xfrm>
                      <a:off x="0" y="0"/>
                      <a:ext cx="5731510" cy="2551818"/>
                    </a:xfrm>
                    <a:prstGeom prst="rect">
                      <a:avLst/>
                    </a:prstGeom>
                    <a:noFill/>
                    <a:ln w="9525">
                      <a:noFill/>
                      <a:miter lim="800000"/>
                      <a:headEnd/>
                      <a:tailEnd/>
                    </a:ln>
                  </pic:spPr>
                </pic:pic>
              </a:graphicData>
            </a:graphic>
          </wp:inline>
        </w:drawing>
      </w:r>
    </w:p>
    <w:p w:rsidR="001621A4" w:rsidRPr="00F91CF2" w:rsidRDefault="001621A4" w:rsidP="00162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textAlignment w:val="baseline"/>
        <w:rPr>
          <w:rFonts w:ascii="Arial" w:hAnsi="Arial" w:cs="Arial"/>
          <w:color w:val="000000"/>
          <w:sz w:val="20"/>
          <w:szCs w:val="20"/>
          <w:u w:val="single"/>
          <w:shd w:val="clear" w:color="auto" w:fill="FFFFFF"/>
        </w:rPr>
      </w:pPr>
    </w:p>
    <w:p w:rsidR="00E06785" w:rsidRPr="00F91CF2" w:rsidRDefault="00E06785" w:rsidP="00E06785">
      <w:pPr>
        <w:tabs>
          <w:tab w:val="left" w:pos="3243"/>
        </w:tabs>
        <w:rPr>
          <w:rFonts w:ascii="Arial" w:hAnsi="Arial" w:cs="Arial"/>
          <w:sz w:val="48"/>
          <w:szCs w:val="48"/>
        </w:rPr>
      </w:pPr>
    </w:p>
    <w:p w:rsidR="00E06785" w:rsidRPr="00F91CF2" w:rsidRDefault="00E06785" w:rsidP="00AE07BE">
      <w:pPr>
        <w:pStyle w:val="ListParagraph"/>
        <w:numPr>
          <w:ilvl w:val="0"/>
          <w:numId w:val="20"/>
        </w:numPr>
        <w:rPr>
          <w:rFonts w:ascii="Arial" w:hAnsi="Arial" w:cs="Arial"/>
          <w:b/>
          <w:sz w:val="40"/>
          <w:szCs w:val="40"/>
        </w:rPr>
      </w:pPr>
      <w:r w:rsidRPr="00F91CF2">
        <w:rPr>
          <w:rFonts w:ascii="Arial" w:hAnsi="Arial" w:cs="Arial"/>
          <w:b/>
          <w:sz w:val="40"/>
          <w:szCs w:val="40"/>
        </w:rPr>
        <w:t>== vs equals</w:t>
      </w:r>
    </w:p>
    <w:p w:rsidR="00E06785" w:rsidRPr="00F91CF2" w:rsidRDefault="009A3D59" w:rsidP="00E06785">
      <w:pPr>
        <w:rPr>
          <w:rFonts w:ascii="Arial" w:hAnsi="Arial" w:cs="Arial"/>
        </w:rPr>
      </w:pPr>
      <w:r>
        <w:rPr>
          <w:rFonts w:ascii="Arial" w:hAnsi="Arial" w:cs="Arial"/>
        </w:rPr>
        <w:t xml:space="preserve"> </w:t>
      </w:r>
      <w:r w:rsidR="008B322E">
        <w:rPr>
          <w:rFonts w:ascii="Arial" w:hAnsi="Arial" w:cs="Arial"/>
        </w:rPr>
        <w:t>==</w:t>
      </w:r>
      <w:r>
        <w:rPr>
          <w:rFonts w:ascii="Arial" w:hAnsi="Arial" w:cs="Arial"/>
        </w:rPr>
        <w:t xml:space="preserve"> </w:t>
      </w:r>
      <w:r w:rsidR="00E06785" w:rsidRPr="00F91CF2">
        <w:rPr>
          <w:rFonts w:ascii="Arial" w:hAnsi="Arial" w:cs="Arial"/>
        </w:rPr>
        <w:t>point to memory location</w:t>
      </w:r>
      <w:r w:rsidR="001951E4">
        <w:rPr>
          <w:rFonts w:ascii="Arial" w:hAnsi="Arial" w:cs="Arial"/>
        </w:rPr>
        <w:t xml:space="preserve"> </w:t>
      </w:r>
      <w:r w:rsidR="00E06785" w:rsidRPr="00F91CF2">
        <w:rPr>
          <w:rFonts w:ascii="Arial" w:hAnsi="Arial" w:cs="Arial"/>
        </w:rPr>
        <w:t>;</w:t>
      </w:r>
    </w:p>
    <w:p w:rsidR="00E06785" w:rsidRPr="00F91CF2" w:rsidRDefault="009A3D59" w:rsidP="00E06785">
      <w:pPr>
        <w:rPr>
          <w:rFonts w:ascii="Arial" w:hAnsi="Arial" w:cs="Arial"/>
        </w:rPr>
      </w:pPr>
      <w:r>
        <w:rPr>
          <w:rFonts w:ascii="Arial" w:hAnsi="Arial" w:cs="Arial"/>
        </w:rPr>
        <w:t xml:space="preserve">  </w:t>
      </w:r>
      <w:r w:rsidR="00E06785" w:rsidRPr="00F91CF2">
        <w:rPr>
          <w:rFonts w:ascii="Arial" w:hAnsi="Arial" w:cs="Arial"/>
        </w:rPr>
        <w:t>Equals – content of string and also is case sensitive;</w:t>
      </w:r>
    </w:p>
    <w:p w:rsidR="00E06785" w:rsidRPr="00F91CF2" w:rsidRDefault="009A3D59" w:rsidP="00AE07BE">
      <w:pPr>
        <w:numPr>
          <w:ilvl w:val="0"/>
          <w:numId w:val="20"/>
        </w:numPr>
        <w:shd w:val="clear" w:color="auto" w:fill="FFFFFF"/>
        <w:ind w:left="0"/>
        <w:rPr>
          <w:rFonts w:ascii="Arial" w:hAnsi="Arial" w:cs="Arial"/>
          <w:color w:val="000000"/>
          <w:sz w:val="20"/>
          <w:szCs w:val="20"/>
        </w:rPr>
      </w:pPr>
      <w:r>
        <w:rPr>
          <w:rFonts w:ascii="Arial" w:hAnsi="Arial" w:cs="Arial"/>
          <w:b/>
          <w:bCs/>
          <w:color w:val="006699"/>
          <w:sz w:val="20"/>
          <w:szCs w:val="20"/>
          <w:bdr w:val="none" w:sz="0" w:space="0" w:color="auto" w:frame="1"/>
        </w:rPr>
        <w:t xml:space="preserve">  </w:t>
      </w:r>
      <w:r w:rsidR="00E06785" w:rsidRPr="00F91CF2">
        <w:rPr>
          <w:rFonts w:ascii="Arial" w:hAnsi="Arial" w:cs="Arial"/>
          <w:b/>
          <w:bCs/>
          <w:color w:val="006699"/>
          <w:sz w:val="20"/>
          <w:szCs w:val="20"/>
          <w:bdr w:val="none" w:sz="0" w:space="0" w:color="auto" w:frame="1"/>
        </w:rPr>
        <w:t>class</w:t>
      </w:r>
      <w:r w:rsidR="00E06785" w:rsidRPr="00F91CF2">
        <w:rPr>
          <w:rFonts w:ascii="Arial" w:hAnsi="Arial" w:cs="Arial"/>
          <w:color w:val="000000"/>
          <w:sz w:val="20"/>
          <w:szCs w:val="20"/>
          <w:bdr w:val="none" w:sz="0" w:space="0" w:color="auto" w:frame="1"/>
        </w:rPr>
        <w:t> Teststringcomparison1{  </w:t>
      </w:r>
    </w:p>
    <w:p w:rsidR="00E06785" w:rsidRPr="00F91CF2" w:rsidRDefault="00E06785" w:rsidP="00AE07BE">
      <w:pPr>
        <w:numPr>
          <w:ilvl w:val="0"/>
          <w:numId w:val="20"/>
        </w:numPr>
        <w:shd w:val="clear" w:color="auto" w:fill="FFFFFF"/>
        <w:ind w:left="0"/>
        <w:rPr>
          <w:rFonts w:ascii="Arial" w:hAnsi="Arial" w:cs="Arial"/>
          <w:color w:val="000000"/>
          <w:sz w:val="20"/>
          <w:szCs w:val="20"/>
        </w:rPr>
      </w:pPr>
      <w:r w:rsidRPr="00F91CF2">
        <w:rPr>
          <w:rFonts w:ascii="Arial" w:hAnsi="Arial" w:cs="Arial"/>
          <w:color w:val="000000"/>
          <w:sz w:val="20"/>
          <w:szCs w:val="20"/>
          <w:bdr w:val="none" w:sz="0" w:space="0" w:color="auto" w:frame="1"/>
        </w:rPr>
        <w:t> </w:t>
      </w:r>
      <w:r w:rsidR="009A3D59">
        <w:rPr>
          <w:rFonts w:ascii="Arial" w:hAnsi="Arial" w:cs="Arial"/>
          <w:color w:val="000000"/>
          <w:sz w:val="20"/>
          <w:szCs w:val="20"/>
          <w:bdr w:val="none" w:sz="0" w:space="0" w:color="auto" w:frame="1"/>
        </w:rPr>
        <w:t xml:space="preserve"> </w:t>
      </w:r>
      <w:r w:rsidRPr="00F91CF2">
        <w:rPr>
          <w:rFonts w:ascii="Arial" w:hAnsi="Arial" w:cs="Arial"/>
          <w:b/>
          <w:bCs/>
          <w:color w:val="006699"/>
          <w:sz w:val="20"/>
          <w:szCs w:val="20"/>
          <w:bdr w:val="none" w:sz="0" w:space="0" w:color="auto" w:frame="1"/>
        </w:rPr>
        <w:t>public</w:t>
      </w:r>
      <w:r w:rsidRPr="00F91CF2">
        <w:rPr>
          <w:rFonts w:ascii="Arial" w:hAnsi="Arial" w:cs="Arial"/>
          <w:color w:val="000000"/>
          <w:sz w:val="20"/>
          <w:szCs w:val="20"/>
          <w:bdr w:val="none" w:sz="0" w:space="0" w:color="auto" w:frame="1"/>
        </w:rPr>
        <w:t> </w:t>
      </w:r>
      <w:r w:rsidRPr="00F91CF2">
        <w:rPr>
          <w:rFonts w:ascii="Arial" w:hAnsi="Arial" w:cs="Arial"/>
          <w:b/>
          <w:bCs/>
          <w:color w:val="006699"/>
          <w:sz w:val="20"/>
          <w:szCs w:val="20"/>
          <w:bdr w:val="none" w:sz="0" w:space="0" w:color="auto" w:frame="1"/>
        </w:rPr>
        <w:t>static</w:t>
      </w:r>
      <w:r w:rsidRPr="00F91CF2">
        <w:rPr>
          <w:rFonts w:ascii="Arial" w:hAnsi="Arial" w:cs="Arial"/>
          <w:color w:val="000000"/>
          <w:sz w:val="20"/>
          <w:szCs w:val="20"/>
          <w:bdr w:val="none" w:sz="0" w:space="0" w:color="auto" w:frame="1"/>
        </w:rPr>
        <w:t> </w:t>
      </w:r>
      <w:r w:rsidRPr="00F91CF2">
        <w:rPr>
          <w:rFonts w:ascii="Arial" w:hAnsi="Arial" w:cs="Arial"/>
          <w:b/>
          <w:bCs/>
          <w:color w:val="006699"/>
          <w:sz w:val="20"/>
          <w:szCs w:val="20"/>
          <w:bdr w:val="none" w:sz="0" w:space="0" w:color="auto" w:frame="1"/>
        </w:rPr>
        <w:t>void</w:t>
      </w:r>
      <w:r w:rsidRPr="00F91CF2">
        <w:rPr>
          <w:rFonts w:ascii="Arial" w:hAnsi="Arial" w:cs="Arial"/>
          <w:color w:val="000000"/>
          <w:sz w:val="20"/>
          <w:szCs w:val="20"/>
          <w:bdr w:val="none" w:sz="0" w:space="0" w:color="auto" w:frame="1"/>
        </w:rPr>
        <w:t> main(String args[]){  </w:t>
      </w:r>
    </w:p>
    <w:p w:rsidR="00E06785" w:rsidRPr="00F91CF2" w:rsidRDefault="00E06785" w:rsidP="00AE07BE">
      <w:pPr>
        <w:numPr>
          <w:ilvl w:val="0"/>
          <w:numId w:val="20"/>
        </w:numPr>
        <w:shd w:val="clear" w:color="auto" w:fill="FFFFFF"/>
        <w:ind w:left="0"/>
        <w:rPr>
          <w:rFonts w:ascii="Arial" w:hAnsi="Arial" w:cs="Arial"/>
          <w:color w:val="000000"/>
          <w:sz w:val="20"/>
          <w:szCs w:val="20"/>
        </w:rPr>
      </w:pPr>
      <w:r w:rsidRPr="00F91CF2">
        <w:rPr>
          <w:rFonts w:ascii="Arial" w:hAnsi="Arial" w:cs="Arial"/>
          <w:color w:val="000000"/>
          <w:sz w:val="20"/>
          <w:szCs w:val="20"/>
          <w:bdr w:val="none" w:sz="0" w:space="0" w:color="auto" w:frame="1"/>
        </w:rPr>
        <w:t>   String s1=</w:t>
      </w:r>
      <w:r w:rsidRPr="00F91CF2">
        <w:rPr>
          <w:rFonts w:ascii="Arial" w:hAnsi="Arial" w:cs="Arial"/>
          <w:color w:val="0000FF"/>
          <w:sz w:val="20"/>
          <w:szCs w:val="20"/>
          <w:bdr w:val="none" w:sz="0" w:space="0" w:color="auto" w:frame="1"/>
        </w:rPr>
        <w:t>"Sachin"</w:t>
      </w:r>
      <w:r w:rsidRPr="00F91CF2">
        <w:rPr>
          <w:rFonts w:ascii="Arial" w:hAnsi="Arial" w:cs="Arial"/>
          <w:color w:val="000000"/>
          <w:sz w:val="20"/>
          <w:szCs w:val="20"/>
          <w:bdr w:val="none" w:sz="0" w:space="0" w:color="auto" w:frame="1"/>
        </w:rPr>
        <w:t>;  </w:t>
      </w:r>
    </w:p>
    <w:p w:rsidR="00E06785" w:rsidRPr="00F91CF2" w:rsidRDefault="00E06785" w:rsidP="00AE07BE">
      <w:pPr>
        <w:numPr>
          <w:ilvl w:val="0"/>
          <w:numId w:val="20"/>
        </w:numPr>
        <w:shd w:val="clear" w:color="auto" w:fill="FFFFFF"/>
        <w:ind w:left="0"/>
        <w:rPr>
          <w:rFonts w:ascii="Arial" w:hAnsi="Arial" w:cs="Arial"/>
          <w:color w:val="000000"/>
          <w:sz w:val="20"/>
          <w:szCs w:val="20"/>
        </w:rPr>
      </w:pPr>
      <w:r w:rsidRPr="00F91CF2">
        <w:rPr>
          <w:rFonts w:ascii="Arial" w:hAnsi="Arial" w:cs="Arial"/>
          <w:color w:val="000000"/>
          <w:sz w:val="20"/>
          <w:szCs w:val="20"/>
          <w:bdr w:val="none" w:sz="0" w:space="0" w:color="auto" w:frame="1"/>
        </w:rPr>
        <w:t>   String s2=</w:t>
      </w:r>
      <w:r w:rsidRPr="00F91CF2">
        <w:rPr>
          <w:rFonts w:ascii="Arial" w:hAnsi="Arial" w:cs="Arial"/>
          <w:color w:val="0000FF"/>
          <w:sz w:val="20"/>
          <w:szCs w:val="20"/>
          <w:bdr w:val="none" w:sz="0" w:space="0" w:color="auto" w:frame="1"/>
        </w:rPr>
        <w:t>"Sachin"</w:t>
      </w:r>
      <w:r w:rsidRPr="00F91CF2">
        <w:rPr>
          <w:rFonts w:ascii="Arial" w:hAnsi="Arial" w:cs="Arial"/>
          <w:color w:val="000000"/>
          <w:sz w:val="20"/>
          <w:szCs w:val="20"/>
          <w:bdr w:val="none" w:sz="0" w:space="0" w:color="auto" w:frame="1"/>
        </w:rPr>
        <w:t>;  </w:t>
      </w:r>
    </w:p>
    <w:p w:rsidR="00E06785" w:rsidRPr="00F91CF2" w:rsidRDefault="00E06785" w:rsidP="00AE07BE">
      <w:pPr>
        <w:numPr>
          <w:ilvl w:val="0"/>
          <w:numId w:val="20"/>
        </w:numPr>
        <w:shd w:val="clear" w:color="auto" w:fill="FFFFFF"/>
        <w:ind w:left="0"/>
        <w:rPr>
          <w:rFonts w:ascii="Arial" w:hAnsi="Arial" w:cs="Arial"/>
          <w:color w:val="000000"/>
          <w:sz w:val="20"/>
          <w:szCs w:val="20"/>
        </w:rPr>
      </w:pPr>
      <w:r w:rsidRPr="00F91CF2">
        <w:rPr>
          <w:rFonts w:ascii="Arial" w:hAnsi="Arial" w:cs="Arial"/>
          <w:color w:val="000000"/>
          <w:sz w:val="20"/>
          <w:szCs w:val="20"/>
          <w:bdr w:val="none" w:sz="0" w:space="0" w:color="auto" w:frame="1"/>
        </w:rPr>
        <w:t>   String s3=</w:t>
      </w:r>
      <w:r w:rsidRPr="00F91CF2">
        <w:rPr>
          <w:rFonts w:ascii="Arial" w:hAnsi="Arial" w:cs="Arial"/>
          <w:b/>
          <w:bCs/>
          <w:color w:val="006699"/>
          <w:sz w:val="20"/>
          <w:szCs w:val="20"/>
          <w:bdr w:val="none" w:sz="0" w:space="0" w:color="auto" w:frame="1"/>
        </w:rPr>
        <w:t>new</w:t>
      </w:r>
      <w:r w:rsidRPr="00F91CF2">
        <w:rPr>
          <w:rFonts w:ascii="Arial" w:hAnsi="Arial" w:cs="Arial"/>
          <w:color w:val="000000"/>
          <w:sz w:val="20"/>
          <w:szCs w:val="20"/>
          <w:bdr w:val="none" w:sz="0" w:space="0" w:color="auto" w:frame="1"/>
        </w:rPr>
        <w:t> String(</w:t>
      </w:r>
      <w:r w:rsidRPr="00F91CF2">
        <w:rPr>
          <w:rFonts w:ascii="Arial" w:hAnsi="Arial" w:cs="Arial"/>
          <w:color w:val="0000FF"/>
          <w:sz w:val="20"/>
          <w:szCs w:val="20"/>
          <w:bdr w:val="none" w:sz="0" w:space="0" w:color="auto" w:frame="1"/>
        </w:rPr>
        <w:t>"Sachin"</w:t>
      </w:r>
      <w:r w:rsidRPr="00F91CF2">
        <w:rPr>
          <w:rFonts w:ascii="Arial" w:hAnsi="Arial" w:cs="Arial"/>
          <w:color w:val="000000"/>
          <w:sz w:val="20"/>
          <w:szCs w:val="20"/>
          <w:bdr w:val="none" w:sz="0" w:space="0" w:color="auto" w:frame="1"/>
        </w:rPr>
        <w:t>);  </w:t>
      </w:r>
    </w:p>
    <w:p w:rsidR="00E06785" w:rsidRPr="00F91CF2" w:rsidRDefault="00E06785" w:rsidP="00AE07BE">
      <w:pPr>
        <w:numPr>
          <w:ilvl w:val="0"/>
          <w:numId w:val="20"/>
        </w:numPr>
        <w:shd w:val="clear" w:color="auto" w:fill="FFFFFF"/>
        <w:ind w:left="0"/>
        <w:rPr>
          <w:rFonts w:ascii="Arial" w:hAnsi="Arial" w:cs="Arial"/>
          <w:color w:val="000000"/>
          <w:sz w:val="20"/>
          <w:szCs w:val="20"/>
        </w:rPr>
      </w:pPr>
      <w:r w:rsidRPr="00F91CF2">
        <w:rPr>
          <w:rFonts w:ascii="Arial" w:hAnsi="Arial" w:cs="Arial"/>
          <w:color w:val="000000"/>
          <w:sz w:val="20"/>
          <w:szCs w:val="20"/>
          <w:bdr w:val="none" w:sz="0" w:space="0" w:color="auto" w:frame="1"/>
        </w:rPr>
        <w:t>   String s4=</w:t>
      </w:r>
      <w:r w:rsidRPr="00F91CF2">
        <w:rPr>
          <w:rFonts w:ascii="Arial" w:hAnsi="Arial" w:cs="Arial"/>
          <w:color w:val="0000FF"/>
          <w:sz w:val="20"/>
          <w:szCs w:val="20"/>
          <w:bdr w:val="none" w:sz="0" w:space="0" w:color="auto" w:frame="1"/>
        </w:rPr>
        <w:t>"Saurav"</w:t>
      </w:r>
      <w:r w:rsidRPr="00F91CF2">
        <w:rPr>
          <w:rFonts w:ascii="Arial" w:hAnsi="Arial" w:cs="Arial"/>
          <w:color w:val="000000"/>
          <w:sz w:val="20"/>
          <w:szCs w:val="20"/>
          <w:bdr w:val="none" w:sz="0" w:space="0" w:color="auto" w:frame="1"/>
        </w:rPr>
        <w:t>;  </w:t>
      </w:r>
    </w:p>
    <w:p w:rsidR="00E06785" w:rsidRPr="00F91CF2" w:rsidRDefault="00E06785" w:rsidP="00AE07BE">
      <w:pPr>
        <w:numPr>
          <w:ilvl w:val="0"/>
          <w:numId w:val="20"/>
        </w:numPr>
        <w:shd w:val="clear" w:color="auto" w:fill="FFFFFF"/>
        <w:ind w:left="0"/>
        <w:rPr>
          <w:rFonts w:ascii="Arial" w:hAnsi="Arial" w:cs="Arial"/>
          <w:color w:val="000000"/>
          <w:sz w:val="20"/>
          <w:szCs w:val="20"/>
        </w:rPr>
      </w:pPr>
      <w:r w:rsidRPr="00F91CF2">
        <w:rPr>
          <w:rFonts w:ascii="Arial" w:hAnsi="Arial" w:cs="Arial"/>
          <w:color w:val="000000"/>
          <w:sz w:val="20"/>
          <w:szCs w:val="20"/>
          <w:bdr w:val="none" w:sz="0" w:space="0" w:color="auto" w:frame="1"/>
        </w:rPr>
        <w:t>   System.out.println(s1.equals(s2));</w:t>
      </w:r>
      <w:r w:rsidRPr="00F91CF2">
        <w:rPr>
          <w:rFonts w:ascii="Arial" w:hAnsi="Arial" w:cs="Arial"/>
          <w:color w:val="008200"/>
          <w:sz w:val="20"/>
          <w:szCs w:val="20"/>
          <w:bdr w:val="none" w:sz="0" w:space="0" w:color="auto" w:frame="1"/>
        </w:rPr>
        <w:t>//true</w:t>
      </w:r>
      <w:r w:rsidRPr="00F91CF2">
        <w:rPr>
          <w:rFonts w:ascii="Arial" w:hAnsi="Arial" w:cs="Arial"/>
          <w:color w:val="000000"/>
          <w:sz w:val="20"/>
          <w:szCs w:val="20"/>
          <w:bdr w:val="none" w:sz="0" w:space="0" w:color="auto" w:frame="1"/>
        </w:rPr>
        <w:t>  </w:t>
      </w:r>
    </w:p>
    <w:p w:rsidR="00E06785" w:rsidRPr="00F91CF2" w:rsidRDefault="00E06785" w:rsidP="00AE07BE">
      <w:pPr>
        <w:numPr>
          <w:ilvl w:val="0"/>
          <w:numId w:val="20"/>
        </w:numPr>
        <w:shd w:val="clear" w:color="auto" w:fill="FFFFFF"/>
        <w:ind w:left="0"/>
        <w:rPr>
          <w:rFonts w:ascii="Arial" w:hAnsi="Arial" w:cs="Arial"/>
          <w:color w:val="000000"/>
          <w:sz w:val="20"/>
          <w:szCs w:val="20"/>
        </w:rPr>
      </w:pPr>
      <w:r w:rsidRPr="00F91CF2">
        <w:rPr>
          <w:rFonts w:ascii="Arial" w:hAnsi="Arial" w:cs="Arial"/>
          <w:color w:val="000000"/>
          <w:sz w:val="20"/>
          <w:szCs w:val="20"/>
          <w:bdr w:val="none" w:sz="0" w:space="0" w:color="auto" w:frame="1"/>
        </w:rPr>
        <w:t>   System.out.println(s1.equals(s3));</w:t>
      </w:r>
      <w:r w:rsidRPr="00F91CF2">
        <w:rPr>
          <w:rFonts w:ascii="Arial" w:hAnsi="Arial" w:cs="Arial"/>
          <w:color w:val="008200"/>
          <w:sz w:val="20"/>
          <w:szCs w:val="20"/>
          <w:bdr w:val="none" w:sz="0" w:space="0" w:color="auto" w:frame="1"/>
        </w:rPr>
        <w:t>//true</w:t>
      </w:r>
      <w:r w:rsidRPr="00F91CF2">
        <w:rPr>
          <w:rFonts w:ascii="Arial" w:hAnsi="Arial" w:cs="Arial"/>
          <w:color w:val="000000"/>
          <w:sz w:val="20"/>
          <w:szCs w:val="20"/>
          <w:bdr w:val="none" w:sz="0" w:space="0" w:color="auto" w:frame="1"/>
        </w:rPr>
        <w:t>  </w:t>
      </w:r>
    </w:p>
    <w:p w:rsidR="00E06785" w:rsidRPr="00F91CF2" w:rsidRDefault="00E06785" w:rsidP="00AE07BE">
      <w:pPr>
        <w:numPr>
          <w:ilvl w:val="0"/>
          <w:numId w:val="20"/>
        </w:numPr>
        <w:shd w:val="clear" w:color="auto" w:fill="FFFFFF"/>
        <w:ind w:left="0"/>
        <w:rPr>
          <w:rFonts w:ascii="Arial" w:hAnsi="Arial" w:cs="Arial"/>
          <w:color w:val="000000"/>
          <w:sz w:val="20"/>
          <w:szCs w:val="20"/>
        </w:rPr>
      </w:pPr>
      <w:r w:rsidRPr="00F91CF2">
        <w:rPr>
          <w:rFonts w:ascii="Arial" w:hAnsi="Arial" w:cs="Arial"/>
          <w:color w:val="000000"/>
          <w:sz w:val="20"/>
          <w:szCs w:val="20"/>
          <w:bdr w:val="none" w:sz="0" w:space="0" w:color="auto" w:frame="1"/>
        </w:rPr>
        <w:t>   System.out.println(s1.equals(s4));</w:t>
      </w:r>
      <w:r w:rsidRPr="00F91CF2">
        <w:rPr>
          <w:rFonts w:ascii="Arial" w:hAnsi="Arial" w:cs="Arial"/>
          <w:color w:val="008200"/>
          <w:sz w:val="20"/>
          <w:szCs w:val="20"/>
          <w:bdr w:val="none" w:sz="0" w:space="0" w:color="auto" w:frame="1"/>
        </w:rPr>
        <w:t>//false</w:t>
      </w:r>
      <w:r w:rsidRPr="00F91CF2">
        <w:rPr>
          <w:rFonts w:ascii="Arial" w:hAnsi="Arial" w:cs="Arial"/>
          <w:color w:val="000000"/>
          <w:sz w:val="20"/>
          <w:szCs w:val="20"/>
          <w:bdr w:val="none" w:sz="0" w:space="0" w:color="auto" w:frame="1"/>
        </w:rPr>
        <w:t>  </w:t>
      </w:r>
    </w:p>
    <w:p w:rsidR="00E06785" w:rsidRPr="00F91CF2" w:rsidRDefault="00E06785" w:rsidP="00AE07BE">
      <w:pPr>
        <w:numPr>
          <w:ilvl w:val="0"/>
          <w:numId w:val="20"/>
        </w:numPr>
        <w:shd w:val="clear" w:color="auto" w:fill="FFFFFF"/>
        <w:ind w:left="0"/>
        <w:rPr>
          <w:rFonts w:ascii="Arial" w:hAnsi="Arial" w:cs="Arial"/>
          <w:color w:val="000000"/>
          <w:sz w:val="20"/>
          <w:szCs w:val="20"/>
        </w:rPr>
      </w:pPr>
      <w:r w:rsidRPr="00F91CF2">
        <w:rPr>
          <w:rFonts w:ascii="Arial" w:hAnsi="Arial" w:cs="Arial"/>
          <w:color w:val="000000"/>
          <w:sz w:val="20"/>
          <w:szCs w:val="20"/>
          <w:bdr w:val="none" w:sz="0" w:space="0" w:color="auto" w:frame="1"/>
        </w:rPr>
        <w:t> }  </w:t>
      </w:r>
    </w:p>
    <w:p w:rsidR="00E06785" w:rsidRPr="00F91CF2" w:rsidRDefault="00E06785" w:rsidP="00AE07BE">
      <w:pPr>
        <w:numPr>
          <w:ilvl w:val="0"/>
          <w:numId w:val="20"/>
        </w:numPr>
        <w:shd w:val="clear" w:color="auto" w:fill="FFFFFF"/>
        <w:ind w:left="0"/>
        <w:rPr>
          <w:rFonts w:ascii="Arial" w:hAnsi="Arial" w:cs="Arial"/>
          <w:color w:val="000000"/>
          <w:sz w:val="20"/>
          <w:szCs w:val="20"/>
        </w:rPr>
      </w:pPr>
      <w:r w:rsidRPr="00F91CF2">
        <w:rPr>
          <w:rFonts w:ascii="Arial" w:hAnsi="Arial" w:cs="Arial"/>
          <w:color w:val="000000"/>
          <w:sz w:val="20"/>
          <w:szCs w:val="20"/>
          <w:bdr w:val="none" w:sz="0" w:space="0" w:color="auto" w:frame="1"/>
        </w:rPr>
        <w:t>}  </w:t>
      </w:r>
    </w:p>
    <w:p w:rsidR="00E06785" w:rsidRPr="00F91CF2" w:rsidRDefault="00E06785" w:rsidP="00E06785">
      <w:pPr>
        <w:rPr>
          <w:rFonts w:ascii="Arial" w:hAnsi="Arial" w:cs="Arial"/>
        </w:rPr>
      </w:pPr>
    </w:p>
    <w:p w:rsidR="00E06785" w:rsidRPr="00F91CF2" w:rsidRDefault="00E06785" w:rsidP="00E06785">
      <w:pPr>
        <w:rPr>
          <w:rFonts w:ascii="Arial" w:hAnsi="Arial" w:cs="Arial"/>
        </w:rPr>
      </w:pPr>
    </w:p>
    <w:p w:rsidR="00E06785" w:rsidRPr="00F91CF2" w:rsidRDefault="00E06785" w:rsidP="00E06785">
      <w:pPr>
        <w:pStyle w:val="Heading3"/>
        <w:shd w:val="clear" w:color="auto" w:fill="FFFFFF"/>
        <w:spacing w:line="345" w:lineRule="atLeast"/>
        <w:rPr>
          <w:rFonts w:ascii="Arial" w:hAnsi="Arial" w:cs="Arial"/>
          <w:b w:val="0"/>
          <w:bCs w:val="0"/>
          <w:color w:val="610B4B"/>
          <w:sz w:val="32"/>
          <w:szCs w:val="32"/>
        </w:rPr>
      </w:pPr>
      <w:r w:rsidRPr="00F91CF2">
        <w:rPr>
          <w:rFonts w:ascii="Arial" w:hAnsi="Arial" w:cs="Arial"/>
        </w:rPr>
        <w:t>2.</w:t>
      </w:r>
      <w:r w:rsidRPr="00F91CF2">
        <w:rPr>
          <w:rFonts w:ascii="Arial" w:hAnsi="Arial" w:cs="Arial"/>
          <w:b w:val="0"/>
          <w:bCs w:val="0"/>
          <w:color w:val="610B4B"/>
          <w:sz w:val="32"/>
          <w:szCs w:val="32"/>
        </w:rPr>
        <w:t xml:space="preserve"> Why string objects are immutable in java?</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9116"/>
      </w:tblGrid>
      <w:tr w:rsidR="00E06785" w:rsidRPr="00F91CF2" w:rsidTr="008523CC">
        <w:trPr>
          <w:tblCellSpacing w:w="15" w:type="dxa"/>
        </w:trPr>
        <w:tc>
          <w:tcPr>
            <w:tcW w:w="0" w:type="auto"/>
            <w:shd w:val="clear" w:color="auto" w:fill="FFFFFF"/>
            <w:vAlign w:val="center"/>
            <w:hideMark/>
          </w:tcPr>
          <w:p w:rsidR="00E06785" w:rsidRPr="00F91CF2" w:rsidRDefault="00E06785" w:rsidP="008523CC">
            <w:pPr>
              <w:spacing w:line="345" w:lineRule="atLeast"/>
              <w:ind w:left="300"/>
              <w:rPr>
                <w:rFonts w:ascii="Arial" w:hAnsi="Arial" w:cs="Arial"/>
                <w:color w:val="000000"/>
                <w:sz w:val="20"/>
                <w:szCs w:val="20"/>
              </w:rPr>
            </w:pPr>
          </w:p>
          <w:p w:rsidR="00E06785" w:rsidRPr="00F91CF2" w:rsidRDefault="00E06785" w:rsidP="008523CC">
            <w:pPr>
              <w:spacing w:line="345" w:lineRule="atLeast"/>
              <w:ind w:left="300"/>
              <w:rPr>
                <w:rFonts w:ascii="Arial" w:hAnsi="Arial" w:cs="Arial"/>
                <w:color w:val="000000"/>
                <w:sz w:val="20"/>
                <w:szCs w:val="20"/>
              </w:rPr>
            </w:pPr>
            <w:r w:rsidRPr="00F91CF2">
              <w:rPr>
                <w:rFonts w:ascii="Arial" w:hAnsi="Arial" w:cs="Arial"/>
                <w:color w:val="000000"/>
                <w:sz w:val="20"/>
                <w:szCs w:val="20"/>
              </w:rPr>
              <w:t xml:space="preserve">Because java uses the concept of string </w:t>
            </w:r>
            <w:r w:rsidR="001951E4" w:rsidRPr="00F91CF2">
              <w:rPr>
                <w:rFonts w:ascii="Arial" w:hAnsi="Arial" w:cs="Arial"/>
                <w:color w:val="000000"/>
                <w:sz w:val="20"/>
                <w:szCs w:val="20"/>
              </w:rPr>
              <w:t>literal. Suppose</w:t>
            </w:r>
            <w:r w:rsidRPr="00F91CF2">
              <w:rPr>
                <w:rFonts w:ascii="Arial" w:hAnsi="Arial" w:cs="Arial"/>
                <w:color w:val="000000"/>
                <w:sz w:val="20"/>
                <w:szCs w:val="20"/>
              </w:rPr>
              <w:t xml:space="preserve"> there are 5 reference </w:t>
            </w:r>
            <w:r w:rsidR="00FA659B" w:rsidRPr="00F91CF2">
              <w:rPr>
                <w:rFonts w:ascii="Arial" w:hAnsi="Arial" w:cs="Arial"/>
                <w:color w:val="000000"/>
                <w:sz w:val="20"/>
                <w:szCs w:val="20"/>
              </w:rPr>
              <w:t>variables, all</w:t>
            </w:r>
            <w:r w:rsidRPr="00F91CF2">
              <w:rPr>
                <w:rFonts w:ascii="Arial" w:hAnsi="Arial" w:cs="Arial"/>
                <w:color w:val="000000"/>
                <w:sz w:val="20"/>
                <w:szCs w:val="20"/>
              </w:rPr>
              <w:t xml:space="preserve"> </w:t>
            </w:r>
            <w:r w:rsidR="00FA659B" w:rsidRPr="00F91CF2">
              <w:rPr>
                <w:rFonts w:ascii="Arial" w:hAnsi="Arial" w:cs="Arial"/>
                <w:color w:val="000000"/>
                <w:sz w:val="20"/>
                <w:szCs w:val="20"/>
              </w:rPr>
              <w:t>refers</w:t>
            </w:r>
            <w:r w:rsidRPr="00F91CF2">
              <w:rPr>
                <w:rFonts w:ascii="Arial" w:hAnsi="Arial" w:cs="Arial"/>
                <w:color w:val="000000"/>
                <w:sz w:val="20"/>
                <w:szCs w:val="20"/>
              </w:rPr>
              <w:t xml:space="preserve"> to one object "sachin".If one reference variable changes the value of the object, it will be affected to all the reference variables. That is why string objects are immutable in java.</w:t>
            </w:r>
          </w:p>
        </w:tc>
      </w:tr>
    </w:tbl>
    <w:p w:rsidR="00E06785" w:rsidRPr="00F91CF2" w:rsidRDefault="00E06785" w:rsidP="00AE07BE">
      <w:pPr>
        <w:numPr>
          <w:ilvl w:val="0"/>
          <w:numId w:val="21"/>
        </w:numPr>
        <w:shd w:val="clear" w:color="auto" w:fill="FFFFFF"/>
        <w:ind w:left="0"/>
        <w:rPr>
          <w:rFonts w:ascii="Arial" w:hAnsi="Arial" w:cs="Arial"/>
          <w:color w:val="000000"/>
          <w:sz w:val="20"/>
          <w:szCs w:val="20"/>
        </w:rPr>
      </w:pPr>
      <w:r w:rsidRPr="00F91CF2">
        <w:rPr>
          <w:rFonts w:ascii="Arial" w:hAnsi="Arial" w:cs="Arial"/>
          <w:b/>
          <w:bCs/>
          <w:color w:val="006699"/>
          <w:sz w:val="20"/>
          <w:szCs w:val="20"/>
          <w:bdr w:val="none" w:sz="0" w:space="0" w:color="auto" w:frame="1"/>
        </w:rPr>
        <w:t>public</w:t>
      </w:r>
      <w:r w:rsidRPr="00F91CF2">
        <w:rPr>
          <w:rFonts w:ascii="Arial" w:hAnsi="Arial" w:cs="Arial"/>
          <w:color w:val="000000"/>
          <w:sz w:val="20"/>
          <w:szCs w:val="20"/>
          <w:bdr w:val="none" w:sz="0" w:space="0" w:color="auto" w:frame="1"/>
        </w:rPr>
        <w:t> </w:t>
      </w:r>
      <w:r w:rsidRPr="00F91CF2">
        <w:rPr>
          <w:rFonts w:ascii="Arial" w:hAnsi="Arial" w:cs="Arial"/>
          <w:b/>
          <w:bCs/>
          <w:color w:val="006699"/>
          <w:sz w:val="20"/>
          <w:szCs w:val="20"/>
          <w:bdr w:val="none" w:sz="0" w:space="0" w:color="auto" w:frame="1"/>
        </w:rPr>
        <w:t>static</w:t>
      </w:r>
      <w:r w:rsidRPr="00F91CF2">
        <w:rPr>
          <w:rFonts w:ascii="Arial" w:hAnsi="Arial" w:cs="Arial"/>
          <w:color w:val="000000"/>
          <w:sz w:val="20"/>
          <w:szCs w:val="20"/>
          <w:bdr w:val="none" w:sz="0" w:space="0" w:color="auto" w:frame="1"/>
        </w:rPr>
        <w:t> </w:t>
      </w:r>
      <w:r w:rsidRPr="00F91CF2">
        <w:rPr>
          <w:rFonts w:ascii="Arial" w:hAnsi="Arial" w:cs="Arial"/>
          <w:b/>
          <w:bCs/>
          <w:color w:val="006699"/>
          <w:sz w:val="20"/>
          <w:szCs w:val="20"/>
          <w:bdr w:val="none" w:sz="0" w:space="0" w:color="auto" w:frame="1"/>
        </w:rPr>
        <w:t>void</w:t>
      </w:r>
      <w:r w:rsidRPr="00F91CF2">
        <w:rPr>
          <w:rFonts w:ascii="Arial" w:hAnsi="Arial" w:cs="Arial"/>
          <w:color w:val="000000"/>
          <w:sz w:val="20"/>
          <w:szCs w:val="20"/>
          <w:bdr w:val="none" w:sz="0" w:space="0" w:color="auto" w:frame="1"/>
        </w:rPr>
        <w:t> main(String args[]){  </w:t>
      </w:r>
    </w:p>
    <w:p w:rsidR="00E06785" w:rsidRPr="00F91CF2" w:rsidRDefault="00E06785" w:rsidP="00AE07BE">
      <w:pPr>
        <w:numPr>
          <w:ilvl w:val="0"/>
          <w:numId w:val="21"/>
        </w:numPr>
        <w:shd w:val="clear" w:color="auto" w:fill="FFFFFF"/>
        <w:ind w:left="0"/>
        <w:rPr>
          <w:rFonts w:ascii="Arial" w:hAnsi="Arial" w:cs="Arial"/>
          <w:color w:val="000000"/>
          <w:sz w:val="20"/>
          <w:szCs w:val="20"/>
        </w:rPr>
      </w:pPr>
      <w:r w:rsidRPr="00F91CF2">
        <w:rPr>
          <w:rFonts w:ascii="Arial" w:hAnsi="Arial" w:cs="Arial"/>
          <w:color w:val="000000"/>
          <w:sz w:val="20"/>
          <w:szCs w:val="20"/>
          <w:bdr w:val="none" w:sz="0" w:space="0" w:color="auto" w:frame="1"/>
        </w:rPr>
        <w:t>   String s=</w:t>
      </w:r>
      <w:r w:rsidRPr="00F91CF2">
        <w:rPr>
          <w:rFonts w:ascii="Arial" w:hAnsi="Arial" w:cs="Arial"/>
          <w:color w:val="0000FF"/>
          <w:sz w:val="20"/>
          <w:szCs w:val="20"/>
          <w:bdr w:val="none" w:sz="0" w:space="0" w:color="auto" w:frame="1"/>
        </w:rPr>
        <w:t>"Sachin"</w:t>
      </w:r>
      <w:r w:rsidRPr="00F91CF2">
        <w:rPr>
          <w:rFonts w:ascii="Arial" w:hAnsi="Arial" w:cs="Arial"/>
          <w:color w:val="000000"/>
          <w:sz w:val="20"/>
          <w:szCs w:val="20"/>
          <w:bdr w:val="none" w:sz="0" w:space="0" w:color="auto" w:frame="1"/>
        </w:rPr>
        <w:t>;  </w:t>
      </w:r>
    </w:p>
    <w:p w:rsidR="00E06785" w:rsidRPr="00F91CF2" w:rsidRDefault="00E06785" w:rsidP="00AE07BE">
      <w:pPr>
        <w:numPr>
          <w:ilvl w:val="0"/>
          <w:numId w:val="21"/>
        </w:numPr>
        <w:shd w:val="clear" w:color="auto" w:fill="FFFFFF"/>
        <w:ind w:left="0"/>
        <w:rPr>
          <w:rFonts w:ascii="Arial" w:hAnsi="Arial" w:cs="Arial"/>
          <w:color w:val="000000"/>
          <w:sz w:val="20"/>
          <w:szCs w:val="20"/>
        </w:rPr>
      </w:pPr>
      <w:r w:rsidRPr="00F91CF2">
        <w:rPr>
          <w:rFonts w:ascii="Arial" w:hAnsi="Arial" w:cs="Arial"/>
          <w:color w:val="000000"/>
          <w:sz w:val="20"/>
          <w:szCs w:val="20"/>
          <w:bdr w:val="none" w:sz="0" w:space="0" w:color="auto" w:frame="1"/>
        </w:rPr>
        <w:t>   s.concat(</w:t>
      </w:r>
      <w:r w:rsidRPr="00F91CF2">
        <w:rPr>
          <w:rFonts w:ascii="Arial" w:hAnsi="Arial" w:cs="Arial"/>
          <w:color w:val="0000FF"/>
          <w:sz w:val="20"/>
          <w:szCs w:val="20"/>
          <w:bdr w:val="none" w:sz="0" w:space="0" w:color="auto" w:frame="1"/>
        </w:rPr>
        <w:t>" Tendulkar"</w:t>
      </w:r>
      <w:r w:rsidRPr="00F91CF2">
        <w:rPr>
          <w:rFonts w:ascii="Arial" w:hAnsi="Arial" w:cs="Arial"/>
          <w:color w:val="000000"/>
          <w:sz w:val="20"/>
          <w:szCs w:val="20"/>
          <w:bdr w:val="none" w:sz="0" w:space="0" w:color="auto" w:frame="1"/>
        </w:rPr>
        <w:t>);</w:t>
      </w:r>
      <w:r w:rsidRPr="00F91CF2">
        <w:rPr>
          <w:rFonts w:ascii="Arial" w:hAnsi="Arial" w:cs="Arial"/>
          <w:color w:val="008200"/>
          <w:sz w:val="20"/>
          <w:szCs w:val="20"/>
          <w:bdr w:val="none" w:sz="0" w:space="0" w:color="auto" w:frame="1"/>
        </w:rPr>
        <w:t>//concat() method appends the string at the end</w:t>
      </w:r>
      <w:r w:rsidRPr="00F91CF2">
        <w:rPr>
          <w:rFonts w:ascii="Arial" w:hAnsi="Arial" w:cs="Arial"/>
          <w:color w:val="000000"/>
          <w:sz w:val="20"/>
          <w:szCs w:val="20"/>
          <w:bdr w:val="none" w:sz="0" w:space="0" w:color="auto" w:frame="1"/>
        </w:rPr>
        <w:t>  </w:t>
      </w:r>
    </w:p>
    <w:p w:rsidR="00E06785" w:rsidRPr="00F91CF2" w:rsidRDefault="00E06785" w:rsidP="00AE07BE">
      <w:pPr>
        <w:numPr>
          <w:ilvl w:val="0"/>
          <w:numId w:val="21"/>
        </w:numPr>
        <w:shd w:val="clear" w:color="auto" w:fill="FFFFFF"/>
        <w:ind w:left="0"/>
        <w:rPr>
          <w:rFonts w:ascii="Arial" w:hAnsi="Arial" w:cs="Arial"/>
          <w:color w:val="000000"/>
          <w:sz w:val="20"/>
          <w:szCs w:val="20"/>
        </w:rPr>
      </w:pPr>
      <w:r w:rsidRPr="00F91CF2">
        <w:rPr>
          <w:rFonts w:ascii="Arial" w:hAnsi="Arial" w:cs="Arial"/>
          <w:color w:val="000000"/>
          <w:sz w:val="20"/>
          <w:szCs w:val="20"/>
          <w:bdr w:val="none" w:sz="0" w:space="0" w:color="auto" w:frame="1"/>
        </w:rPr>
        <w:t>   System.out.println(s);</w:t>
      </w:r>
      <w:r w:rsidRPr="00F91CF2">
        <w:rPr>
          <w:rFonts w:ascii="Arial" w:hAnsi="Arial" w:cs="Arial"/>
          <w:color w:val="008200"/>
          <w:sz w:val="20"/>
          <w:szCs w:val="20"/>
          <w:bdr w:val="none" w:sz="0" w:space="0" w:color="auto" w:frame="1"/>
        </w:rPr>
        <w:t>//will print Sachin because strings are immutable objects</w:t>
      </w:r>
      <w:r w:rsidRPr="00F91CF2">
        <w:rPr>
          <w:rFonts w:ascii="Arial" w:hAnsi="Arial" w:cs="Arial"/>
          <w:color w:val="000000"/>
          <w:sz w:val="20"/>
          <w:szCs w:val="20"/>
          <w:bdr w:val="none" w:sz="0" w:space="0" w:color="auto" w:frame="1"/>
        </w:rPr>
        <w:t>  </w:t>
      </w:r>
    </w:p>
    <w:p w:rsidR="00E06785" w:rsidRPr="00F91CF2" w:rsidRDefault="00E06785" w:rsidP="00AE07BE">
      <w:pPr>
        <w:numPr>
          <w:ilvl w:val="0"/>
          <w:numId w:val="21"/>
        </w:numPr>
        <w:shd w:val="clear" w:color="auto" w:fill="FFFFFF"/>
        <w:ind w:left="0"/>
        <w:rPr>
          <w:rFonts w:ascii="Arial" w:hAnsi="Arial" w:cs="Arial"/>
          <w:color w:val="000000"/>
          <w:sz w:val="20"/>
          <w:szCs w:val="20"/>
        </w:rPr>
      </w:pPr>
      <w:r w:rsidRPr="00F91CF2">
        <w:rPr>
          <w:rFonts w:ascii="Arial" w:hAnsi="Arial" w:cs="Arial"/>
          <w:color w:val="000000"/>
          <w:sz w:val="20"/>
          <w:szCs w:val="20"/>
          <w:bdr w:val="none" w:sz="0" w:space="0" w:color="auto" w:frame="1"/>
        </w:rPr>
        <w:t> }  </w:t>
      </w:r>
    </w:p>
    <w:p w:rsidR="00E06785" w:rsidRPr="00F91CF2" w:rsidRDefault="00E06785" w:rsidP="00AE07BE">
      <w:pPr>
        <w:numPr>
          <w:ilvl w:val="0"/>
          <w:numId w:val="21"/>
        </w:numPr>
        <w:shd w:val="clear" w:color="auto" w:fill="FFFFFF"/>
        <w:spacing w:after="150"/>
        <w:ind w:left="0"/>
        <w:rPr>
          <w:rFonts w:ascii="Arial" w:hAnsi="Arial" w:cs="Arial"/>
          <w:color w:val="000000"/>
          <w:sz w:val="20"/>
          <w:szCs w:val="20"/>
        </w:rPr>
      </w:pPr>
      <w:r w:rsidRPr="00F91CF2">
        <w:rPr>
          <w:rFonts w:ascii="Arial" w:hAnsi="Arial" w:cs="Arial"/>
          <w:color w:val="000000"/>
          <w:sz w:val="20"/>
          <w:szCs w:val="20"/>
          <w:bdr w:val="none" w:sz="0" w:space="0" w:color="auto" w:frame="1"/>
        </w:rPr>
        <w:t>}  </w:t>
      </w:r>
    </w:p>
    <w:p w:rsidR="00E06785" w:rsidRPr="00F91CF2" w:rsidRDefault="00FC1657" w:rsidP="00E06785">
      <w:pPr>
        <w:rPr>
          <w:rFonts w:ascii="Arial" w:hAnsi="Arial" w:cs="Arial"/>
        </w:rPr>
      </w:pPr>
      <w:hyperlink r:id="rId92" w:tgtFrame="_blank" w:history="1">
        <w:r w:rsidR="00E06785" w:rsidRPr="00F91CF2">
          <w:rPr>
            <w:rFonts w:ascii="Arial" w:hAnsi="Arial" w:cs="Arial"/>
            <w:b/>
            <w:bCs/>
            <w:color w:val="FFFFFF"/>
            <w:sz w:val="20"/>
            <w:szCs w:val="20"/>
            <w:shd w:val="clear" w:color="auto" w:fill="6699CC"/>
          </w:rPr>
          <w:t>Test it Now</w:t>
        </w:r>
      </w:hyperlink>
    </w:p>
    <w:p w:rsidR="00E06785" w:rsidRPr="00F91CF2" w:rsidRDefault="00E06785" w:rsidP="00E06785">
      <w:pPr>
        <w:shd w:val="clear" w:color="auto" w:fill="F9FB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45" w:lineRule="atLeast"/>
        <w:rPr>
          <w:rFonts w:ascii="Arial" w:hAnsi="Arial" w:cs="Arial"/>
          <w:color w:val="000000"/>
          <w:sz w:val="20"/>
          <w:szCs w:val="20"/>
        </w:rPr>
      </w:pPr>
      <w:r w:rsidRPr="00F91CF2">
        <w:rPr>
          <w:rFonts w:ascii="Arial" w:hAnsi="Arial" w:cs="Arial"/>
          <w:color w:val="000000"/>
          <w:sz w:val="20"/>
          <w:szCs w:val="20"/>
        </w:rPr>
        <w:lastRenderedPageBreak/>
        <w:t>Output:Sachin</w:t>
      </w:r>
    </w:p>
    <w:p w:rsidR="00E06785" w:rsidRPr="00F91CF2" w:rsidRDefault="00E06785" w:rsidP="00AE07BE">
      <w:pPr>
        <w:numPr>
          <w:ilvl w:val="0"/>
          <w:numId w:val="21"/>
        </w:numPr>
        <w:shd w:val="clear" w:color="auto" w:fill="FFFFFF"/>
        <w:ind w:left="0"/>
        <w:rPr>
          <w:rFonts w:ascii="Arial" w:hAnsi="Arial" w:cs="Arial"/>
          <w:color w:val="000000"/>
          <w:sz w:val="20"/>
          <w:szCs w:val="20"/>
        </w:rPr>
      </w:pPr>
      <w:r w:rsidRPr="00F91CF2">
        <w:rPr>
          <w:rFonts w:ascii="Arial" w:hAnsi="Arial" w:cs="Arial"/>
          <w:b/>
          <w:bCs/>
          <w:color w:val="006699"/>
          <w:sz w:val="20"/>
          <w:szCs w:val="20"/>
          <w:bdr w:val="none" w:sz="0" w:space="0" w:color="auto" w:frame="1"/>
        </w:rPr>
        <w:t>public</w:t>
      </w:r>
      <w:r w:rsidRPr="00F91CF2">
        <w:rPr>
          <w:rFonts w:ascii="Arial" w:hAnsi="Arial" w:cs="Arial"/>
          <w:color w:val="000000"/>
          <w:sz w:val="20"/>
          <w:szCs w:val="20"/>
          <w:bdr w:val="none" w:sz="0" w:space="0" w:color="auto" w:frame="1"/>
        </w:rPr>
        <w:t> </w:t>
      </w:r>
      <w:r w:rsidRPr="00F91CF2">
        <w:rPr>
          <w:rFonts w:ascii="Arial" w:hAnsi="Arial" w:cs="Arial"/>
          <w:b/>
          <w:bCs/>
          <w:color w:val="006699"/>
          <w:sz w:val="20"/>
          <w:szCs w:val="20"/>
          <w:bdr w:val="none" w:sz="0" w:space="0" w:color="auto" w:frame="1"/>
        </w:rPr>
        <w:t>static</w:t>
      </w:r>
      <w:r w:rsidRPr="00F91CF2">
        <w:rPr>
          <w:rFonts w:ascii="Arial" w:hAnsi="Arial" w:cs="Arial"/>
          <w:color w:val="000000"/>
          <w:sz w:val="20"/>
          <w:szCs w:val="20"/>
          <w:bdr w:val="none" w:sz="0" w:space="0" w:color="auto" w:frame="1"/>
        </w:rPr>
        <w:t> </w:t>
      </w:r>
      <w:r w:rsidRPr="00F91CF2">
        <w:rPr>
          <w:rFonts w:ascii="Arial" w:hAnsi="Arial" w:cs="Arial"/>
          <w:b/>
          <w:bCs/>
          <w:color w:val="006699"/>
          <w:sz w:val="20"/>
          <w:szCs w:val="20"/>
          <w:bdr w:val="none" w:sz="0" w:space="0" w:color="auto" w:frame="1"/>
        </w:rPr>
        <w:t>void</w:t>
      </w:r>
      <w:r w:rsidRPr="00F91CF2">
        <w:rPr>
          <w:rFonts w:ascii="Arial" w:hAnsi="Arial" w:cs="Arial"/>
          <w:color w:val="000000"/>
          <w:sz w:val="20"/>
          <w:szCs w:val="20"/>
          <w:bdr w:val="none" w:sz="0" w:space="0" w:color="auto" w:frame="1"/>
        </w:rPr>
        <w:t> main(String args[]){  </w:t>
      </w:r>
    </w:p>
    <w:p w:rsidR="00E06785" w:rsidRPr="00F91CF2" w:rsidRDefault="00E06785" w:rsidP="00AE07BE">
      <w:pPr>
        <w:numPr>
          <w:ilvl w:val="0"/>
          <w:numId w:val="21"/>
        </w:numPr>
        <w:shd w:val="clear" w:color="auto" w:fill="FFFFFF"/>
        <w:ind w:left="0"/>
        <w:rPr>
          <w:rFonts w:ascii="Arial" w:hAnsi="Arial" w:cs="Arial"/>
          <w:color w:val="000000"/>
          <w:sz w:val="20"/>
          <w:szCs w:val="20"/>
        </w:rPr>
      </w:pPr>
      <w:r w:rsidRPr="00F91CF2">
        <w:rPr>
          <w:rFonts w:ascii="Arial" w:hAnsi="Arial" w:cs="Arial"/>
          <w:color w:val="000000"/>
          <w:sz w:val="20"/>
          <w:szCs w:val="20"/>
          <w:bdr w:val="none" w:sz="0" w:space="0" w:color="auto" w:frame="1"/>
        </w:rPr>
        <w:t>   String s=</w:t>
      </w:r>
      <w:r w:rsidRPr="00F91CF2">
        <w:rPr>
          <w:rFonts w:ascii="Arial" w:hAnsi="Arial" w:cs="Arial"/>
          <w:color w:val="0000FF"/>
          <w:sz w:val="20"/>
          <w:szCs w:val="20"/>
          <w:bdr w:val="none" w:sz="0" w:space="0" w:color="auto" w:frame="1"/>
        </w:rPr>
        <w:t>"Sachin"</w:t>
      </w:r>
      <w:r w:rsidRPr="00F91CF2">
        <w:rPr>
          <w:rFonts w:ascii="Arial" w:hAnsi="Arial" w:cs="Arial"/>
          <w:color w:val="000000"/>
          <w:sz w:val="20"/>
          <w:szCs w:val="20"/>
          <w:bdr w:val="none" w:sz="0" w:space="0" w:color="auto" w:frame="1"/>
        </w:rPr>
        <w:t>;  </w:t>
      </w:r>
    </w:p>
    <w:p w:rsidR="00E06785" w:rsidRPr="00F91CF2" w:rsidRDefault="00E06785" w:rsidP="00AE07BE">
      <w:pPr>
        <w:numPr>
          <w:ilvl w:val="0"/>
          <w:numId w:val="21"/>
        </w:numPr>
        <w:shd w:val="clear" w:color="auto" w:fill="FFFFFF"/>
        <w:ind w:left="0"/>
        <w:rPr>
          <w:rFonts w:ascii="Arial" w:hAnsi="Arial" w:cs="Arial"/>
          <w:color w:val="000000"/>
          <w:sz w:val="20"/>
          <w:szCs w:val="20"/>
        </w:rPr>
      </w:pPr>
      <w:r w:rsidRPr="00F91CF2">
        <w:rPr>
          <w:rFonts w:ascii="Arial" w:hAnsi="Arial" w:cs="Arial"/>
          <w:color w:val="000000"/>
          <w:sz w:val="20"/>
          <w:szCs w:val="20"/>
          <w:bdr w:val="none" w:sz="0" w:space="0" w:color="auto" w:frame="1"/>
        </w:rPr>
        <w:t>   S=s.concat(</w:t>
      </w:r>
      <w:r w:rsidRPr="00F91CF2">
        <w:rPr>
          <w:rFonts w:ascii="Arial" w:hAnsi="Arial" w:cs="Arial"/>
          <w:color w:val="0000FF"/>
          <w:sz w:val="20"/>
          <w:szCs w:val="20"/>
          <w:bdr w:val="none" w:sz="0" w:space="0" w:color="auto" w:frame="1"/>
        </w:rPr>
        <w:t>" Tendulkar"</w:t>
      </w:r>
      <w:r w:rsidRPr="00F91CF2">
        <w:rPr>
          <w:rFonts w:ascii="Arial" w:hAnsi="Arial" w:cs="Arial"/>
          <w:color w:val="000000"/>
          <w:sz w:val="20"/>
          <w:szCs w:val="20"/>
          <w:bdr w:val="none" w:sz="0" w:space="0" w:color="auto" w:frame="1"/>
        </w:rPr>
        <w:t>);</w:t>
      </w:r>
      <w:r w:rsidRPr="00F91CF2">
        <w:rPr>
          <w:rFonts w:ascii="Arial" w:hAnsi="Arial" w:cs="Arial"/>
          <w:color w:val="008200"/>
          <w:sz w:val="20"/>
          <w:szCs w:val="20"/>
          <w:bdr w:val="none" w:sz="0" w:space="0" w:color="auto" w:frame="1"/>
        </w:rPr>
        <w:t>//concat() method appends the string at the end</w:t>
      </w:r>
      <w:r w:rsidRPr="00F91CF2">
        <w:rPr>
          <w:rFonts w:ascii="Arial" w:hAnsi="Arial" w:cs="Arial"/>
          <w:color w:val="000000"/>
          <w:sz w:val="20"/>
          <w:szCs w:val="20"/>
          <w:bdr w:val="none" w:sz="0" w:space="0" w:color="auto" w:frame="1"/>
        </w:rPr>
        <w:t>  </w:t>
      </w:r>
    </w:p>
    <w:p w:rsidR="00E06785" w:rsidRPr="00F91CF2" w:rsidRDefault="00E06785" w:rsidP="00AE07BE">
      <w:pPr>
        <w:numPr>
          <w:ilvl w:val="0"/>
          <w:numId w:val="21"/>
        </w:numPr>
        <w:shd w:val="clear" w:color="auto" w:fill="FFFFFF"/>
        <w:ind w:left="0"/>
        <w:rPr>
          <w:rFonts w:ascii="Arial" w:hAnsi="Arial" w:cs="Arial"/>
          <w:color w:val="000000"/>
          <w:sz w:val="20"/>
          <w:szCs w:val="20"/>
        </w:rPr>
      </w:pPr>
      <w:r w:rsidRPr="00F91CF2">
        <w:rPr>
          <w:rFonts w:ascii="Arial" w:hAnsi="Arial" w:cs="Arial"/>
          <w:color w:val="000000"/>
          <w:sz w:val="20"/>
          <w:szCs w:val="20"/>
          <w:bdr w:val="none" w:sz="0" w:space="0" w:color="auto" w:frame="1"/>
        </w:rPr>
        <w:t>   System.out.println(s);</w:t>
      </w:r>
      <w:r w:rsidRPr="00F91CF2">
        <w:rPr>
          <w:rFonts w:ascii="Arial" w:hAnsi="Arial" w:cs="Arial"/>
          <w:color w:val="008200"/>
          <w:sz w:val="20"/>
          <w:szCs w:val="20"/>
          <w:bdr w:val="none" w:sz="0" w:space="0" w:color="auto" w:frame="1"/>
        </w:rPr>
        <w:t>//will print Sachin because strings are immutable objects</w:t>
      </w:r>
      <w:r w:rsidRPr="00F91CF2">
        <w:rPr>
          <w:rFonts w:ascii="Arial" w:hAnsi="Arial" w:cs="Arial"/>
          <w:color w:val="000000"/>
          <w:sz w:val="20"/>
          <w:szCs w:val="20"/>
          <w:bdr w:val="none" w:sz="0" w:space="0" w:color="auto" w:frame="1"/>
        </w:rPr>
        <w:t>  </w:t>
      </w:r>
    </w:p>
    <w:p w:rsidR="00E06785" w:rsidRPr="00F91CF2" w:rsidRDefault="00E06785" w:rsidP="00AE07BE">
      <w:pPr>
        <w:numPr>
          <w:ilvl w:val="0"/>
          <w:numId w:val="21"/>
        </w:numPr>
        <w:shd w:val="clear" w:color="auto" w:fill="FFFFFF"/>
        <w:ind w:left="0"/>
        <w:rPr>
          <w:rFonts w:ascii="Arial" w:hAnsi="Arial" w:cs="Arial"/>
          <w:color w:val="000000"/>
          <w:sz w:val="20"/>
          <w:szCs w:val="20"/>
        </w:rPr>
      </w:pPr>
      <w:r w:rsidRPr="00F91CF2">
        <w:rPr>
          <w:rFonts w:ascii="Arial" w:hAnsi="Arial" w:cs="Arial"/>
          <w:color w:val="000000"/>
          <w:sz w:val="20"/>
          <w:szCs w:val="20"/>
          <w:bdr w:val="none" w:sz="0" w:space="0" w:color="auto" w:frame="1"/>
        </w:rPr>
        <w:t> }  </w:t>
      </w:r>
    </w:p>
    <w:p w:rsidR="00E06785" w:rsidRPr="00F91CF2" w:rsidRDefault="00E06785" w:rsidP="00AE07BE">
      <w:pPr>
        <w:numPr>
          <w:ilvl w:val="0"/>
          <w:numId w:val="21"/>
        </w:numPr>
        <w:shd w:val="clear" w:color="auto" w:fill="FFFFFF"/>
        <w:spacing w:after="150"/>
        <w:ind w:left="0"/>
        <w:rPr>
          <w:rFonts w:ascii="Arial" w:hAnsi="Arial" w:cs="Arial"/>
          <w:color w:val="000000"/>
          <w:sz w:val="20"/>
          <w:szCs w:val="20"/>
        </w:rPr>
      </w:pPr>
      <w:r w:rsidRPr="00F91CF2">
        <w:rPr>
          <w:rFonts w:ascii="Arial" w:hAnsi="Arial" w:cs="Arial"/>
          <w:color w:val="000000"/>
          <w:sz w:val="20"/>
          <w:szCs w:val="20"/>
          <w:bdr w:val="none" w:sz="0" w:space="0" w:color="auto" w:frame="1"/>
        </w:rPr>
        <w:t>}  </w:t>
      </w:r>
    </w:p>
    <w:p w:rsidR="00E06785" w:rsidRPr="00F91CF2" w:rsidRDefault="00E06785" w:rsidP="00E06785">
      <w:pPr>
        <w:ind w:firstLine="720"/>
        <w:rPr>
          <w:rFonts w:ascii="Arial" w:hAnsi="Arial" w:cs="Arial"/>
          <w:color w:val="000000"/>
          <w:sz w:val="20"/>
          <w:szCs w:val="20"/>
          <w:bdr w:val="none" w:sz="0" w:space="0" w:color="auto" w:frame="1"/>
          <w:shd w:val="clear" w:color="auto" w:fill="FFFFFF"/>
        </w:rPr>
      </w:pPr>
    </w:p>
    <w:p w:rsidR="00E06785" w:rsidRPr="00F91CF2" w:rsidRDefault="00E06785" w:rsidP="00E06785">
      <w:pPr>
        <w:pStyle w:val="Heading2"/>
        <w:shd w:val="clear" w:color="auto" w:fill="FFFFFF"/>
        <w:spacing w:line="345" w:lineRule="atLeast"/>
        <w:rPr>
          <w:rFonts w:ascii="Arial" w:hAnsi="Arial" w:cs="Arial"/>
          <w:b w:val="0"/>
          <w:bCs w:val="0"/>
          <w:color w:val="610B38"/>
          <w:sz w:val="38"/>
          <w:szCs w:val="38"/>
        </w:rPr>
      </w:pPr>
      <w:r w:rsidRPr="00F91CF2">
        <w:rPr>
          <w:rFonts w:ascii="Arial" w:hAnsi="Arial" w:cs="Arial"/>
          <w:b w:val="0"/>
          <w:bCs w:val="0"/>
          <w:color w:val="610B38"/>
          <w:sz w:val="38"/>
          <w:szCs w:val="38"/>
        </w:rPr>
        <w:t>Example of java substring</w:t>
      </w:r>
    </w:p>
    <w:p w:rsidR="00E06785" w:rsidRPr="00F91CF2" w:rsidRDefault="00E06785" w:rsidP="0077018C">
      <w:pPr>
        <w:shd w:val="clear" w:color="auto" w:fill="FFFFFF"/>
        <w:rPr>
          <w:rFonts w:ascii="Arial" w:hAnsi="Arial" w:cs="Arial"/>
          <w:color w:val="000000"/>
          <w:sz w:val="20"/>
          <w:szCs w:val="20"/>
        </w:rPr>
      </w:pPr>
      <w:r w:rsidRPr="00F91CF2">
        <w:rPr>
          <w:rStyle w:val="keyword"/>
          <w:rFonts w:ascii="Arial" w:eastAsiaTheme="majorEastAsia" w:hAnsi="Arial" w:cs="Arial"/>
          <w:color w:val="006699"/>
          <w:sz w:val="20"/>
          <w:szCs w:val="20"/>
          <w:bdr w:val="none" w:sz="0" w:space="0" w:color="auto" w:frame="1"/>
        </w:rPr>
        <w:t>public</w:t>
      </w:r>
      <w:r w:rsidRPr="00F91CF2">
        <w:rPr>
          <w:rFonts w:ascii="Arial" w:hAnsi="Arial" w:cs="Arial"/>
          <w:color w:val="000000"/>
          <w:sz w:val="20"/>
          <w:szCs w:val="20"/>
          <w:bdr w:val="none" w:sz="0" w:space="0" w:color="auto" w:frame="1"/>
        </w:rPr>
        <w:t> </w:t>
      </w:r>
      <w:r w:rsidRPr="00F91CF2">
        <w:rPr>
          <w:rStyle w:val="keyword"/>
          <w:rFonts w:ascii="Arial" w:eastAsiaTheme="majorEastAsia" w:hAnsi="Arial" w:cs="Arial"/>
          <w:color w:val="006699"/>
          <w:sz w:val="20"/>
          <w:szCs w:val="20"/>
          <w:bdr w:val="none" w:sz="0" w:space="0" w:color="auto" w:frame="1"/>
        </w:rPr>
        <w:t>class</w:t>
      </w:r>
      <w:r w:rsidRPr="00F91CF2">
        <w:rPr>
          <w:rFonts w:ascii="Arial" w:hAnsi="Arial" w:cs="Arial"/>
          <w:color w:val="000000"/>
          <w:sz w:val="20"/>
          <w:szCs w:val="20"/>
          <w:bdr w:val="none" w:sz="0" w:space="0" w:color="auto" w:frame="1"/>
        </w:rPr>
        <w:t> TestSubstring{  </w:t>
      </w:r>
    </w:p>
    <w:p w:rsidR="00E06785" w:rsidRPr="00F91CF2" w:rsidRDefault="00E06785" w:rsidP="00AE07BE">
      <w:pPr>
        <w:numPr>
          <w:ilvl w:val="0"/>
          <w:numId w:val="22"/>
        </w:numPr>
        <w:shd w:val="clear" w:color="auto" w:fill="FFFFFF"/>
        <w:ind w:left="0"/>
        <w:rPr>
          <w:rFonts w:ascii="Arial" w:hAnsi="Arial" w:cs="Arial"/>
          <w:color w:val="000000"/>
          <w:sz w:val="20"/>
          <w:szCs w:val="20"/>
        </w:rPr>
      </w:pPr>
      <w:r w:rsidRPr="00F91CF2">
        <w:rPr>
          <w:rFonts w:ascii="Arial" w:hAnsi="Arial" w:cs="Arial"/>
          <w:color w:val="000000"/>
          <w:sz w:val="20"/>
          <w:szCs w:val="20"/>
          <w:bdr w:val="none" w:sz="0" w:space="0" w:color="auto" w:frame="1"/>
        </w:rPr>
        <w:t> </w:t>
      </w:r>
      <w:r w:rsidRPr="00F91CF2">
        <w:rPr>
          <w:rStyle w:val="keyword"/>
          <w:rFonts w:ascii="Arial" w:eastAsiaTheme="majorEastAsia" w:hAnsi="Arial" w:cs="Arial"/>
          <w:color w:val="006699"/>
          <w:sz w:val="20"/>
          <w:szCs w:val="20"/>
          <w:bdr w:val="none" w:sz="0" w:space="0" w:color="auto" w:frame="1"/>
        </w:rPr>
        <w:t>public</w:t>
      </w:r>
      <w:r w:rsidRPr="00F91CF2">
        <w:rPr>
          <w:rFonts w:ascii="Arial" w:hAnsi="Arial" w:cs="Arial"/>
          <w:color w:val="000000"/>
          <w:sz w:val="20"/>
          <w:szCs w:val="20"/>
          <w:bdr w:val="none" w:sz="0" w:space="0" w:color="auto" w:frame="1"/>
        </w:rPr>
        <w:t> </w:t>
      </w:r>
      <w:r w:rsidRPr="00F91CF2">
        <w:rPr>
          <w:rStyle w:val="keyword"/>
          <w:rFonts w:ascii="Arial" w:eastAsiaTheme="majorEastAsia" w:hAnsi="Arial" w:cs="Arial"/>
          <w:color w:val="006699"/>
          <w:sz w:val="20"/>
          <w:szCs w:val="20"/>
          <w:bdr w:val="none" w:sz="0" w:space="0" w:color="auto" w:frame="1"/>
        </w:rPr>
        <w:t>static</w:t>
      </w:r>
      <w:r w:rsidRPr="00F91CF2">
        <w:rPr>
          <w:rFonts w:ascii="Arial" w:hAnsi="Arial" w:cs="Arial"/>
          <w:color w:val="000000"/>
          <w:sz w:val="20"/>
          <w:szCs w:val="20"/>
          <w:bdr w:val="none" w:sz="0" w:space="0" w:color="auto" w:frame="1"/>
        </w:rPr>
        <w:t> </w:t>
      </w:r>
      <w:r w:rsidRPr="00F91CF2">
        <w:rPr>
          <w:rStyle w:val="keyword"/>
          <w:rFonts w:ascii="Arial" w:eastAsiaTheme="majorEastAsia" w:hAnsi="Arial" w:cs="Arial"/>
          <w:color w:val="006699"/>
          <w:sz w:val="20"/>
          <w:szCs w:val="20"/>
          <w:bdr w:val="none" w:sz="0" w:space="0" w:color="auto" w:frame="1"/>
        </w:rPr>
        <w:t>void</w:t>
      </w:r>
      <w:r w:rsidRPr="00F91CF2">
        <w:rPr>
          <w:rFonts w:ascii="Arial" w:hAnsi="Arial" w:cs="Arial"/>
          <w:color w:val="000000"/>
          <w:sz w:val="20"/>
          <w:szCs w:val="20"/>
          <w:bdr w:val="none" w:sz="0" w:space="0" w:color="auto" w:frame="1"/>
        </w:rPr>
        <w:t> main(String args[]){  </w:t>
      </w:r>
    </w:p>
    <w:p w:rsidR="00E06785" w:rsidRPr="00F91CF2" w:rsidRDefault="00E06785" w:rsidP="00AE07BE">
      <w:pPr>
        <w:numPr>
          <w:ilvl w:val="0"/>
          <w:numId w:val="22"/>
        </w:numPr>
        <w:shd w:val="clear" w:color="auto" w:fill="FFFFFF"/>
        <w:ind w:left="0"/>
        <w:rPr>
          <w:rFonts w:ascii="Arial" w:hAnsi="Arial" w:cs="Arial"/>
          <w:color w:val="000000"/>
          <w:sz w:val="20"/>
          <w:szCs w:val="20"/>
        </w:rPr>
      </w:pPr>
      <w:r w:rsidRPr="00F91CF2">
        <w:rPr>
          <w:rFonts w:ascii="Arial" w:hAnsi="Arial" w:cs="Arial"/>
          <w:color w:val="000000"/>
          <w:sz w:val="20"/>
          <w:szCs w:val="20"/>
          <w:bdr w:val="none" w:sz="0" w:space="0" w:color="auto" w:frame="1"/>
        </w:rPr>
        <w:t>   String s=</w:t>
      </w:r>
      <w:r w:rsidRPr="00F91CF2">
        <w:rPr>
          <w:rStyle w:val="string"/>
          <w:rFonts w:ascii="Arial" w:eastAsiaTheme="majorEastAsia" w:hAnsi="Arial" w:cs="Arial"/>
          <w:color w:val="0000FF"/>
          <w:sz w:val="20"/>
          <w:szCs w:val="20"/>
          <w:bdr w:val="none" w:sz="0" w:space="0" w:color="auto" w:frame="1"/>
        </w:rPr>
        <w:t>"Sachin Tendulkar"</w:t>
      </w:r>
      <w:r w:rsidRPr="00F91CF2">
        <w:rPr>
          <w:rFonts w:ascii="Arial" w:hAnsi="Arial" w:cs="Arial"/>
          <w:color w:val="000000"/>
          <w:sz w:val="20"/>
          <w:szCs w:val="20"/>
          <w:bdr w:val="none" w:sz="0" w:space="0" w:color="auto" w:frame="1"/>
        </w:rPr>
        <w:t>;  </w:t>
      </w:r>
    </w:p>
    <w:p w:rsidR="00E06785" w:rsidRPr="00F91CF2" w:rsidRDefault="00E06785" w:rsidP="00AE07BE">
      <w:pPr>
        <w:numPr>
          <w:ilvl w:val="0"/>
          <w:numId w:val="22"/>
        </w:numPr>
        <w:shd w:val="clear" w:color="auto" w:fill="FFFFFF"/>
        <w:ind w:left="0"/>
        <w:rPr>
          <w:rFonts w:ascii="Arial" w:hAnsi="Arial" w:cs="Arial"/>
          <w:color w:val="000000"/>
          <w:sz w:val="20"/>
          <w:szCs w:val="20"/>
        </w:rPr>
      </w:pPr>
      <w:r w:rsidRPr="00F91CF2">
        <w:rPr>
          <w:rFonts w:ascii="Arial" w:hAnsi="Arial" w:cs="Arial"/>
          <w:color w:val="000000"/>
          <w:sz w:val="20"/>
          <w:szCs w:val="20"/>
          <w:bdr w:val="none" w:sz="0" w:space="0" w:color="auto" w:frame="1"/>
        </w:rPr>
        <w:t>   System.out.println(s.substring(</w:t>
      </w:r>
      <w:r w:rsidRPr="00F91CF2">
        <w:rPr>
          <w:rStyle w:val="number"/>
          <w:rFonts w:ascii="Arial" w:hAnsi="Arial" w:cs="Arial"/>
          <w:color w:val="C00000"/>
          <w:bdr w:val="none" w:sz="0" w:space="0" w:color="auto" w:frame="1"/>
        </w:rPr>
        <w:t>6</w:t>
      </w:r>
      <w:r w:rsidRPr="00F91CF2">
        <w:rPr>
          <w:rFonts w:ascii="Arial" w:hAnsi="Arial" w:cs="Arial"/>
          <w:color w:val="000000"/>
          <w:sz w:val="20"/>
          <w:szCs w:val="20"/>
          <w:bdr w:val="none" w:sz="0" w:space="0" w:color="auto" w:frame="1"/>
        </w:rPr>
        <w:t>));</w:t>
      </w:r>
      <w:r w:rsidRPr="00F91CF2">
        <w:rPr>
          <w:rStyle w:val="comment"/>
          <w:rFonts w:ascii="Arial" w:eastAsiaTheme="majorEastAsia" w:hAnsi="Arial" w:cs="Arial"/>
          <w:color w:val="008200"/>
          <w:sz w:val="20"/>
          <w:szCs w:val="20"/>
          <w:bdr w:val="none" w:sz="0" w:space="0" w:color="auto" w:frame="1"/>
        </w:rPr>
        <w:t>//Tendulkar</w:t>
      </w:r>
      <w:r w:rsidRPr="00F91CF2">
        <w:rPr>
          <w:rFonts w:ascii="Arial" w:hAnsi="Arial" w:cs="Arial"/>
          <w:color w:val="000000"/>
          <w:sz w:val="20"/>
          <w:szCs w:val="20"/>
          <w:bdr w:val="none" w:sz="0" w:space="0" w:color="auto" w:frame="1"/>
        </w:rPr>
        <w:t>  </w:t>
      </w:r>
    </w:p>
    <w:p w:rsidR="00E06785" w:rsidRPr="00F91CF2" w:rsidRDefault="00E06785" w:rsidP="00AE07BE">
      <w:pPr>
        <w:numPr>
          <w:ilvl w:val="0"/>
          <w:numId w:val="22"/>
        </w:numPr>
        <w:shd w:val="clear" w:color="auto" w:fill="FFFFFF"/>
        <w:ind w:left="0"/>
        <w:rPr>
          <w:rFonts w:ascii="Arial" w:hAnsi="Arial" w:cs="Arial"/>
          <w:color w:val="000000"/>
          <w:sz w:val="20"/>
          <w:szCs w:val="20"/>
        </w:rPr>
      </w:pPr>
      <w:r w:rsidRPr="00F91CF2">
        <w:rPr>
          <w:rFonts w:ascii="Arial" w:hAnsi="Arial" w:cs="Arial"/>
          <w:color w:val="000000"/>
          <w:sz w:val="20"/>
          <w:szCs w:val="20"/>
          <w:bdr w:val="none" w:sz="0" w:space="0" w:color="auto" w:frame="1"/>
        </w:rPr>
        <w:t>   System.out.println(s.substring(</w:t>
      </w:r>
      <w:r w:rsidR="0077018C">
        <w:rPr>
          <w:rFonts w:ascii="Arial" w:hAnsi="Arial" w:cs="Arial"/>
          <w:color w:val="000000"/>
          <w:sz w:val="20"/>
          <w:szCs w:val="20"/>
          <w:bdr w:val="none" w:sz="0" w:space="0" w:color="auto" w:frame="1"/>
        </w:rPr>
        <w:t>1</w:t>
      </w:r>
      <w:r w:rsidRPr="00F91CF2">
        <w:rPr>
          <w:rFonts w:ascii="Arial" w:hAnsi="Arial" w:cs="Arial"/>
          <w:color w:val="000000"/>
          <w:sz w:val="20"/>
          <w:szCs w:val="20"/>
          <w:bdr w:val="none" w:sz="0" w:space="0" w:color="auto" w:frame="1"/>
        </w:rPr>
        <w:t>,</w:t>
      </w:r>
      <w:r w:rsidRPr="00F91CF2">
        <w:rPr>
          <w:rStyle w:val="number"/>
          <w:rFonts w:ascii="Arial" w:hAnsi="Arial" w:cs="Arial"/>
          <w:color w:val="C00000"/>
          <w:bdr w:val="none" w:sz="0" w:space="0" w:color="auto" w:frame="1"/>
        </w:rPr>
        <w:t>4</w:t>
      </w:r>
      <w:r w:rsidRPr="00F91CF2">
        <w:rPr>
          <w:rFonts w:ascii="Arial" w:hAnsi="Arial" w:cs="Arial"/>
          <w:color w:val="000000"/>
          <w:sz w:val="20"/>
          <w:szCs w:val="20"/>
          <w:bdr w:val="none" w:sz="0" w:space="0" w:color="auto" w:frame="1"/>
        </w:rPr>
        <w:t>));</w:t>
      </w:r>
      <w:r w:rsidR="005F1245">
        <w:rPr>
          <w:rStyle w:val="comment"/>
          <w:rFonts w:ascii="Arial" w:eastAsiaTheme="majorEastAsia" w:hAnsi="Arial" w:cs="Arial"/>
          <w:color w:val="008200"/>
          <w:sz w:val="20"/>
          <w:szCs w:val="20"/>
          <w:bdr w:val="none" w:sz="0" w:space="0" w:color="auto" w:frame="1"/>
        </w:rPr>
        <w:t>//</w:t>
      </w:r>
      <w:r w:rsidRPr="00F91CF2">
        <w:rPr>
          <w:rStyle w:val="comment"/>
          <w:rFonts w:ascii="Arial" w:eastAsiaTheme="majorEastAsia" w:hAnsi="Arial" w:cs="Arial"/>
          <w:color w:val="008200"/>
          <w:sz w:val="20"/>
          <w:szCs w:val="20"/>
          <w:bdr w:val="none" w:sz="0" w:space="0" w:color="auto" w:frame="1"/>
        </w:rPr>
        <w:t>ach</w:t>
      </w:r>
    </w:p>
    <w:p w:rsidR="00E06785" w:rsidRPr="00F91CF2" w:rsidRDefault="00E06785" w:rsidP="00AE07BE">
      <w:pPr>
        <w:numPr>
          <w:ilvl w:val="0"/>
          <w:numId w:val="22"/>
        </w:numPr>
        <w:shd w:val="clear" w:color="auto" w:fill="FFFFFF"/>
        <w:ind w:left="0"/>
        <w:rPr>
          <w:rFonts w:ascii="Arial" w:hAnsi="Arial" w:cs="Arial"/>
          <w:color w:val="000000"/>
          <w:sz w:val="20"/>
          <w:szCs w:val="20"/>
        </w:rPr>
      </w:pPr>
      <w:r w:rsidRPr="00F91CF2">
        <w:rPr>
          <w:rFonts w:ascii="Arial" w:hAnsi="Arial" w:cs="Arial"/>
          <w:color w:val="000000"/>
          <w:sz w:val="20"/>
          <w:szCs w:val="20"/>
          <w:bdr w:val="none" w:sz="0" w:space="0" w:color="auto" w:frame="1"/>
        </w:rPr>
        <w:t> }  </w:t>
      </w:r>
    </w:p>
    <w:p w:rsidR="00E06785" w:rsidRPr="00F91CF2" w:rsidRDefault="00E06785" w:rsidP="00AE07BE">
      <w:pPr>
        <w:numPr>
          <w:ilvl w:val="0"/>
          <w:numId w:val="22"/>
        </w:numPr>
        <w:shd w:val="clear" w:color="auto" w:fill="FFFFFF"/>
        <w:ind w:left="0"/>
        <w:rPr>
          <w:rFonts w:ascii="Arial" w:hAnsi="Arial" w:cs="Arial"/>
          <w:color w:val="000000"/>
          <w:sz w:val="20"/>
          <w:szCs w:val="20"/>
        </w:rPr>
      </w:pPr>
      <w:r w:rsidRPr="00F91CF2">
        <w:rPr>
          <w:rFonts w:ascii="Arial" w:hAnsi="Arial" w:cs="Arial"/>
          <w:color w:val="000000"/>
          <w:sz w:val="20"/>
          <w:szCs w:val="20"/>
          <w:bdr w:val="none" w:sz="0" w:space="0" w:color="auto" w:frame="1"/>
        </w:rPr>
        <w:t>}  </w:t>
      </w:r>
    </w:p>
    <w:p w:rsidR="0077018C" w:rsidRDefault="00E06785" w:rsidP="00E06785">
      <w:pPr>
        <w:autoSpaceDE w:val="0"/>
        <w:autoSpaceDN w:val="0"/>
        <w:adjustRightInd w:val="0"/>
        <w:rPr>
          <w:rFonts w:ascii="Arial" w:hAnsi="Arial" w:cs="Arial"/>
          <w:color w:val="000000"/>
        </w:rPr>
      </w:pPr>
      <w:r w:rsidRPr="00F91CF2">
        <w:rPr>
          <w:rFonts w:ascii="Arial" w:hAnsi="Arial" w:cs="Arial"/>
          <w:color w:val="000000"/>
          <w:sz w:val="20"/>
          <w:szCs w:val="20"/>
          <w:bdr w:val="none" w:sz="0" w:space="0" w:color="auto" w:frame="1"/>
        </w:rPr>
        <w:t xml:space="preserve">Out put is--- </w:t>
      </w:r>
      <w:r w:rsidRPr="00F91CF2">
        <w:rPr>
          <w:rFonts w:ascii="Arial" w:hAnsi="Arial" w:cs="Arial"/>
          <w:color w:val="000000"/>
        </w:rPr>
        <w:t xml:space="preserve">Tendulkar </w:t>
      </w:r>
    </w:p>
    <w:p w:rsidR="00E06785" w:rsidRPr="00F91CF2" w:rsidRDefault="0077018C" w:rsidP="00E06785">
      <w:pPr>
        <w:autoSpaceDE w:val="0"/>
        <w:autoSpaceDN w:val="0"/>
        <w:adjustRightInd w:val="0"/>
        <w:rPr>
          <w:rFonts w:ascii="Arial" w:hAnsi="Arial" w:cs="Arial"/>
        </w:rPr>
      </w:pPr>
      <w:r>
        <w:rPr>
          <w:rFonts w:ascii="Arial" w:hAnsi="Arial" w:cs="Arial"/>
          <w:color w:val="000000"/>
        </w:rPr>
        <w:t xml:space="preserve">                   </w:t>
      </w:r>
      <w:r w:rsidR="00E06785" w:rsidRPr="00F91CF2">
        <w:rPr>
          <w:rFonts w:ascii="Arial" w:hAnsi="Arial" w:cs="Arial"/>
          <w:color w:val="000000"/>
        </w:rPr>
        <w:t>ach</w:t>
      </w:r>
    </w:p>
    <w:p w:rsidR="00E06785" w:rsidRDefault="00E06785" w:rsidP="00E06785">
      <w:pPr>
        <w:shd w:val="clear" w:color="auto" w:fill="FFFFFF"/>
        <w:rPr>
          <w:rFonts w:ascii="Arial" w:hAnsi="Arial" w:cs="Arial"/>
          <w:color w:val="000000"/>
          <w:sz w:val="20"/>
          <w:szCs w:val="20"/>
        </w:rPr>
      </w:pPr>
    </w:p>
    <w:p w:rsidR="0077018C" w:rsidRDefault="0077018C" w:rsidP="00E06785">
      <w:pPr>
        <w:shd w:val="clear" w:color="auto" w:fill="FFFFFF"/>
        <w:rPr>
          <w:rFonts w:ascii="Arial" w:hAnsi="Arial" w:cs="Arial"/>
          <w:color w:val="000000"/>
          <w:sz w:val="20"/>
          <w:szCs w:val="20"/>
        </w:rPr>
      </w:pPr>
    </w:p>
    <w:p w:rsidR="0077018C" w:rsidRPr="00F91CF2" w:rsidRDefault="0077018C" w:rsidP="00E06785">
      <w:pPr>
        <w:shd w:val="clear" w:color="auto" w:fill="FFFFFF"/>
        <w:rPr>
          <w:rFonts w:ascii="Arial" w:hAnsi="Arial" w:cs="Arial"/>
          <w:color w:val="000000"/>
          <w:sz w:val="20"/>
          <w:szCs w:val="20"/>
        </w:rPr>
      </w:pPr>
    </w:p>
    <w:p w:rsidR="00E06785" w:rsidRPr="00F91CF2" w:rsidRDefault="00E06785" w:rsidP="00E06785">
      <w:pPr>
        <w:shd w:val="clear" w:color="auto" w:fill="FFFFFF"/>
        <w:rPr>
          <w:rFonts w:ascii="Arial" w:hAnsi="Arial" w:cs="Arial"/>
          <w:color w:val="000000"/>
          <w:sz w:val="20"/>
          <w:szCs w:val="20"/>
          <w:bdr w:val="none" w:sz="0" w:space="0" w:color="auto" w:frame="1"/>
        </w:rPr>
      </w:pPr>
      <w:r w:rsidRPr="00F91CF2">
        <w:rPr>
          <w:rFonts w:ascii="Arial" w:hAnsi="Arial" w:cs="Arial"/>
          <w:color w:val="000000"/>
          <w:sz w:val="20"/>
          <w:szCs w:val="20"/>
          <w:bdr w:val="none" w:sz="0" w:space="0" w:color="auto" w:frame="1"/>
        </w:rPr>
        <w:t>(0,4)0 is S 4</w:t>
      </w:r>
      <w:r w:rsidRPr="00F91CF2">
        <w:rPr>
          <w:rFonts w:ascii="Arial" w:hAnsi="Arial" w:cs="Arial"/>
          <w:color w:val="000000"/>
          <w:sz w:val="20"/>
          <w:szCs w:val="20"/>
          <w:bdr w:val="none" w:sz="0" w:space="0" w:color="auto" w:frame="1"/>
          <w:vertAlign w:val="superscript"/>
        </w:rPr>
        <w:t>th</w:t>
      </w:r>
      <w:r w:rsidRPr="00F91CF2">
        <w:rPr>
          <w:rFonts w:ascii="Arial" w:hAnsi="Arial" w:cs="Arial"/>
          <w:color w:val="000000"/>
          <w:sz w:val="20"/>
          <w:szCs w:val="20"/>
          <w:bdr w:val="none" w:sz="0" w:space="0" w:color="auto" w:frame="1"/>
        </w:rPr>
        <w:t xml:space="preserve"> is H but end one is Excluded</w:t>
      </w:r>
    </w:p>
    <w:p w:rsidR="00E06785" w:rsidRPr="00F91CF2" w:rsidRDefault="00E06785" w:rsidP="00E06785">
      <w:pPr>
        <w:shd w:val="clear" w:color="auto" w:fill="FFFFFF"/>
        <w:rPr>
          <w:rFonts w:ascii="Arial" w:hAnsi="Arial" w:cs="Arial"/>
          <w:color w:val="000000"/>
          <w:sz w:val="20"/>
          <w:szCs w:val="20"/>
          <w:bdr w:val="none" w:sz="0" w:space="0" w:color="auto" w:frame="1"/>
        </w:rPr>
      </w:pPr>
    </w:p>
    <w:p w:rsidR="00E06785" w:rsidRPr="00F91CF2" w:rsidRDefault="00E06785" w:rsidP="00E06785">
      <w:pPr>
        <w:shd w:val="clear" w:color="auto" w:fill="FFFFFF"/>
        <w:rPr>
          <w:rFonts w:ascii="Arial" w:hAnsi="Arial" w:cs="Arial"/>
          <w:color w:val="000000"/>
          <w:sz w:val="20"/>
          <w:szCs w:val="20"/>
          <w:bdr w:val="none" w:sz="0" w:space="0" w:color="auto" w:frame="1"/>
        </w:rPr>
      </w:pPr>
    </w:p>
    <w:p w:rsidR="00E06785" w:rsidRPr="00F91CF2" w:rsidRDefault="00E06785" w:rsidP="00E06785">
      <w:pPr>
        <w:shd w:val="clear" w:color="auto" w:fill="FFFFFF"/>
        <w:rPr>
          <w:rFonts w:ascii="Arial" w:hAnsi="Arial" w:cs="Arial"/>
          <w:color w:val="000000"/>
          <w:sz w:val="20"/>
          <w:szCs w:val="20"/>
        </w:rPr>
      </w:pPr>
    </w:p>
    <w:p w:rsidR="00E06785" w:rsidRPr="00F91CF2" w:rsidRDefault="00E06785" w:rsidP="00E06785">
      <w:pPr>
        <w:pStyle w:val="Heading1"/>
        <w:shd w:val="clear" w:color="auto" w:fill="FFFFFF"/>
        <w:spacing w:before="75" w:line="345" w:lineRule="atLeast"/>
        <w:rPr>
          <w:rFonts w:ascii="Arial" w:hAnsi="Arial" w:cs="Arial"/>
          <w:b w:val="0"/>
          <w:bCs w:val="0"/>
          <w:color w:val="610B38"/>
          <w:sz w:val="44"/>
          <w:szCs w:val="44"/>
        </w:rPr>
      </w:pPr>
      <w:r w:rsidRPr="00F91CF2">
        <w:rPr>
          <w:rFonts w:ascii="Arial" w:hAnsi="Arial" w:cs="Arial"/>
          <w:b w:val="0"/>
          <w:bCs w:val="0"/>
          <w:color w:val="610B38"/>
          <w:sz w:val="44"/>
          <w:szCs w:val="44"/>
        </w:rPr>
        <w:t>Java StringBuffer class</w:t>
      </w:r>
    </w:p>
    <w:p w:rsidR="00E06785" w:rsidRPr="00F91CF2" w:rsidRDefault="00E06785" w:rsidP="00E06785">
      <w:pPr>
        <w:pStyle w:val="NormalWeb"/>
        <w:shd w:val="clear" w:color="auto" w:fill="FFFFFF"/>
        <w:spacing w:line="345" w:lineRule="atLeast"/>
        <w:rPr>
          <w:rFonts w:ascii="Arial" w:hAnsi="Arial" w:cs="Arial"/>
          <w:color w:val="000000"/>
          <w:sz w:val="20"/>
          <w:szCs w:val="20"/>
        </w:rPr>
      </w:pPr>
      <w:r w:rsidRPr="00F91CF2">
        <w:rPr>
          <w:rFonts w:ascii="Arial" w:hAnsi="Arial" w:cs="Arial"/>
          <w:color w:val="000000"/>
          <w:sz w:val="20"/>
          <w:szCs w:val="20"/>
        </w:rPr>
        <w:t>Java StringBuffer class is used to created mutable (modifiable) string. The StringBuffer class in java is same as String class except it is mutable i.e. it can be changed.</w:t>
      </w:r>
    </w:p>
    <w:p w:rsidR="00E06785" w:rsidRPr="00F91CF2" w:rsidRDefault="00E06785" w:rsidP="00E06785">
      <w:pPr>
        <w:pStyle w:val="Heading1"/>
        <w:shd w:val="clear" w:color="auto" w:fill="FFFFFF"/>
        <w:spacing w:before="75" w:line="345" w:lineRule="atLeast"/>
        <w:rPr>
          <w:rFonts w:ascii="Arial" w:hAnsi="Arial" w:cs="Arial"/>
          <w:b w:val="0"/>
          <w:bCs w:val="0"/>
          <w:color w:val="610B38"/>
          <w:sz w:val="44"/>
          <w:szCs w:val="44"/>
        </w:rPr>
      </w:pPr>
      <w:r w:rsidRPr="00F91CF2">
        <w:rPr>
          <w:rFonts w:ascii="Arial" w:hAnsi="Arial" w:cs="Arial"/>
          <w:b w:val="0"/>
          <w:bCs w:val="0"/>
          <w:color w:val="610B38"/>
          <w:sz w:val="44"/>
          <w:szCs w:val="44"/>
        </w:rPr>
        <w:t>Difference between String and StringBuffer</w:t>
      </w:r>
    </w:p>
    <w:p w:rsidR="00E06785" w:rsidRPr="00F91CF2" w:rsidRDefault="00E06785" w:rsidP="00E06785">
      <w:pPr>
        <w:pStyle w:val="NormalWeb"/>
        <w:shd w:val="clear" w:color="auto" w:fill="FFFFFF"/>
        <w:spacing w:line="345" w:lineRule="atLeast"/>
        <w:rPr>
          <w:rFonts w:ascii="Arial" w:hAnsi="Arial" w:cs="Arial"/>
          <w:color w:val="000000"/>
          <w:sz w:val="20"/>
          <w:szCs w:val="20"/>
        </w:rPr>
      </w:pPr>
      <w:r w:rsidRPr="00F91CF2">
        <w:rPr>
          <w:rFonts w:ascii="Arial" w:hAnsi="Arial" w:cs="Arial"/>
          <w:color w:val="000000"/>
          <w:sz w:val="20"/>
          <w:szCs w:val="20"/>
        </w:rPr>
        <w:t>There are many differences between String and StringBuffer. A list of differences between String and StringBuffer are given below:</w:t>
      </w:r>
    </w:p>
    <w:tbl>
      <w:tblPr>
        <w:tblpPr w:leftFromText="180" w:rightFromText="180" w:vertAnchor="page" w:horzAnchor="margin" w:tblpXSpec="center" w:tblpY="2229"/>
        <w:tblW w:w="12795" w:type="dxa"/>
        <w:tblBorders>
          <w:top w:val="single" w:sz="6" w:space="0" w:color="FFC0CB"/>
          <w:left w:val="single" w:sz="6" w:space="0" w:color="FFC0CB"/>
          <w:bottom w:val="single" w:sz="6" w:space="0" w:color="FFC0CB"/>
          <w:right w:val="single" w:sz="6" w:space="0" w:color="FFC0CB"/>
        </w:tblBorders>
        <w:shd w:val="clear" w:color="auto" w:fill="FFFFFF"/>
        <w:tblCellMar>
          <w:top w:w="15" w:type="dxa"/>
          <w:left w:w="15" w:type="dxa"/>
          <w:bottom w:w="15" w:type="dxa"/>
          <w:right w:w="15" w:type="dxa"/>
        </w:tblCellMar>
        <w:tblLook w:val="04A0" w:firstRow="1" w:lastRow="0" w:firstColumn="1" w:lastColumn="0" w:noHBand="0" w:noVBand="1"/>
      </w:tblPr>
      <w:tblGrid>
        <w:gridCol w:w="628"/>
        <w:gridCol w:w="7446"/>
        <w:gridCol w:w="4721"/>
      </w:tblGrid>
      <w:tr w:rsidR="00E06785" w:rsidRPr="00F91CF2" w:rsidTr="008523CC">
        <w:tc>
          <w:tcPr>
            <w:tcW w:w="0" w:type="auto"/>
            <w:shd w:val="clear" w:color="auto" w:fill="F6FFE1"/>
            <w:tcMar>
              <w:top w:w="75" w:type="dxa"/>
              <w:left w:w="75" w:type="dxa"/>
              <w:bottom w:w="75" w:type="dxa"/>
              <w:right w:w="75" w:type="dxa"/>
            </w:tcMar>
            <w:hideMark/>
          </w:tcPr>
          <w:p w:rsidR="00E06785" w:rsidRPr="00F91CF2" w:rsidRDefault="00E06785" w:rsidP="008523CC">
            <w:pPr>
              <w:spacing w:line="345" w:lineRule="atLeast"/>
              <w:rPr>
                <w:rFonts w:ascii="Arial" w:hAnsi="Arial" w:cs="Arial"/>
                <w:b/>
                <w:bCs/>
                <w:color w:val="000000"/>
                <w:sz w:val="26"/>
                <w:szCs w:val="26"/>
              </w:rPr>
            </w:pPr>
            <w:r w:rsidRPr="00F91CF2">
              <w:rPr>
                <w:rFonts w:ascii="Arial" w:hAnsi="Arial" w:cs="Arial"/>
                <w:b/>
                <w:bCs/>
                <w:color w:val="000000"/>
                <w:sz w:val="26"/>
                <w:szCs w:val="26"/>
              </w:rPr>
              <w:t>No.</w:t>
            </w:r>
          </w:p>
        </w:tc>
        <w:tc>
          <w:tcPr>
            <w:tcW w:w="0" w:type="auto"/>
            <w:shd w:val="clear" w:color="auto" w:fill="F6FFE1"/>
            <w:tcMar>
              <w:top w:w="75" w:type="dxa"/>
              <w:left w:w="75" w:type="dxa"/>
              <w:bottom w:w="75" w:type="dxa"/>
              <w:right w:w="75" w:type="dxa"/>
            </w:tcMar>
            <w:hideMark/>
          </w:tcPr>
          <w:p w:rsidR="00E06785" w:rsidRPr="00F91CF2" w:rsidRDefault="00E06785" w:rsidP="008523CC">
            <w:pPr>
              <w:spacing w:line="345" w:lineRule="atLeast"/>
              <w:rPr>
                <w:rFonts w:ascii="Arial" w:hAnsi="Arial" w:cs="Arial"/>
                <w:b/>
                <w:bCs/>
                <w:color w:val="000000"/>
                <w:sz w:val="26"/>
                <w:szCs w:val="26"/>
              </w:rPr>
            </w:pPr>
            <w:r w:rsidRPr="00F91CF2">
              <w:rPr>
                <w:rFonts w:ascii="Arial" w:hAnsi="Arial" w:cs="Arial"/>
                <w:b/>
                <w:bCs/>
                <w:color w:val="000000"/>
                <w:sz w:val="26"/>
                <w:szCs w:val="26"/>
              </w:rPr>
              <w:t>String</w:t>
            </w:r>
          </w:p>
        </w:tc>
        <w:tc>
          <w:tcPr>
            <w:tcW w:w="0" w:type="auto"/>
            <w:shd w:val="clear" w:color="auto" w:fill="F6FFE1"/>
            <w:tcMar>
              <w:top w:w="75" w:type="dxa"/>
              <w:left w:w="75" w:type="dxa"/>
              <w:bottom w:w="75" w:type="dxa"/>
              <w:right w:w="75" w:type="dxa"/>
            </w:tcMar>
            <w:hideMark/>
          </w:tcPr>
          <w:p w:rsidR="00E06785" w:rsidRPr="00F91CF2" w:rsidRDefault="00E06785" w:rsidP="008523CC">
            <w:pPr>
              <w:spacing w:line="345" w:lineRule="atLeast"/>
              <w:rPr>
                <w:rFonts w:ascii="Arial" w:hAnsi="Arial" w:cs="Arial"/>
                <w:b/>
                <w:bCs/>
                <w:color w:val="000000"/>
                <w:sz w:val="26"/>
                <w:szCs w:val="26"/>
              </w:rPr>
            </w:pPr>
            <w:r w:rsidRPr="00F91CF2">
              <w:rPr>
                <w:rFonts w:ascii="Arial" w:hAnsi="Arial" w:cs="Arial"/>
                <w:b/>
                <w:bCs/>
                <w:color w:val="000000"/>
                <w:sz w:val="26"/>
                <w:szCs w:val="26"/>
              </w:rPr>
              <w:t>StringBuffer</w:t>
            </w:r>
          </w:p>
        </w:tc>
      </w:tr>
      <w:tr w:rsidR="00E06785" w:rsidRPr="00F91CF2" w:rsidTr="008523C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06785" w:rsidRPr="00F91CF2" w:rsidRDefault="00E06785" w:rsidP="008523CC">
            <w:pPr>
              <w:spacing w:line="345" w:lineRule="atLeast"/>
              <w:ind w:left="300"/>
              <w:rPr>
                <w:rFonts w:ascii="Arial" w:hAnsi="Arial" w:cs="Arial"/>
                <w:color w:val="000000"/>
                <w:sz w:val="20"/>
                <w:szCs w:val="20"/>
              </w:rPr>
            </w:pPr>
            <w:r w:rsidRPr="00F91CF2">
              <w:rPr>
                <w:rFonts w:ascii="Arial" w:hAnsi="Arial" w:cs="Arial"/>
                <w:color w:val="000000"/>
                <w:sz w:val="20"/>
                <w:szCs w:val="20"/>
              </w:rPr>
              <w:lastRenderedPageBreak/>
              <w:t>1)</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06785" w:rsidRPr="00F91CF2" w:rsidRDefault="00E06785" w:rsidP="008523CC">
            <w:pPr>
              <w:spacing w:line="345" w:lineRule="atLeast"/>
              <w:ind w:left="300"/>
              <w:rPr>
                <w:rFonts w:ascii="Arial" w:hAnsi="Arial" w:cs="Arial"/>
                <w:color w:val="000000"/>
                <w:sz w:val="20"/>
                <w:szCs w:val="20"/>
              </w:rPr>
            </w:pPr>
            <w:r w:rsidRPr="00F91CF2">
              <w:rPr>
                <w:rFonts w:ascii="Arial" w:hAnsi="Arial" w:cs="Arial"/>
                <w:color w:val="000000"/>
                <w:sz w:val="20"/>
                <w:szCs w:val="20"/>
              </w:rPr>
              <w:t>String class is immutable.</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06785" w:rsidRPr="00F91CF2" w:rsidRDefault="00E06785" w:rsidP="008523CC">
            <w:pPr>
              <w:spacing w:line="345" w:lineRule="atLeast"/>
              <w:ind w:left="300"/>
              <w:rPr>
                <w:rFonts w:ascii="Arial" w:hAnsi="Arial" w:cs="Arial"/>
                <w:color w:val="000000"/>
                <w:sz w:val="20"/>
                <w:szCs w:val="20"/>
              </w:rPr>
            </w:pPr>
            <w:r w:rsidRPr="00F91CF2">
              <w:rPr>
                <w:rFonts w:ascii="Arial" w:hAnsi="Arial" w:cs="Arial"/>
                <w:color w:val="000000"/>
                <w:sz w:val="20"/>
                <w:szCs w:val="20"/>
              </w:rPr>
              <w:t>StringBuffer class is mutable.</w:t>
            </w:r>
          </w:p>
        </w:tc>
      </w:tr>
      <w:tr w:rsidR="00E06785" w:rsidRPr="00F91CF2" w:rsidTr="008523C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E06785" w:rsidRPr="00F91CF2" w:rsidRDefault="00E06785" w:rsidP="008523CC">
            <w:pPr>
              <w:spacing w:line="345" w:lineRule="atLeast"/>
              <w:ind w:left="300"/>
              <w:rPr>
                <w:rFonts w:ascii="Arial" w:hAnsi="Arial" w:cs="Arial"/>
                <w:color w:val="000000"/>
                <w:sz w:val="20"/>
                <w:szCs w:val="20"/>
              </w:rPr>
            </w:pPr>
            <w:r w:rsidRPr="00F91CF2">
              <w:rPr>
                <w:rFonts w:ascii="Arial" w:hAnsi="Arial" w:cs="Arial"/>
                <w:color w:val="000000"/>
                <w:sz w:val="20"/>
                <w:szCs w:val="20"/>
              </w:rPr>
              <w:t>2)</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E06785" w:rsidRPr="00F91CF2" w:rsidRDefault="00E06785" w:rsidP="008523CC">
            <w:pPr>
              <w:spacing w:line="345" w:lineRule="atLeast"/>
              <w:ind w:left="300"/>
              <w:rPr>
                <w:rFonts w:ascii="Arial" w:hAnsi="Arial" w:cs="Arial"/>
                <w:color w:val="000000"/>
                <w:sz w:val="20"/>
                <w:szCs w:val="20"/>
              </w:rPr>
            </w:pPr>
            <w:r w:rsidRPr="00F91CF2">
              <w:rPr>
                <w:rFonts w:ascii="Arial" w:hAnsi="Arial" w:cs="Arial"/>
                <w:color w:val="000000"/>
                <w:sz w:val="20"/>
                <w:szCs w:val="20"/>
              </w:rPr>
              <w:t>String is slow and consumes more memory when you concat too many strings because every time it creates new instance.</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E06785" w:rsidRPr="00F91CF2" w:rsidRDefault="00E06785" w:rsidP="008523CC">
            <w:pPr>
              <w:spacing w:line="345" w:lineRule="atLeast"/>
              <w:ind w:left="300"/>
              <w:rPr>
                <w:rFonts w:ascii="Arial" w:hAnsi="Arial" w:cs="Arial"/>
                <w:color w:val="000000"/>
                <w:sz w:val="20"/>
                <w:szCs w:val="20"/>
              </w:rPr>
            </w:pPr>
            <w:r w:rsidRPr="00F91CF2">
              <w:rPr>
                <w:rFonts w:ascii="Arial" w:hAnsi="Arial" w:cs="Arial"/>
                <w:color w:val="000000"/>
                <w:sz w:val="20"/>
                <w:szCs w:val="20"/>
              </w:rPr>
              <w:t>StringBuffer is fast and consumes less memory when you cancat strings.</w:t>
            </w:r>
          </w:p>
        </w:tc>
      </w:tr>
      <w:tr w:rsidR="00E06785" w:rsidRPr="00F91CF2" w:rsidTr="008523C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06785" w:rsidRPr="00F91CF2" w:rsidRDefault="00E06785" w:rsidP="008523CC">
            <w:pPr>
              <w:spacing w:line="345" w:lineRule="atLeast"/>
              <w:ind w:left="300"/>
              <w:rPr>
                <w:rFonts w:ascii="Arial" w:hAnsi="Arial" w:cs="Arial"/>
                <w:color w:val="000000"/>
                <w:sz w:val="20"/>
                <w:szCs w:val="20"/>
              </w:rPr>
            </w:pPr>
            <w:r w:rsidRPr="00F91CF2">
              <w:rPr>
                <w:rFonts w:ascii="Arial" w:hAnsi="Arial" w:cs="Arial"/>
                <w:color w:val="000000"/>
                <w:sz w:val="20"/>
                <w:szCs w:val="20"/>
              </w:rPr>
              <w:t>3)</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06785" w:rsidRPr="00F91CF2" w:rsidRDefault="00E06785" w:rsidP="008523CC">
            <w:pPr>
              <w:spacing w:line="345" w:lineRule="atLeast"/>
              <w:ind w:left="300"/>
              <w:rPr>
                <w:rFonts w:ascii="Arial" w:hAnsi="Arial" w:cs="Arial"/>
                <w:color w:val="000000"/>
                <w:sz w:val="20"/>
                <w:szCs w:val="20"/>
              </w:rPr>
            </w:pPr>
            <w:r w:rsidRPr="00F91CF2">
              <w:rPr>
                <w:rFonts w:ascii="Arial" w:hAnsi="Arial" w:cs="Arial"/>
                <w:color w:val="000000"/>
                <w:sz w:val="20"/>
                <w:szCs w:val="20"/>
              </w:rPr>
              <w:t>String class overrides the equals() method of Object class. So you can compare the contents of two strings by equals() method.</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06785" w:rsidRPr="00F91CF2" w:rsidRDefault="00E06785" w:rsidP="008523CC">
            <w:pPr>
              <w:spacing w:line="345" w:lineRule="atLeast"/>
              <w:ind w:left="300"/>
              <w:rPr>
                <w:rFonts w:ascii="Arial" w:hAnsi="Arial" w:cs="Arial"/>
                <w:color w:val="000000"/>
                <w:sz w:val="20"/>
                <w:szCs w:val="20"/>
              </w:rPr>
            </w:pPr>
            <w:r w:rsidRPr="00F91CF2">
              <w:rPr>
                <w:rFonts w:ascii="Arial" w:hAnsi="Arial" w:cs="Arial"/>
                <w:color w:val="000000"/>
                <w:sz w:val="20"/>
                <w:szCs w:val="20"/>
              </w:rPr>
              <w:t>StringBuffer class doesn't override the equals() method of Object class.</w:t>
            </w:r>
          </w:p>
        </w:tc>
      </w:tr>
    </w:tbl>
    <w:p w:rsidR="00E06785" w:rsidRPr="00F91CF2" w:rsidRDefault="00E06785" w:rsidP="00E06785">
      <w:pPr>
        <w:shd w:val="clear" w:color="auto" w:fill="FFFFFF"/>
        <w:rPr>
          <w:rFonts w:ascii="Arial" w:hAnsi="Arial" w:cs="Arial"/>
          <w:color w:val="000000"/>
          <w:sz w:val="20"/>
          <w:szCs w:val="20"/>
        </w:rPr>
      </w:pPr>
    </w:p>
    <w:p w:rsidR="00E06785" w:rsidRPr="00F91CF2" w:rsidRDefault="00E06785" w:rsidP="00E06785">
      <w:pPr>
        <w:ind w:firstLine="720"/>
        <w:rPr>
          <w:rFonts w:ascii="Arial" w:hAnsi="Arial" w:cs="Arial"/>
        </w:rPr>
      </w:pPr>
      <w:r w:rsidRPr="00F91CF2">
        <w:rPr>
          <w:rFonts w:ascii="Arial" w:hAnsi="Arial" w:cs="Arial"/>
          <w:color w:val="000000"/>
          <w:sz w:val="20"/>
          <w:szCs w:val="20"/>
          <w:shd w:val="clear" w:color="auto" w:fill="FFFFFF"/>
        </w:rPr>
        <w:br/>
      </w:r>
    </w:p>
    <w:p w:rsidR="00E06785" w:rsidRPr="00F91CF2" w:rsidRDefault="00E06785" w:rsidP="00E06785">
      <w:pPr>
        <w:ind w:firstLine="720"/>
        <w:rPr>
          <w:rFonts w:ascii="Arial" w:hAnsi="Arial" w:cs="Arial"/>
        </w:rPr>
      </w:pPr>
      <w:r w:rsidRPr="00F91CF2">
        <w:rPr>
          <w:rFonts w:ascii="Arial" w:hAnsi="Arial" w:cs="Arial"/>
        </w:rPr>
        <w:t>Exceptions</w:t>
      </w:r>
    </w:p>
    <w:p w:rsidR="00E06785" w:rsidRPr="00F91CF2" w:rsidRDefault="00E06785" w:rsidP="00E06785">
      <w:pPr>
        <w:ind w:firstLine="720"/>
        <w:rPr>
          <w:rFonts w:ascii="Arial" w:hAnsi="Arial" w:cs="Arial"/>
        </w:rPr>
      </w:pPr>
    </w:p>
    <w:p w:rsidR="00E06785" w:rsidRPr="00F91CF2" w:rsidRDefault="00E06785" w:rsidP="00E06785">
      <w:pPr>
        <w:ind w:firstLine="720"/>
        <w:rPr>
          <w:rFonts w:ascii="Arial" w:hAnsi="Arial" w:cs="Arial"/>
        </w:rPr>
      </w:pPr>
      <w:r w:rsidRPr="00F91CF2">
        <w:rPr>
          <w:rFonts w:ascii="Arial" w:hAnsi="Arial" w:cs="Arial"/>
        </w:rPr>
        <w:t>2 types</w:t>
      </w:r>
    </w:p>
    <w:p w:rsidR="00E06785" w:rsidRPr="00F91CF2" w:rsidRDefault="00E06785" w:rsidP="00E06785">
      <w:pPr>
        <w:ind w:firstLine="720"/>
        <w:rPr>
          <w:rFonts w:ascii="Arial" w:hAnsi="Arial" w:cs="Arial"/>
        </w:rPr>
      </w:pPr>
      <w:r w:rsidRPr="00F91CF2">
        <w:rPr>
          <w:rFonts w:ascii="Arial" w:hAnsi="Arial" w:cs="Arial"/>
        </w:rPr>
        <w:t xml:space="preserve">1.Checked- All exception Except </w:t>
      </w:r>
      <w:r w:rsidR="00861EDF" w:rsidRPr="00F91CF2">
        <w:rPr>
          <w:rFonts w:ascii="Arial" w:hAnsi="Arial" w:cs="Arial"/>
        </w:rPr>
        <w:t>runtime</w:t>
      </w:r>
      <w:r w:rsidRPr="00F91CF2">
        <w:rPr>
          <w:rFonts w:ascii="Arial" w:hAnsi="Arial" w:cs="Arial"/>
        </w:rPr>
        <w:t xml:space="preserve"> is Checked Exception- it gives error in compile time</w:t>
      </w:r>
    </w:p>
    <w:p w:rsidR="00E06785" w:rsidRPr="00F91CF2" w:rsidRDefault="00E06785" w:rsidP="00E06785">
      <w:pPr>
        <w:ind w:firstLine="720"/>
        <w:rPr>
          <w:rFonts w:ascii="Arial" w:hAnsi="Arial" w:cs="Arial"/>
        </w:rPr>
      </w:pPr>
      <w:r w:rsidRPr="00F91CF2">
        <w:rPr>
          <w:rFonts w:ascii="Arial" w:hAnsi="Arial" w:cs="Arial"/>
        </w:rPr>
        <w:t xml:space="preserve">Like IoException, </w:t>
      </w:r>
    </w:p>
    <w:p w:rsidR="00E06785" w:rsidRDefault="00E06785" w:rsidP="00E06785">
      <w:pPr>
        <w:ind w:firstLine="720"/>
        <w:rPr>
          <w:rFonts w:ascii="Arial" w:hAnsi="Arial" w:cs="Arial"/>
        </w:rPr>
      </w:pPr>
      <w:r w:rsidRPr="00F91CF2">
        <w:rPr>
          <w:rFonts w:ascii="Arial" w:hAnsi="Arial" w:cs="Arial"/>
        </w:rPr>
        <w:t>2.Unchecked—Runtime Exception which we we</w:t>
      </w:r>
      <w:r w:rsidR="00984143">
        <w:rPr>
          <w:rFonts w:ascii="Arial" w:hAnsi="Arial" w:cs="Arial"/>
        </w:rPr>
        <w:t xml:space="preserve"> can</w:t>
      </w:r>
      <w:r w:rsidRPr="00F91CF2">
        <w:rPr>
          <w:rFonts w:ascii="Arial" w:hAnsi="Arial" w:cs="Arial"/>
        </w:rPr>
        <w:t xml:space="preserve"> not handled is Unchled exception</w:t>
      </w:r>
    </w:p>
    <w:p w:rsidR="009231B1" w:rsidRPr="00F91CF2" w:rsidRDefault="009231B1" w:rsidP="00E06785">
      <w:pPr>
        <w:ind w:firstLine="720"/>
        <w:rPr>
          <w:rFonts w:ascii="Arial" w:hAnsi="Arial" w:cs="Arial"/>
        </w:rPr>
      </w:pPr>
      <w:r>
        <w:rPr>
          <w:rFonts w:ascii="Arial" w:hAnsi="Arial" w:cs="Arial"/>
          <w:color w:val="4B4B4B"/>
          <w:sz w:val="21"/>
          <w:szCs w:val="21"/>
          <w:shd w:val="clear" w:color="auto" w:fill="FFFFFF"/>
        </w:rPr>
        <w:t>The exceptions that are not checked at compile time are called unchecked exceptions, classes that extends RuntimeException comes under unchecked exceptions. Examples of some unchecked exceptions are listed below.</w:t>
      </w:r>
    </w:p>
    <w:p w:rsidR="00E06785" w:rsidRPr="00F91CF2" w:rsidRDefault="00E06785" w:rsidP="00E06785">
      <w:pPr>
        <w:ind w:firstLine="720"/>
        <w:rPr>
          <w:rFonts w:ascii="Arial" w:hAnsi="Arial" w:cs="Arial"/>
        </w:rPr>
      </w:pPr>
      <w:r w:rsidRPr="00F91CF2">
        <w:rPr>
          <w:rFonts w:ascii="Arial" w:hAnsi="Arial" w:cs="Arial"/>
        </w:rPr>
        <w:t>Like we d</w:t>
      </w:r>
    </w:p>
    <w:p w:rsidR="00E06785" w:rsidRPr="00C97327" w:rsidRDefault="00C97327" w:rsidP="00E06785">
      <w:pPr>
        <w:ind w:firstLine="720"/>
        <w:rPr>
          <w:rFonts w:ascii="Arial" w:hAnsi="Arial" w:cs="Arial"/>
          <w:sz w:val="18"/>
          <w:szCs w:val="18"/>
        </w:rPr>
      </w:pPr>
      <w:r>
        <w:rPr>
          <w:rFonts w:ascii="Arial" w:hAnsi="Arial" w:cs="Arial"/>
          <w:sz w:val="18"/>
          <w:szCs w:val="18"/>
        </w:rPr>
        <w:softHyphen/>
      </w:r>
      <w:r>
        <w:rPr>
          <w:rFonts w:ascii="Arial" w:hAnsi="Arial" w:cs="Arial"/>
          <w:sz w:val="18"/>
          <w:szCs w:val="18"/>
        </w:rPr>
        <w:softHyphen/>
      </w:r>
      <w:r>
        <w:rPr>
          <w:rFonts w:ascii="Arial" w:hAnsi="Arial" w:cs="Arial"/>
          <w:sz w:val="18"/>
          <w:szCs w:val="18"/>
        </w:rPr>
        <w:softHyphen/>
      </w:r>
      <w:r>
        <w:rPr>
          <w:rFonts w:ascii="Arial" w:hAnsi="Arial" w:cs="Arial"/>
          <w:sz w:val="18"/>
          <w:szCs w:val="18"/>
        </w:rPr>
        <w:softHyphen/>
      </w:r>
      <w:r>
        <w:rPr>
          <w:rFonts w:ascii="Arial" w:hAnsi="Arial" w:cs="Arial"/>
          <w:sz w:val="18"/>
          <w:szCs w:val="18"/>
        </w:rPr>
        <w:softHyphen/>
      </w:r>
      <w:r>
        <w:rPr>
          <w:rFonts w:ascii="Arial" w:hAnsi="Arial" w:cs="Arial"/>
          <w:sz w:val="18"/>
          <w:szCs w:val="18"/>
        </w:rPr>
        <w:softHyphen/>
      </w:r>
    </w:p>
    <w:p w:rsidR="00E06785" w:rsidRPr="00F91CF2" w:rsidRDefault="00E06785" w:rsidP="00E06785">
      <w:pPr>
        <w:ind w:firstLine="720"/>
        <w:rPr>
          <w:rFonts w:ascii="Arial" w:hAnsi="Arial" w:cs="Arial"/>
        </w:rPr>
      </w:pPr>
      <w:r w:rsidRPr="00F91CF2">
        <w:rPr>
          <w:rFonts w:ascii="Arial" w:hAnsi="Arial" w:cs="Arial"/>
          <w:noProof/>
        </w:rPr>
        <w:drawing>
          <wp:inline distT="0" distB="0" distL="0" distR="0">
            <wp:extent cx="5943600" cy="28651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2865120"/>
                    </a:xfrm>
                    <a:prstGeom prst="rect">
                      <a:avLst/>
                    </a:prstGeom>
                  </pic:spPr>
                </pic:pic>
              </a:graphicData>
            </a:graphic>
          </wp:inline>
        </w:drawing>
      </w:r>
    </w:p>
    <w:p w:rsidR="00E06785" w:rsidRPr="00F91CF2" w:rsidRDefault="00E06785" w:rsidP="00E06785">
      <w:pPr>
        <w:rPr>
          <w:rFonts w:ascii="Arial" w:hAnsi="Arial" w:cs="Arial"/>
        </w:rPr>
      </w:pPr>
    </w:p>
    <w:p w:rsidR="00E06785" w:rsidRPr="00F91CF2" w:rsidRDefault="00E06785" w:rsidP="00E06785">
      <w:pPr>
        <w:rPr>
          <w:rFonts w:ascii="Arial" w:hAnsi="Arial" w:cs="Arial"/>
        </w:rPr>
      </w:pPr>
    </w:p>
    <w:p w:rsidR="00E06785" w:rsidRPr="00F91CF2" w:rsidRDefault="00E06785" w:rsidP="00E06785">
      <w:pPr>
        <w:rPr>
          <w:rFonts w:ascii="Arial" w:hAnsi="Arial" w:cs="Arial"/>
        </w:rPr>
      </w:pPr>
    </w:p>
    <w:p w:rsidR="00E06785" w:rsidRPr="00F91CF2" w:rsidRDefault="00E06785" w:rsidP="00E06785">
      <w:pPr>
        <w:rPr>
          <w:rFonts w:ascii="Arial" w:hAnsi="Arial" w:cs="Arial"/>
        </w:rPr>
      </w:pPr>
    </w:p>
    <w:p w:rsidR="00E06785" w:rsidRPr="00F91CF2" w:rsidRDefault="00E06785" w:rsidP="00E06785">
      <w:pPr>
        <w:tabs>
          <w:tab w:val="left" w:pos="5475"/>
        </w:tabs>
        <w:rPr>
          <w:rFonts w:ascii="Arial" w:hAnsi="Arial" w:cs="Arial"/>
        </w:rPr>
      </w:pPr>
      <w:r w:rsidRPr="00F91CF2">
        <w:rPr>
          <w:rFonts w:ascii="Arial" w:hAnsi="Arial" w:cs="Arial"/>
        </w:rPr>
        <w:tab/>
      </w:r>
    </w:p>
    <w:p w:rsidR="00E06785" w:rsidRPr="00F91CF2" w:rsidRDefault="00E06785" w:rsidP="00E06785">
      <w:pPr>
        <w:tabs>
          <w:tab w:val="left" w:pos="5475"/>
        </w:tabs>
        <w:rPr>
          <w:rFonts w:ascii="Arial" w:hAnsi="Arial" w:cs="Arial"/>
        </w:rPr>
      </w:pPr>
    </w:p>
    <w:p w:rsidR="00E06785" w:rsidRPr="00F91CF2" w:rsidRDefault="00E06785" w:rsidP="00E06785">
      <w:pPr>
        <w:tabs>
          <w:tab w:val="left" w:pos="5475"/>
        </w:tabs>
        <w:rPr>
          <w:rFonts w:ascii="Arial" w:hAnsi="Arial" w:cs="Arial"/>
        </w:rPr>
      </w:pPr>
      <w:r w:rsidRPr="00F91CF2">
        <w:rPr>
          <w:rFonts w:ascii="Arial" w:hAnsi="Arial" w:cs="Arial"/>
          <w:noProof/>
        </w:rPr>
        <w:lastRenderedPageBreak/>
        <w:drawing>
          <wp:inline distT="0" distB="0" distL="0" distR="0">
            <wp:extent cx="5295900" cy="4762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95900" cy="4762500"/>
                    </a:xfrm>
                    <a:prstGeom prst="rect">
                      <a:avLst/>
                    </a:prstGeom>
                  </pic:spPr>
                </pic:pic>
              </a:graphicData>
            </a:graphic>
          </wp:inline>
        </w:drawing>
      </w:r>
    </w:p>
    <w:p w:rsidR="00E06785" w:rsidRPr="00F91CF2" w:rsidRDefault="00E06785" w:rsidP="00E06785">
      <w:pPr>
        <w:tabs>
          <w:tab w:val="left" w:pos="5475"/>
        </w:tabs>
        <w:rPr>
          <w:rFonts w:ascii="Arial" w:hAnsi="Arial" w:cs="Arial"/>
        </w:rPr>
      </w:pPr>
    </w:p>
    <w:p w:rsidR="00E06785" w:rsidRPr="00F91CF2" w:rsidRDefault="00E06785" w:rsidP="00E06785">
      <w:pPr>
        <w:pStyle w:val="Heading2"/>
        <w:shd w:val="clear" w:color="auto" w:fill="FFF9EE"/>
        <w:spacing w:before="0"/>
        <w:rPr>
          <w:rFonts w:ascii="Arial" w:hAnsi="Arial" w:cs="Arial"/>
          <w:color w:val="222222"/>
          <w:sz w:val="28"/>
          <w:szCs w:val="28"/>
        </w:rPr>
      </w:pPr>
      <w:r w:rsidRPr="00F91CF2">
        <w:rPr>
          <w:rFonts w:ascii="Arial" w:hAnsi="Arial" w:cs="Arial"/>
          <w:b w:val="0"/>
          <w:bCs w:val="0"/>
          <w:color w:val="222222"/>
          <w:sz w:val="28"/>
          <w:szCs w:val="28"/>
          <w:u w:val="single"/>
        </w:rPr>
        <w:t>Error vs Exception in Java</w:t>
      </w:r>
    </w:p>
    <w:p w:rsidR="00E06785" w:rsidRPr="00F91CF2" w:rsidRDefault="00E06785" w:rsidP="00E06785">
      <w:pPr>
        <w:tabs>
          <w:tab w:val="left" w:pos="5475"/>
        </w:tabs>
        <w:rPr>
          <w:rFonts w:ascii="Arial" w:hAnsi="Arial" w:cs="Arial"/>
        </w:rPr>
      </w:pPr>
    </w:p>
    <w:p w:rsidR="00E06785" w:rsidRDefault="00E06785" w:rsidP="00E06785">
      <w:pPr>
        <w:rPr>
          <w:rFonts w:ascii="Arial" w:hAnsi="Arial" w:cs="Arial"/>
          <w:color w:val="000000"/>
          <w:sz w:val="18"/>
          <w:szCs w:val="18"/>
        </w:rPr>
      </w:pPr>
      <w:r w:rsidRPr="00F91CF2">
        <w:rPr>
          <w:rFonts w:ascii="Arial" w:hAnsi="Arial" w:cs="Arial"/>
          <w:color w:val="000000"/>
          <w:sz w:val="18"/>
          <w:szCs w:val="18"/>
        </w:rPr>
        <w:t>As I said earlier, Main difference on</w:t>
      </w:r>
      <w:r w:rsidRPr="00F91CF2">
        <w:rPr>
          <w:rStyle w:val="apple-converted-space"/>
          <w:rFonts w:ascii="Arial" w:hAnsi="Arial" w:cs="Arial"/>
          <w:color w:val="000000"/>
          <w:sz w:val="18"/>
          <w:szCs w:val="18"/>
        </w:rPr>
        <w:t> </w:t>
      </w:r>
      <w:r w:rsidRPr="00F91CF2">
        <w:rPr>
          <w:rFonts w:ascii="Arial" w:hAnsi="Arial" w:cs="Arial"/>
          <w:color w:val="000000"/>
          <w:sz w:val="18"/>
          <w:szCs w:val="18"/>
        </w:rPr>
        <w:t>Error</w:t>
      </w:r>
      <w:r w:rsidRPr="00F91CF2">
        <w:rPr>
          <w:rStyle w:val="apple-converted-space"/>
          <w:rFonts w:ascii="Arial" w:hAnsi="Arial" w:cs="Arial"/>
          <w:color w:val="000000"/>
          <w:sz w:val="18"/>
          <w:szCs w:val="18"/>
        </w:rPr>
        <w:t> </w:t>
      </w:r>
      <w:r w:rsidRPr="00F91CF2">
        <w:rPr>
          <w:rFonts w:ascii="Arial" w:hAnsi="Arial" w:cs="Arial"/>
          <w:color w:val="000000"/>
          <w:sz w:val="18"/>
          <w:szCs w:val="18"/>
        </w:rPr>
        <w:t>vs</w:t>
      </w:r>
      <w:r w:rsidRPr="00F91CF2">
        <w:rPr>
          <w:rStyle w:val="apple-converted-space"/>
          <w:rFonts w:ascii="Arial" w:hAnsi="Arial" w:cs="Arial"/>
          <w:color w:val="000000"/>
          <w:sz w:val="18"/>
          <w:szCs w:val="18"/>
        </w:rPr>
        <w:t> </w:t>
      </w:r>
      <w:r w:rsidRPr="00F91CF2">
        <w:rPr>
          <w:rFonts w:ascii="Arial" w:hAnsi="Arial" w:cs="Arial"/>
          <w:color w:val="000000"/>
          <w:sz w:val="18"/>
          <w:szCs w:val="18"/>
        </w:rPr>
        <w:t>Exception</w:t>
      </w:r>
      <w:r w:rsidRPr="00F91CF2">
        <w:rPr>
          <w:rStyle w:val="apple-converted-space"/>
          <w:rFonts w:ascii="Arial" w:hAnsi="Arial" w:cs="Arial"/>
          <w:color w:val="000000"/>
          <w:sz w:val="18"/>
          <w:szCs w:val="18"/>
        </w:rPr>
        <w:t> </w:t>
      </w:r>
      <w:r w:rsidRPr="00F91CF2">
        <w:rPr>
          <w:rFonts w:ascii="Arial" w:hAnsi="Arial" w:cs="Arial"/>
          <w:color w:val="000000"/>
          <w:sz w:val="18"/>
          <w:szCs w:val="18"/>
        </w:rPr>
        <w:t>is that</w:t>
      </w:r>
      <w:r w:rsidRPr="00F91CF2">
        <w:rPr>
          <w:rStyle w:val="apple-converted-space"/>
          <w:rFonts w:ascii="Arial" w:hAnsi="Arial" w:cs="Arial"/>
          <w:color w:val="000000"/>
          <w:sz w:val="18"/>
          <w:szCs w:val="18"/>
        </w:rPr>
        <w:t> </w:t>
      </w:r>
      <w:r w:rsidRPr="00F91CF2">
        <w:rPr>
          <w:rFonts w:ascii="Arial" w:hAnsi="Arial" w:cs="Arial"/>
          <w:color w:val="000000"/>
          <w:sz w:val="18"/>
          <w:szCs w:val="18"/>
        </w:rPr>
        <w:t>Error</w:t>
      </w:r>
      <w:r w:rsidRPr="00F91CF2">
        <w:rPr>
          <w:rStyle w:val="apple-converted-space"/>
          <w:rFonts w:ascii="Arial" w:hAnsi="Arial" w:cs="Arial"/>
          <w:color w:val="000000"/>
          <w:sz w:val="18"/>
          <w:szCs w:val="18"/>
        </w:rPr>
        <w:t> </w:t>
      </w:r>
      <w:r w:rsidRPr="00F91CF2">
        <w:rPr>
          <w:rFonts w:ascii="Arial" w:hAnsi="Arial" w:cs="Arial"/>
          <w:color w:val="000000"/>
          <w:sz w:val="18"/>
          <w:szCs w:val="18"/>
        </w:rPr>
        <w:t>is not meant to catch as even if you catch it you can not recover from it. For example during</w:t>
      </w:r>
      <w:r w:rsidRPr="00F91CF2">
        <w:rPr>
          <w:rStyle w:val="apple-converted-space"/>
          <w:rFonts w:ascii="Arial" w:hAnsi="Arial" w:cs="Arial"/>
          <w:color w:val="000000"/>
          <w:sz w:val="18"/>
          <w:szCs w:val="18"/>
        </w:rPr>
        <w:t> </w:t>
      </w:r>
      <w:hyperlink r:id="rId95" w:history="1">
        <w:r w:rsidRPr="00F91CF2">
          <w:rPr>
            <w:rStyle w:val="Hyperlink"/>
            <w:rFonts w:ascii="Arial" w:hAnsi="Arial" w:cs="Arial"/>
            <w:color w:val="888888"/>
            <w:sz w:val="18"/>
            <w:szCs w:val="18"/>
          </w:rPr>
          <w:t>OutOfMemoryError</w:t>
        </w:r>
      </w:hyperlink>
      <w:r w:rsidRPr="00F91CF2">
        <w:rPr>
          <w:rFonts w:ascii="Arial" w:hAnsi="Arial" w:cs="Arial"/>
          <w:color w:val="000000"/>
          <w:sz w:val="18"/>
          <w:szCs w:val="18"/>
        </w:rPr>
        <w:t>, if you catch it you will get it again because GC may not be able to free memory in first place. On</w:t>
      </w:r>
      <w:r w:rsidRPr="00F91CF2">
        <w:rPr>
          <w:rStyle w:val="apple-converted-space"/>
          <w:rFonts w:ascii="Arial" w:hAnsi="Arial" w:cs="Arial"/>
          <w:color w:val="000000"/>
          <w:sz w:val="18"/>
          <w:szCs w:val="18"/>
        </w:rPr>
        <w:t> </w:t>
      </w:r>
      <w:r w:rsidRPr="00F91CF2">
        <w:rPr>
          <w:rFonts w:ascii="Arial" w:hAnsi="Arial" w:cs="Arial"/>
          <w:color w:val="000000"/>
          <w:sz w:val="18"/>
          <w:szCs w:val="18"/>
        </w:rPr>
        <w:t>the other hand</w:t>
      </w:r>
      <w:r w:rsidRPr="00F91CF2">
        <w:rPr>
          <w:rStyle w:val="apple-converted-space"/>
          <w:rFonts w:ascii="Arial" w:hAnsi="Arial" w:cs="Arial"/>
          <w:color w:val="000000"/>
          <w:sz w:val="18"/>
          <w:szCs w:val="18"/>
        </w:rPr>
        <w:t> </w:t>
      </w:r>
      <w:r w:rsidRPr="00F91CF2">
        <w:rPr>
          <w:rFonts w:ascii="Arial" w:hAnsi="Arial" w:cs="Arial"/>
          <w:color w:val="000000"/>
          <w:sz w:val="18"/>
          <w:szCs w:val="18"/>
        </w:rPr>
        <w:t>Exception</w:t>
      </w:r>
      <w:r w:rsidRPr="00F91CF2">
        <w:rPr>
          <w:rStyle w:val="apple-converted-space"/>
          <w:rFonts w:ascii="Arial" w:hAnsi="Arial" w:cs="Arial"/>
          <w:color w:val="000000"/>
          <w:sz w:val="18"/>
          <w:szCs w:val="18"/>
        </w:rPr>
        <w:t> </w:t>
      </w:r>
      <w:r w:rsidRPr="00F91CF2">
        <w:rPr>
          <w:rFonts w:ascii="Arial" w:hAnsi="Arial" w:cs="Arial"/>
          <w:color w:val="000000"/>
          <w:sz w:val="18"/>
          <w:szCs w:val="18"/>
        </w:rPr>
        <w:t>can be caught and handled properly.</w:t>
      </w:r>
    </w:p>
    <w:p w:rsidR="00DD6F59" w:rsidRPr="00F91CF2" w:rsidRDefault="00DD6F59" w:rsidP="00E06785">
      <w:pPr>
        <w:rPr>
          <w:rFonts w:ascii="Arial" w:hAnsi="Arial" w:cs="Arial"/>
          <w:color w:val="000000"/>
        </w:rPr>
      </w:pPr>
    </w:p>
    <w:p w:rsidR="00DD6F59" w:rsidRDefault="00E06785" w:rsidP="00E06785">
      <w:pPr>
        <w:tabs>
          <w:tab w:val="left" w:pos="1209"/>
        </w:tabs>
        <w:rPr>
          <w:rFonts w:ascii="Arial" w:hAnsi="Arial" w:cs="Arial"/>
          <w:color w:val="000000"/>
          <w:sz w:val="18"/>
          <w:szCs w:val="18"/>
        </w:rPr>
      </w:pPr>
      <w:r w:rsidRPr="00F91CF2">
        <w:rPr>
          <w:rFonts w:ascii="Arial" w:hAnsi="Arial" w:cs="Arial"/>
          <w:color w:val="000000"/>
          <w:sz w:val="18"/>
          <w:szCs w:val="18"/>
        </w:rPr>
        <w:t>2)</w:t>
      </w:r>
      <w:r w:rsidRPr="00F91CF2">
        <w:rPr>
          <w:rStyle w:val="apple-converted-space"/>
          <w:rFonts w:ascii="Arial" w:hAnsi="Arial" w:cs="Arial"/>
          <w:color w:val="000000"/>
          <w:sz w:val="18"/>
          <w:szCs w:val="18"/>
        </w:rPr>
        <w:t> </w:t>
      </w:r>
      <w:r w:rsidRPr="00F91CF2">
        <w:rPr>
          <w:rFonts w:ascii="Arial" w:hAnsi="Arial" w:cs="Arial"/>
          <w:color w:val="000000"/>
          <w:sz w:val="18"/>
          <w:szCs w:val="18"/>
        </w:rPr>
        <w:t>Error</w:t>
      </w:r>
      <w:r w:rsidRPr="00F91CF2">
        <w:rPr>
          <w:rStyle w:val="apple-converted-space"/>
          <w:rFonts w:ascii="Arial" w:hAnsi="Arial" w:cs="Arial"/>
          <w:color w:val="000000"/>
          <w:sz w:val="18"/>
          <w:szCs w:val="18"/>
        </w:rPr>
        <w:t> </w:t>
      </w:r>
      <w:r w:rsidRPr="00F91CF2">
        <w:rPr>
          <w:rFonts w:ascii="Arial" w:hAnsi="Arial" w:cs="Arial"/>
          <w:color w:val="000000"/>
          <w:sz w:val="18"/>
          <w:szCs w:val="18"/>
        </w:rPr>
        <w:t>are often fatal in nature and recovery from</w:t>
      </w:r>
      <w:r w:rsidRPr="00F91CF2">
        <w:rPr>
          <w:rStyle w:val="apple-converted-space"/>
          <w:rFonts w:ascii="Arial" w:hAnsi="Arial" w:cs="Arial"/>
          <w:color w:val="000000"/>
          <w:sz w:val="18"/>
          <w:szCs w:val="18"/>
        </w:rPr>
        <w:t> </w:t>
      </w:r>
      <w:r w:rsidRPr="00F91CF2">
        <w:rPr>
          <w:rFonts w:ascii="Arial" w:hAnsi="Arial" w:cs="Arial"/>
          <w:color w:val="000000"/>
          <w:sz w:val="18"/>
          <w:szCs w:val="18"/>
        </w:rPr>
        <w:t>Error</w:t>
      </w:r>
      <w:r w:rsidRPr="00F91CF2">
        <w:rPr>
          <w:rStyle w:val="apple-converted-space"/>
          <w:rFonts w:ascii="Arial" w:hAnsi="Arial" w:cs="Arial"/>
          <w:color w:val="000000"/>
          <w:sz w:val="18"/>
          <w:szCs w:val="18"/>
        </w:rPr>
        <w:t> </w:t>
      </w:r>
      <w:r w:rsidRPr="00F91CF2">
        <w:rPr>
          <w:rFonts w:ascii="Arial" w:hAnsi="Arial" w:cs="Arial"/>
          <w:color w:val="000000"/>
          <w:sz w:val="18"/>
          <w:szCs w:val="18"/>
        </w:rPr>
        <w:t>is not possible which is different in case of</w:t>
      </w:r>
      <w:r w:rsidRPr="00F91CF2">
        <w:rPr>
          <w:rStyle w:val="apple-converted-space"/>
          <w:rFonts w:ascii="Arial" w:hAnsi="Arial" w:cs="Arial"/>
          <w:color w:val="000000"/>
          <w:sz w:val="18"/>
          <w:szCs w:val="18"/>
        </w:rPr>
        <w:t> </w:t>
      </w:r>
      <w:r w:rsidRPr="00F91CF2">
        <w:rPr>
          <w:rFonts w:ascii="Arial" w:hAnsi="Arial" w:cs="Arial"/>
          <w:color w:val="000000"/>
          <w:sz w:val="18"/>
          <w:szCs w:val="18"/>
        </w:rPr>
        <w:t>Exception</w:t>
      </w:r>
      <w:r w:rsidRPr="00F91CF2">
        <w:rPr>
          <w:rStyle w:val="apple-converted-space"/>
          <w:rFonts w:ascii="Arial" w:hAnsi="Arial" w:cs="Arial"/>
          <w:color w:val="000000"/>
          <w:sz w:val="18"/>
          <w:szCs w:val="18"/>
        </w:rPr>
        <w:t> </w:t>
      </w:r>
      <w:r w:rsidRPr="00F91CF2">
        <w:rPr>
          <w:rFonts w:ascii="Arial" w:hAnsi="Arial" w:cs="Arial"/>
          <w:color w:val="000000"/>
          <w:sz w:val="18"/>
          <w:szCs w:val="18"/>
        </w:rPr>
        <w:t>which may not be fatal in all cases.</w:t>
      </w:r>
    </w:p>
    <w:p w:rsidR="00DD6F59" w:rsidRDefault="00E06785" w:rsidP="00E06785">
      <w:pPr>
        <w:tabs>
          <w:tab w:val="left" w:pos="1209"/>
        </w:tabs>
        <w:rPr>
          <w:rFonts w:ascii="Arial" w:hAnsi="Arial" w:cs="Arial"/>
          <w:color w:val="000000"/>
          <w:sz w:val="18"/>
          <w:szCs w:val="18"/>
        </w:rPr>
      </w:pPr>
      <w:r w:rsidRPr="00F91CF2">
        <w:rPr>
          <w:rFonts w:ascii="Arial" w:hAnsi="Arial" w:cs="Arial"/>
          <w:color w:val="000000"/>
        </w:rPr>
        <w:br/>
      </w:r>
      <w:r w:rsidRPr="00F91CF2">
        <w:rPr>
          <w:rFonts w:ascii="Arial" w:hAnsi="Arial" w:cs="Arial"/>
          <w:color w:val="000000"/>
          <w:sz w:val="18"/>
          <w:szCs w:val="18"/>
        </w:rPr>
        <w:t>Both</w:t>
      </w:r>
      <w:r w:rsidRPr="00F91CF2">
        <w:rPr>
          <w:rStyle w:val="apple-converted-space"/>
          <w:rFonts w:ascii="Arial" w:hAnsi="Arial" w:cs="Arial"/>
          <w:color w:val="000000"/>
          <w:sz w:val="18"/>
          <w:szCs w:val="18"/>
        </w:rPr>
        <w:t> </w:t>
      </w:r>
      <w:r w:rsidRPr="00F91CF2">
        <w:rPr>
          <w:rFonts w:ascii="Arial" w:hAnsi="Arial" w:cs="Arial"/>
          <w:color w:val="000000"/>
          <w:sz w:val="18"/>
          <w:szCs w:val="18"/>
        </w:rPr>
        <w:t>Error</w:t>
      </w:r>
      <w:r w:rsidRPr="00F91CF2">
        <w:rPr>
          <w:rStyle w:val="apple-converted-space"/>
          <w:rFonts w:ascii="Arial" w:hAnsi="Arial" w:cs="Arial"/>
          <w:color w:val="000000"/>
          <w:sz w:val="18"/>
          <w:szCs w:val="18"/>
        </w:rPr>
        <w:t> </w:t>
      </w:r>
      <w:r w:rsidRPr="00F91CF2">
        <w:rPr>
          <w:rFonts w:ascii="Arial" w:hAnsi="Arial" w:cs="Arial"/>
          <w:color w:val="000000"/>
          <w:sz w:val="18"/>
          <w:szCs w:val="18"/>
        </w:rPr>
        <w:t>and</w:t>
      </w:r>
      <w:r w:rsidRPr="00F91CF2">
        <w:rPr>
          <w:rStyle w:val="apple-converted-space"/>
          <w:rFonts w:ascii="Arial" w:hAnsi="Arial" w:cs="Arial"/>
          <w:color w:val="000000"/>
          <w:sz w:val="18"/>
          <w:szCs w:val="18"/>
        </w:rPr>
        <w:t> </w:t>
      </w:r>
      <w:r w:rsidRPr="00F91CF2">
        <w:rPr>
          <w:rFonts w:ascii="Arial" w:hAnsi="Arial" w:cs="Arial"/>
          <w:color w:val="000000"/>
          <w:sz w:val="18"/>
          <w:szCs w:val="18"/>
        </w:rPr>
        <w:t>Exception</w:t>
      </w:r>
      <w:r w:rsidRPr="00F91CF2">
        <w:rPr>
          <w:rStyle w:val="apple-converted-space"/>
          <w:rFonts w:ascii="Arial" w:hAnsi="Arial" w:cs="Arial"/>
          <w:color w:val="000000"/>
          <w:sz w:val="18"/>
          <w:szCs w:val="18"/>
        </w:rPr>
        <w:t> </w:t>
      </w:r>
      <w:r w:rsidRPr="00F91CF2">
        <w:rPr>
          <w:rFonts w:ascii="Arial" w:hAnsi="Arial" w:cs="Arial"/>
          <w:color w:val="000000"/>
          <w:sz w:val="18"/>
          <w:szCs w:val="18"/>
        </w:rPr>
        <w:t>are derived from</w:t>
      </w:r>
      <w:r w:rsidRPr="00F91CF2">
        <w:rPr>
          <w:rStyle w:val="apple-converted-space"/>
          <w:rFonts w:ascii="Arial" w:hAnsi="Arial" w:cs="Arial"/>
          <w:color w:val="000000"/>
          <w:sz w:val="18"/>
          <w:szCs w:val="18"/>
        </w:rPr>
        <w:t> </w:t>
      </w:r>
      <w:r w:rsidRPr="00F91CF2">
        <w:rPr>
          <w:rFonts w:ascii="Arial" w:hAnsi="Arial" w:cs="Arial"/>
          <w:color w:val="000000"/>
          <w:sz w:val="18"/>
          <w:szCs w:val="18"/>
        </w:rPr>
        <w:t>java.lang.Throwable</w:t>
      </w:r>
      <w:r w:rsidRPr="00F91CF2">
        <w:rPr>
          <w:rStyle w:val="apple-converted-space"/>
          <w:rFonts w:ascii="Arial" w:hAnsi="Arial" w:cs="Arial"/>
          <w:color w:val="000000"/>
          <w:sz w:val="18"/>
          <w:szCs w:val="18"/>
        </w:rPr>
        <w:t> </w:t>
      </w:r>
      <w:r w:rsidRPr="00F91CF2">
        <w:rPr>
          <w:rFonts w:ascii="Arial" w:hAnsi="Arial" w:cs="Arial"/>
          <w:color w:val="000000"/>
          <w:sz w:val="18"/>
          <w:szCs w:val="18"/>
        </w:rPr>
        <w:t>in</w:t>
      </w:r>
      <w:r w:rsidRPr="00F91CF2">
        <w:rPr>
          <w:rStyle w:val="apple-converted-space"/>
          <w:rFonts w:ascii="Arial" w:hAnsi="Arial" w:cs="Arial"/>
          <w:color w:val="000000"/>
          <w:sz w:val="18"/>
          <w:szCs w:val="18"/>
        </w:rPr>
        <w:t> </w:t>
      </w:r>
      <w:r w:rsidRPr="00F91CF2">
        <w:rPr>
          <w:rFonts w:ascii="Arial" w:hAnsi="Arial" w:cs="Arial"/>
          <w:color w:val="000000"/>
          <w:sz w:val="18"/>
          <w:szCs w:val="18"/>
        </w:rPr>
        <w:t>Java</w:t>
      </w:r>
      <w:r w:rsidRPr="00F91CF2">
        <w:rPr>
          <w:rStyle w:val="apple-converted-space"/>
          <w:rFonts w:ascii="Arial" w:hAnsi="Arial" w:cs="Arial"/>
          <w:color w:val="000000"/>
          <w:sz w:val="18"/>
          <w:szCs w:val="18"/>
        </w:rPr>
        <w:t> </w:t>
      </w:r>
      <w:r w:rsidRPr="00F91CF2">
        <w:rPr>
          <w:rFonts w:ascii="Arial" w:hAnsi="Arial" w:cs="Arial"/>
          <w:color w:val="000000"/>
          <w:sz w:val="18"/>
          <w:szCs w:val="18"/>
        </w:rPr>
        <w:t>but main difference between Error and Exception is kind of error they represent.</w:t>
      </w:r>
      <w:r w:rsidRPr="00F91CF2">
        <w:rPr>
          <w:rStyle w:val="apple-converted-space"/>
          <w:rFonts w:ascii="Arial" w:hAnsi="Arial" w:cs="Arial"/>
          <w:color w:val="000000"/>
          <w:sz w:val="18"/>
          <w:szCs w:val="18"/>
        </w:rPr>
        <w:t> </w:t>
      </w:r>
      <w:r w:rsidRPr="00F91CF2">
        <w:rPr>
          <w:rFonts w:ascii="Arial" w:hAnsi="Arial" w:cs="Arial"/>
          <w:color w:val="000000"/>
          <w:sz w:val="18"/>
          <w:szCs w:val="18"/>
        </w:rPr>
        <w:t>java.lang.Error</w:t>
      </w:r>
      <w:r w:rsidRPr="00F91CF2">
        <w:rPr>
          <w:rStyle w:val="apple-converted-space"/>
          <w:rFonts w:ascii="Arial" w:hAnsi="Arial" w:cs="Arial"/>
          <w:color w:val="000000"/>
          <w:sz w:val="18"/>
          <w:szCs w:val="18"/>
        </w:rPr>
        <w:t> </w:t>
      </w:r>
      <w:r w:rsidRPr="00F91CF2">
        <w:rPr>
          <w:rFonts w:ascii="Arial" w:hAnsi="Arial" w:cs="Arial"/>
          <w:color w:val="000000"/>
          <w:sz w:val="18"/>
          <w:szCs w:val="18"/>
        </w:rPr>
        <w:t>represent errors which are generally can not be handled and usually refer catastrophic failure e.g.</w:t>
      </w:r>
      <w:r w:rsidRPr="00F91CF2">
        <w:rPr>
          <w:rStyle w:val="apple-converted-space"/>
          <w:rFonts w:ascii="Arial" w:hAnsi="Arial" w:cs="Arial"/>
          <w:color w:val="000000"/>
          <w:sz w:val="18"/>
          <w:szCs w:val="18"/>
        </w:rPr>
        <w:t> </w:t>
      </w:r>
      <w:r w:rsidRPr="00F91CF2">
        <w:rPr>
          <w:rStyle w:val="ilad"/>
          <w:rFonts w:ascii="Arial" w:hAnsi="Arial" w:cs="Arial"/>
          <w:color w:val="000000"/>
          <w:sz w:val="18"/>
          <w:szCs w:val="18"/>
        </w:rPr>
        <w:t>running</w:t>
      </w:r>
      <w:r w:rsidRPr="00F91CF2">
        <w:rPr>
          <w:rStyle w:val="apple-converted-space"/>
          <w:rFonts w:ascii="Arial" w:hAnsi="Arial" w:cs="Arial"/>
          <w:color w:val="000000"/>
          <w:sz w:val="18"/>
          <w:szCs w:val="18"/>
        </w:rPr>
        <w:t> </w:t>
      </w:r>
      <w:r w:rsidRPr="00F91CF2">
        <w:rPr>
          <w:rFonts w:ascii="Arial" w:hAnsi="Arial" w:cs="Arial"/>
          <w:color w:val="000000"/>
          <w:sz w:val="18"/>
          <w:szCs w:val="18"/>
        </w:rPr>
        <w:t>out of System resources,</w:t>
      </w:r>
    </w:p>
    <w:p w:rsidR="00C8305A" w:rsidRDefault="00E06785" w:rsidP="00E06785">
      <w:pPr>
        <w:tabs>
          <w:tab w:val="left" w:pos="1209"/>
        </w:tabs>
        <w:rPr>
          <w:rFonts w:ascii="Arial" w:hAnsi="Arial" w:cs="Arial"/>
          <w:color w:val="000000"/>
        </w:rPr>
      </w:pPr>
      <w:r w:rsidRPr="00F91CF2">
        <w:rPr>
          <w:rFonts w:ascii="Arial" w:hAnsi="Arial" w:cs="Arial"/>
          <w:color w:val="000000"/>
          <w:sz w:val="18"/>
          <w:szCs w:val="18"/>
        </w:rPr>
        <w:t xml:space="preserve"> some</w:t>
      </w:r>
      <w:r w:rsidRPr="00F91CF2">
        <w:rPr>
          <w:rStyle w:val="apple-converted-space"/>
          <w:rFonts w:ascii="Arial" w:hAnsi="Arial" w:cs="Arial"/>
          <w:color w:val="000000"/>
          <w:sz w:val="18"/>
          <w:szCs w:val="18"/>
        </w:rPr>
        <w:t> </w:t>
      </w:r>
      <w:r w:rsidRPr="00F91CF2">
        <w:rPr>
          <w:rStyle w:val="ilad"/>
          <w:rFonts w:ascii="Arial" w:hAnsi="Arial" w:cs="Arial"/>
          <w:color w:val="000000"/>
          <w:sz w:val="18"/>
          <w:szCs w:val="18"/>
        </w:rPr>
        <w:t>examples</w:t>
      </w:r>
      <w:r w:rsidRPr="00F91CF2">
        <w:rPr>
          <w:rStyle w:val="apple-converted-space"/>
          <w:rFonts w:ascii="Arial" w:hAnsi="Arial" w:cs="Arial"/>
          <w:color w:val="000000"/>
          <w:sz w:val="18"/>
          <w:szCs w:val="18"/>
        </w:rPr>
        <w:t> </w:t>
      </w:r>
      <w:r w:rsidRPr="00F91CF2">
        <w:rPr>
          <w:rFonts w:ascii="Arial" w:hAnsi="Arial" w:cs="Arial"/>
          <w:color w:val="000000"/>
          <w:sz w:val="18"/>
          <w:szCs w:val="18"/>
        </w:rPr>
        <w:t>of Error in</w:t>
      </w:r>
      <w:r w:rsidRPr="00F91CF2">
        <w:rPr>
          <w:rStyle w:val="apple-converted-space"/>
          <w:rFonts w:ascii="Arial" w:hAnsi="Arial" w:cs="Arial"/>
          <w:color w:val="000000"/>
          <w:sz w:val="18"/>
          <w:szCs w:val="18"/>
        </w:rPr>
        <w:t> </w:t>
      </w:r>
      <w:r w:rsidRPr="00F91CF2">
        <w:rPr>
          <w:rFonts w:ascii="Arial" w:hAnsi="Arial" w:cs="Arial"/>
          <w:color w:val="000000"/>
          <w:sz w:val="18"/>
          <w:szCs w:val="18"/>
        </w:rPr>
        <w:t>Java</w:t>
      </w:r>
      <w:r w:rsidRPr="00F91CF2">
        <w:rPr>
          <w:rStyle w:val="apple-converted-space"/>
          <w:rFonts w:ascii="Arial" w:hAnsi="Arial" w:cs="Arial"/>
          <w:color w:val="000000"/>
          <w:sz w:val="18"/>
          <w:szCs w:val="18"/>
        </w:rPr>
        <w:t> </w:t>
      </w:r>
      <w:r w:rsidRPr="00F91CF2">
        <w:rPr>
          <w:rFonts w:ascii="Arial" w:hAnsi="Arial" w:cs="Arial"/>
          <w:color w:val="000000"/>
          <w:sz w:val="18"/>
          <w:szCs w:val="18"/>
        </w:rPr>
        <w:t>are</w:t>
      </w:r>
      <w:r w:rsidRPr="00F91CF2">
        <w:rPr>
          <w:rStyle w:val="apple-converted-space"/>
          <w:rFonts w:ascii="Arial" w:hAnsi="Arial" w:cs="Arial"/>
          <w:color w:val="000000"/>
          <w:sz w:val="18"/>
          <w:szCs w:val="18"/>
        </w:rPr>
        <w:t> </w:t>
      </w:r>
      <w:hyperlink r:id="rId96" w:history="1">
        <w:r w:rsidRPr="00F91CF2">
          <w:rPr>
            <w:rStyle w:val="Hyperlink"/>
            <w:rFonts w:ascii="Arial" w:hAnsi="Arial" w:cs="Arial"/>
            <w:color w:val="888888"/>
            <w:sz w:val="18"/>
            <w:szCs w:val="18"/>
          </w:rPr>
          <w:t>java.lang.OutOfMemoryError</w:t>
        </w:r>
      </w:hyperlink>
      <w:r w:rsidRPr="00F91CF2">
        <w:rPr>
          <w:rStyle w:val="apple-converted-space"/>
          <w:rFonts w:ascii="Arial" w:hAnsi="Arial" w:cs="Arial"/>
          <w:color w:val="000000"/>
          <w:sz w:val="18"/>
          <w:szCs w:val="18"/>
        </w:rPr>
        <w:t> </w:t>
      </w:r>
      <w:r w:rsidRPr="00F91CF2">
        <w:rPr>
          <w:rFonts w:ascii="Arial" w:hAnsi="Arial" w:cs="Arial"/>
          <w:color w:val="000000"/>
          <w:sz w:val="18"/>
          <w:szCs w:val="18"/>
        </w:rPr>
        <w:t>or</w:t>
      </w:r>
      <w:r w:rsidRPr="00F91CF2">
        <w:rPr>
          <w:rStyle w:val="apple-converted-space"/>
          <w:rFonts w:ascii="Arial" w:hAnsi="Arial" w:cs="Arial"/>
          <w:color w:val="000000"/>
          <w:sz w:val="18"/>
          <w:szCs w:val="18"/>
        </w:rPr>
        <w:t> </w:t>
      </w:r>
      <w:hyperlink r:id="rId97" w:history="1">
        <w:r w:rsidRPr="00F91CF2">
          <w:rPr>
            <w:rStyle w:val="Hyperlink"/>
            <w:rFonts w:ascii="Arial" w:hAnsi="Arial" w:cs="Arial"/>
            <w:color w:val="888888"/>
            <w:sz w:val="18"/>
            <w:szCs w:val="18"/>
          </w:rPr>
          <w:t>Java.lang.NoClassDefFoundError</w:t>
        </w:r>
      </w:hyperlink>
      <w:r w:rsidRPr="00F91CF2">
        <w:rPr>
          <w:rStyle w:val="apple-converted-space"/>
          <w:rFonts w:ascii="Arial" w:hAnsi="Arial" w:cs="Arial"/>
          <w:color w:val="000000"/>
          <w:sz w:val="18"/>
          <w:szCs w:val="18"/>
        </w:rPr>
        <w:t> </w:t>
      </w:r>
      <w:r w:rsidRPr="00F91CF2">
        <w:rPr>
          <w:rFonts w:ascii="Arial" w:hAnsi="Arial" w:cs="Arial"/>
          <w:color w:val="000000"/>
          <w:sz w:val="18"/>
          <w:szCs w:val="18"/>
        </w:rPr>
        <w:t>and</w:t>
      </w:r>
      <w:hyperlink r:id="rId98" w:history="1">
        <w:r w:rsidRPr="00F91CF2">
          <w:rPr>
            <w:rStyle w:val="Hyperlink"/>
            <w:rFonts w:ascii="Arial" w:hAnsi="Arial" w:cs="Arial"/>
            <w:color w:val="888888"/>
            <w:sz w:val="18"/>
            <w:szCs w:val="18"/>
          </w:rPr>
          <w:t>java.lang.UnSupportedClassVersionError</w:t>
        </w:r>
      </w:hyperlink>
      <w:r w:rsidRPr="00F91CF2">
        <w:rPr>
          <w:rFonts w:ascii="Arial" w:hAnsi="Arial" w:cs="Arial"/>
          <w:color w:val="000000"/>
          <w:sz w:val="18"/>
          <w:szCs w:val="18"/>
        </w:rPr>
        <w:t>. On the other hand</w:t>
      </w:r>
      <w:r w:rsidRPr="00F91CF2">
        <w:rPr>
          <w:rStyle w:val="apple-converted-space"/>
          <w:rFonts w:ascii="Arial" w:hAnsi="Arial" w:cs="Arial"/>
          <w:color w:val="000000"/>
          <w:sz w:val="18"/>
          <w:szCs w:val="18"/>
        </w:rPr>
        <w:t> </w:t>
      </w:r>
      <w:r w:rsidRPr="00F91CF2">
        <w:rPr>
          <w:rFonts w:ascii="Arial" w:hAnsi="Arial" w:cs="Arial"/>
          <w:color w:val="000000"/>
          <w:sz w:val="18"/>
          <w:szCs w:val="18"/>
        </w:rPr>
        <w:t>java.lang.Exception</w:t>
      </w:r>
      <w:r w:rsidRPr="00F91CF2">
        <w:rPr>
          <w:rStyle w:val="apple-converted-space"/>
          <w:rFonts w:ascii="Arial" w:hAnsi="Arial" w:cs="Arial"/>
          <w:color w:val="000000"/>
          <w:sz w:val="18"/>
          <w:szCs w:val="18"/>
        </w:rPr>
        <w:t> </w:t>
      </w:r>
      <w:r w:rsidRPr="00F91CF2">
        <w:rPr>
          <w:rFonts w:ascii="Arial" w:hAnsi="Arial" w:cs="Arial"/>
          <w:color w:val="000000"/>
          <w:sz w:val="18"/>
          <w:szCs w:val="18"/>
        </w:rPr>
        <w:t>represent errors which can be catch and dealt e.g.</w:t>
      </w:r>
      <w:r w:rsidRPr="00F91CF2">
        <w:rPr>
          <w:rStyle w:val="apple-converted-space"/>
          <w:rFonts w:ascii="Arial" w:hAnsi="Arial" w:cs="Arial"/>
          <w:color w:val="000000"/>
          <w:sz w:val="18"/>
          <w:szCs w:val="18"/>
        </w:rPr>
        <w:t> </w:t>
      </w:r>
      <w:r w:rsidRPr="00F91CF2">
        <w:rPr>
          <w:rFonts w:ascii="Arial" w:hAnsi="Arial" w:cs="Arial"/>
          <w:color w:val="000000"/>
          <w:sz w:val="18"/>
          <w:szCs w:val="18"/>
        </w:rPr>
        <w:t>IOException</w:t>
      </w:r>
      <w:r w:rsidRPr="00F91CF2">
        <w:rPr>
          <w:rStyle w:val="apple-converted-space"/>
          <w:rFonts w:ascii="Arial" w:hAnsi="Arial" w:cs="Arial"/>
          <w:color w:val="000000"/>
          <w:sz w:val="18"/>
          <w:szCs w:val="18"/>
        </w:rPr>
        <w:t> </w:t>
      </w:r>
      <w:r w:rsidRPr="00F91CF2">
        <w:rPr>
          <w:rFonts w:ascii="Arial" w:hAnsi="Arial" w:cs="Arial"/>
          <w:color w:val="000000"/>
          <w:sz w:val="18"/>
          <w:szCs w:val="18"/>
        </w:rPr>
        <w:t>which comes while performing I/O</w:t>
      </w:r>
      <w:r w:rsidRPr="00F91CF2">
        <w:rPr>
          <w:rFonts w:ascii="Arial" w:hAnsi="Arial" w:cs="Arial"/>
          <w:color w:val="000000"/>
        </w:rPr>
        <w:br/>
      </w:r>
    </w:p>
    <w:p w:rsidR="00C8305A" w:rsidRDefault="00C8305A" w:rsidP="00E06785">
      <w:pPr>
        <w:tabs>
          <w:tab w:val="left" w:pos="1209"/>
        </w:tabs>
        <w:rPr>
          <w:rFonts w:ascii="Arial" w:hAnsi="Arial" w:cs="Arial"/>
          <w:color w:val="000000"/>
        </w:rPr>
      </w:pPr>
    </w:p>
    <w:p w:rsidR="00C8305A" w:rsidRDefault="00C8305A" w:rsidP="00E06785">
      <w:pPr>
        <w:tabs>
          <w:tab w:val="left" w:pos="1209"/>
        </w:tabs>
        <w:rPr>
          <w:rFonts w:ascii="Verdana" w:hAnsi="Verdana"/>
          <w:color w:val="000000"/>
          <w:sz w:val="20"/>
          <w:szCs w:val="20"/>
          <w:shd w:val="clear" w:color="auto" w:fill="FFFFFF"/>
        </w:rPr>
      </w:pPr>
      <w:r>
        <w:rPr>
          <w:rFonts w:ascii="Arial" w:hAnsi="Arial" w:cs="Arial"/>
          <w:color w:val="000000"/>
        </w:rPr>
        <w:t>Error-</w:t>
      </w:r>
      <w:r>
        <w:rPr>
          <w:rFonts w:ascii="Verdana" w:hAnsi="Verdana"/>
          <w:color w:val="000000"/>
          <w:sz w:val="20"/>
          <w:szCs w:val="20"/>
          <w:shd w:val="clear" w:color="auto" w:fill="FFFFFF"/>
        </w:rPr>
        <w:t>NoClassDefFoundError and java.lang.UnSupportedClassVersionError,OutOFmerroryError,StackOverFlowError</w:t>
      </w:r>
    </w:p>
    <w:p w:rsidR="00E06785" w:rsidRPr="00F91CF2" w:rsidRDefault="00E06785" w:rsidP="00E06785">
      <w:pPr>
        <w:tabs>
          <w:tab w:val="left" w:pos="1209"/>
        </w:tabs>
        <w:rPr>
          <w:rFonts w:ascii="Arial" w:hAnsi="Arial" w:cs="Arial"/>
        </w:rPr>
      </w:pPr>
      <w:r w:rsidRPr="00F91CF2">
        <w:rPr>
          <w:rFonts w:ascii="Arial" w:hAnsi="Arial" w:cs="Arial"/>
          <w:color w:val="000000"/>
        </w:rPr>
        <w:lastRenderedPageBreak/>
        <w:br/>
      </w:r>
    </w:p>
    <w:p w:rsidR="00E06785" w:rsidRPr="00F91CF2" w:rsidRDefault="00E06785" w:rsidP="00E06785">
      <w:pPr>
        <w:tabs>
          <w:tab w:val="left" w:pos="1209"/>
        </w:tabs>
        <w:rPr>
          <w:rFonts w:ascii="Arial" w:hAnsi="Arial" w:cs="Arial"/>
        </w:rPr>
      </w:pPr>
    </w:p>
    <w:p w:rsidR="00E06785" w:rsidRPr="00F91CF2" w:rsidRDefault="00E06785" w:rsidP="00E06785">
      <w:pPr>
        <w:tabs>
          <w:tab w:val="left" w:pos="1209"/>
        </w:tabs>
        <w:rPr>
          <w:rFonts w:ascii="Arial" w:hAnsi="Arial" w:cs="Arial"/>
        </w:rPr>
      </w:pPr>
    </w:p>
    <w:p w:rsidR="00E06785" w:rsidRPr="00F91CF2" w:rsidRDefault="00E06785" w:rsidP="00E06785">
      <w:pPr>
        <w:pStyle w:val="Heading1"/>
        <w:shd w:val="clear" w:color="auto" w:fill="FFFFFF"/>
        <w:spacing w:before="75" w:line="345" w:lineRule="atLeast"/>
        <w:rPr>
          <w:rFonts w:ascii="Arial" w:hAnsi="Arial" w:cs="Arial"/>
          <w:b w:val="0"/>
          <w:bCs w:val="0"/>
          <w:color w:val="610B38"/>
          <w:sz w:val="44"/>
          <w:szCs w:val="44"/>
        </w:rPr>
      </w:pPr>
    </w:p>
    <w:p w:rsidR="00E06785" w:rsidRPr="00F91CF2" w:rsidRDefault="00E06785" w:rsidP="00E06785">
      <w:pPr>
        <w:pStyle w:val="Heading1"/>
        <w:shd w:val="clear" w:color="auto" w:fill="FFFFFF"/>
        <w:spacing w:before="75" w:line="345" w:lineRule="atLeast"/>
        <w:rPr>
          <w:rFonts w:ascii="Arial" w:hAnsi="Arial" w:cs="Arial"/>
          <w:b w:val="0"/>
          <w:bCs w:val="0"/>
          <w:color w:val="610B38"/>
          <w:sz w:val="44"/>
          <w:szCs w:val="44"/>
        </w:rPr>
      </w:pPr>
    </w:p>
    <w:p w:rsidR="00E06785" w:rsidRPr="00F91CF2" w:rsidRDefault="00E06785" w:rsidP="00E06785">
      <w:pPr>
        <w:pStyle w:val="Heading1"/>
        <w:shd w:val="clear" w:color="auto" w:fill="FFFFFF"/>
        <w:spacing w:before="75" w:line="345" w:lineRule="atLeast"/>
        <w:rPr>
          <w:rFonts w:ascii="Arial" w:hAnsi="Arial" w:cs="Arial"/>
          <w:b w:val="0"/>
          <w:bCs w:val="0"/>
          <w:color w:val="610B38"/>
          <w:sz w:val="44"/>
          <w:szCs w:val="44"/>
        </w:rPr>
      </w:pPr>
    </w:p>
    <w:p w:rsidR="00E06785" w:rsidRPr="00F91CF2" w:rsidRDefault="00E06785" w:rsidP="00E06785">
      <w:pPr>
        <w:pStyle w:val="Heading1"/>
        <w:shd w:val="clear" w:color="auto" w:fill="FFFFFF"/>
        <w:spacing w:before="75" w:line="345" w:lineRule="atLeast"/>
        <w:rPr>
          <w:rFonts w:ascii="Arial" w:hAnsi="Arial" w:cs="Arial"/>
          <w:b w:val="0"/>
          <w:bCs w:val="0"/>
          <w:color w:val="610B38"/>
          <w:sz w:val="44"/>
          <w:szCs w:val="44"/>
        </w:rPr>
      </w:pPr>
    </w:p>
    <w:p w:rsidR="00E06785" w:rsidRPr="00F91CF2" w:rsidRDefault="00E06785" w:rsidP="00E06785">
      <w:pPr>
        <w:pStyle w:val="Heading1"/>
        <w:shd w:val="clear" w:color="auto" w:fill="FFFFFF"/>
        <w:spacing w:before="75" w:line="345" w:lineRule="atLeast"/>
        <w:rPr>
          <w:rFonts w:ascii="Arial" w:hAnsi="Arial" w:cs="Arial"/>
          <w:b w:val="0"/>
          <w:bCs w:val="0"/>
          <w:color w:val="610B38"/>
          <w:sz w:val="44"/>
          <w:szCs w:val="44"/>
        </w:rPr>
      </w:pPr>
      <w:r w:rsidRPr="00F91CF2">
        <w:rPr>
          <w:rFonts w:ascii="Arial" w:hAnsi="Arial" w:cs="Arial"/>
          <w:b w:val="0"/>
          <w:bCs w:val="0"/>
          <w:color w:val="610B38"/>
          <w:sz w:val="44"/>
          <w:szCs w:val="44"/>
        </w:rPr>
        <w:t>Java I</w:t>
      </w:r>
      <w:r w:rsidR="00AB3827" w:rsidRPr="00F91CF2">
        <w:rPr>
          <w:rFonts w:ascii="Arial" w:hAnsi="Arial" w:cs="Arial"/>
          <w:b w:val="0"/>
          <w:bCs w:val="0"/>
          <w:color w:val="610B38"/>
          <w:sz w:val="44"/>
          <w:szCs w:val="44"/>
        </w:rPr>
        <w:t>/O</w:t>
      </w:r>
      <w:r w:rsidRPr="00F91CF2">
        <w:rPr>
          <w:rFonts w:ascii="Arial" w:hAnsi="Arial" w:cs="Arial"/>
          <w:b w:val="0"/>
          <w:bCs w:val="0"/>
          <w:color w:val="610B38"/>
          <w:sz w:val="44"/>
          <w:szCs w:val="44"/>
        </w:rPr>
        <w:t xml:space="preserve"> Tutorial</w:t>
      </w:r>
    </w:p>
    <w:p w:rsidR="00E06785" w:rsidRPr="00F91CF2" w:rsidRDefault="00E06785" w:rsidP="00E06785">
      <w:pPr>
        <w:pStyle w:val="Heading3"/>
        <w:shd w:val="clear" w:color="auto" w:fill="FFFFFF"/>
        <w:spacing w:line="345" w:lineRule="atLeast"/>
        <w:rPr>
          <w:rFonts w:ascii="Arial" w:hAnsi="Arial" w:cs="Arial"/>
          <w:b w:val="0"/>
          <w:bCs w:val="0"/>
          <w:color w:val="610B4B"/>
          <w:sz w:val="32"/>
          <w:szCs w:val="32"/>
        </w:rPr>
      </w:pPr>
      <w:r w:rsidRPr="00F91CF2">
        <w:rPr>
          <w:rFonts w:ascii="Arial" w:hAnsi="Arial" w:cs="Arial"/>
          <w:b w:val="0"/>
          <w:bCs w:val="0"/>
          <w:color w:val="610B4B"/>
          <w:sz w:val="32"/>
          <w:szCs w:val="32"/>
        </w:rPr>
        <w:t>OutputStream</w:t>
      </w:r>
    </w:p>
    <w:p w:rsidR="00E06785" w:rsidRPr="00F91CF2" w:rsidRDefault="00E06785" w:rsidP="00E06785">
      <w:pPr>
        <w:pStyle w:val="NormalWeb"/>
        <w:shd w:val="clear" w:color="auto" w:fill="FFFFFF"/>
        <w:spacing w:line="345" w:lineRule="atLeast"/>
        <w:rPr>
          <w:rFonts w:ascii="Arial" w:hAnsi="Arial" w:cs="Arial"/>
          <w:color w:val="000000"/>
          <w:sz w:val="20"/>
          <w:szCs w:val="20"/>
        </w:rPr>
      </w:pPr>
      <w:r w:rsidRPr="00F91CF2">
        <w:rPr>
          <w:rFonts w:ascii="Arial" w:hAnsi="Arial" w:cs="Arial"/>
          <w:color w:val="000000"/>
          <w:sz w:val="20"/>
          <w:szCs w:val="20"/>
        </w:rPr>
        <w:t>Java application uses an output stream to write data to a destination, it may be a file,an array,peripheral device or socket.</w:t>
      </w:r>
    </w:p>
    <w:p w:rsidR="00E06785" w:rsidRPr="00F91CF2" w:rsidRDefault="00E06785" w:rsidP="00E06785">
      <w:pPr>
        <w:pStyle w:val="NormalWeb"/>
        <w:shd w:val="clear" w:color="auto" w:fill="FFFFFF"/>
        <w:spacing w:line="345" w:lineRule="atLeast"/>
        <w:rPr>
          <w:rFonts w:ascii="Arial" w:hAnsi="Arial" w:cs="Arial"/>
          <w:color w:val="000000"/>
          <w:sz w:val="20"/>
          <w:szCs w:val="20"/>
        </w:rPr>
      </w:pPr>
      <w:r w:rsidRPr="00F91CF2">
        <w:rPr>
          <w:rFonts w:ascii="Arial" w:hAnsi="Arial" w:cs="Arial"/>
          <w:noProof/>
        </w:rPr>
        <w:drawing>
          <wp:inline distT="0" distB="0" distL="0" distR="0">
            <wp:extent cx="5943600" cy="218884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2188845"/>
                    </a:xfrm>
                    <a:prstGeom prst="rect">
                      <a:avLst/>
                    </a:prstGeom>
                  </pic:spPr>
                </pic:pic>
              </a:graphicData>
            </a:graphic>
          </wp:inline>
        </w:drawing>
      </w:r>
      <w:r w:rsidRPr="00F91CF2">
        <w:rPr>
          <w:rFonts w:ascii="Arial" w:hAnsi="Arial" w:cs="Arial"/>
          <w:color w:val="000000"/>
          <w:sz w:val="20"/>
          <w:szCs w:val="20"/>
        </w:rPr>
        <w:tab/>
      </w:r>
    </w:p>
    <w:p w:rsidR="00E06785" w:rsidRPr="00F91CF2" w:rsidRDefault="00E06785" w:rsidP="00E06785">
      <w:pPr>
        <w:pStyle w:val="Heading3"/>
        <w:shd w:val="clear" w:color="auto" w:fill="FFFFFF"/>
        <w:spacing w:line="345" w:lineRule="atLeast"/>
        <w:rPr>
          <w:rFonts w:ascii="Arial" w:hAnsi="Arial" w:cs="Arial"/>
          <w:b w:val="0"/>
          <w:bCs w:val="0"/>
          <w:color w:val="610B4B"/>
          <w:sz w:val="32"/>
          <w:szCs w:val="32"/>
        </w:rPr>
      </w:pPr>
      <w:r w:rsidRPr="00F91CF2">
        <w:rPr>
          <w:rFonts w:ascii="Arial" w:hAnsi="Arial" w:cs="Arial"/>
          <w:b w:val="0"/>
          <w:bCs w:val="0"/>
          <w:color w:val="610B4B"/>
          <w:sz w:val="32"/>
          <w:szCs w:val="32"/>
        </w:rPr>
        <w:t>InputStream</w:t>
      </w:r>
    </w:p>
    <w:p w:rsidR="00E06785" w:rsidRPr="00F91CF2" w:rsidRDefault="00E06785" w:rsidP="00E06785">
      <w:pPr>
        <w:pStyle w:val="NormalWeb"/>
        <w:shd w:val="clear" w:color="auto" w:fill="FFFFFF"/>
        <w:spacing w:line="345" w:lineRule="atLeast"/>
        <w:rPr>
          <w:rFonts w:ascii="Arial" w:hAnsi="Arial" w:cs="Arial"/>
          <w:color w:val="000000"/>
          <w:sz w:val="20"/>
          <w:szCs w:val="20"/>
        </w:rPr>
      </w:pPr>
      <w:r w:rsidRPr="00F91CF2">
        <w:rPr>
          <w:rFonts w:ascii="Arial" w:hAnsi="Arial" w:cs="Arial"/>
          <w:color w:val="000000"/>
          <w:sz w:val="20"/>
          <w:szCs w:val="20"/>
        </w:rPr>
        <w:t>Java application uses an input stream to read data from a source, it may be a file,an array,peripheral device or socket.</w:t>
      </w:r>
    </w:p>
    <w:p w:rsidR="00E06785" w:rsidRPr="00F91CF2" w:rsidRDefault="00E06785" w:rsidP="00E06785">
      <w:pPr>
        <w:pStyle w:val="NormalWeb"/>
        <w:shd w:val="clear" w:color="auto" w:fill="FFFFFF"/>
        <w:spacing w:line="345" w:lineRule="atLeast"/>
        <w:rPr>
          <w:rFonts w:ascii="Arial" w:hAnsi="Arial" w:cs="Arial"/>
          <w:color w:val="000000"/>
          <w:sz w:val="20"/>
          <w:szCs w:val="20"/>
        </w:rPr>
      </w:pPr>
      <w:r w:rsidRPr="00F91CF2">
        <w:rPr>
          <w:rFonts w:ascii="Arial" w:hAnsi="Arial" w:cs="Arial"/>
          <w:noProof/>
        </w:rPr>
        <w:lastRenderedPageBreak/>
        <w:drawing>
          <wp:inline distT="0" distB="0" distL="0" distR="0">
            <wp:extent cx="5943600" cy="26117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2611755"/>
                    </a:xfrm>
                    <a:prstGeom prst="rect">
                      <a:avLst/>
                    </a:prstGeom>
                  </pic:spPr>
                </pic:pic>
              </a:graphicData>
            </a:graphic>
          </wp:inline>
        </w:drawing>
      </w:r>
    </w:p>
    <w:p w:rsidR="00E06785" w:rsidRPr="00F91CF2" w:rsidRDefault="00FC1657" w:rsidP="00E06785">
      <w:pPr>
        <w:rPr>
          <w:rFonts w:ascii="Arial" w:hAnsi="Arial" w:cs="Arial"/>
        </w:rPr>
      </w:pPr>
      <w:r>
        <w:rPr>
          <w:rFonts w:ascii="Arial" w:hAnsi="Arial" w:cs="Arial"/>
        </w:rPr>
        <w:pict>
          <v:rect id="_x0000_i1030" style="width:0;height:.75pt" o:hralign="center" o:hrstd="t" o:hrnoshade="t" o:hr="t" fillcolor="#d4d4d4" stroked="f"/>
        </w:pict>
      </w:r>
    </w:p>
    <w:p w:rsidR="00E06785" w:rsidRPr="00F91CF2" w:rsidRDefault="00E06785" w:rsidP="00E06785">
      <w:pPr>
        <w:tabs>
          <w:tab w:val="left" w:pos="1209"/>
        </w:tabs>
        <w:rPr>
          <w:rFonts w:ascii="Arial" w:hAnsi="Arial" w:cs="Arial"/>
        </w:rPr>
      </w:pPr>
    </w:p>
    <w:p w:rsidR="00E06785" w:rsidRPr="00F91CF2" w:rsidRDefault="00E06785" w:rsidP="00E06785">
      <w:pPr>
        <w:pStyle w:val="Heading2"/>
        <w:shd w:val="clear" w:color="auto" w:fill="FFFFFF"/>
        <w:spacing w:line="345" w:lineRule="atLeast"/>
        <w:rPr>
          <w:rFonts w:ascii="Arial" w:hAnsi="Arial" w:cs="Arial"/>
          <w:b w:val="0"/>
          <w:bCs w:val="0"/>
          <w:color w:val="610B38"/>
          <w:sz w:val="38"/>
          <w:szCs w:val="38"/>
        </w:rPr>
      </w:pPr>
      <w:r w:rsidRPr="00F91CF2">
        <w:rPr>
          <w:rFonts w:ascii="Arial" w:hAnsi="Arial" w:cs="Arial"/>
          <w:b w:val="0"/>
          <w:bCs w:val="0"/>
          <w:color w:val="610B38"/>
          <w:sz w:val="38"/>
          <w:szCs w:val="38"/>
        </w:rPr>
        <w:t>Java FileOutputStream class</w:t>
      </w:r>
    </w:p>
    <w:p w:rsidR="00E06785" w:rsidRPr="00F91CF2" w:rsidRDefault="00E06785" w:rsidP="00E06785">
      <w:pPr>
        <w:pStyle w:val="NormalWeb"/>
        <w:shd w:val="clear" w:color="auto" w:fill="FFFFFF"/>
        <w:spacing w:line="345" w:lineRule="atLeast"/>
        <w:rPr>
          <w:rFonts w:ascii="Arial" w:hAnsi="Arial" w:cs="Arial"/>
          <w:color w:val="000000"/>
          <w:sz w:val="20"/>
          <w:szCs w:val="20"/>
        </w:rPr>
      </w:pPr>
      <w:r w:rsidRPr="00F91CF2">
        <w:rPr>
          <w:rFonts w:ascii="Arial" w:hAnsi="Arial" w:cs="Arial"/>
          <w:color w:val="000000"/>
          <w:sz w:val="20"/>
          <w:szCs w:val="20"/>
        </w:rPr>
        <w:t>Java FileOutputStream is an output stream for writing data to a file.</w:t>
      </w:r>
    </w:p>
    <w:p w:rsidR="00E06785" w:rsidRPr="00F91CF2" w:rsidRDefault="00E06785" w:rsidP="00E06785">
      <w:pPr>
        <w:pStyle w:val="NormalWeb"/>
        <w:shd w:val="clear" w:color="auto" w:fill="FFFFFF"/>
        <w:spacing w:line="345" w:lineRule="atLeast"/>
        <w:rPr>
          <w:rFonts w:ascii="Arial" w:hAnsi="Arial" w:cs="Arial"/>
          <w:color w:val="000000"/>
          <w:sz w:val="20"/>
          <w:szCs w:val="20"/>
        </w:rPr>
      </w:pPr>
      <w:r w:rsidRPr="00F91CF2">
        <w:rPr>
          <w:rFonts w:ascii="Arial" w:hAnsi="Arial" w:cs="Arial"/>
          <w:color w:val="000000"/>
          <w:sz w:val="20"/>
          <w:szCs w:val="20"/>
        </w:rPr>
        <w:t>If you have to write primitive values then use FileOutputStream.Instead, for character-oriented data, prefer FileWriter.But you can write byte-oriented as well as character-oriented data.</w:t>
      </w:r>
    </w:p>
    <w:p w:rsidR="00E06785" w:rsidRPr="00F91CF2" w:rsidRDefault="00E06785" w:rsidP="00E06785">
      <w:pPr>
        <w:shd w:val="clear" w:color="auto" w:fill="FFFFFF"/>
        <w:ind w:left="-360"/>
        <w:rPr>
          <w:rFonts w:ascii="Arial" w:hAnsi="Arial" w:cs="Arial"/>
          <w:color w:val="000000"/>
          <w:sz w:val="20"/>
          <w:szCs w:val="20"/>
        </w:rPr>
      </w:pPr>
      <w:r w:rsidRPr="00F91CF2">
        <w:rPr>
          <w:rFonts w:ascii="Arial" w:hAnsi="Arial" w:cs="Arial"/>
          <w:color w:val="000000"/>
          <w:sz w:val="20"/>
          <w:szCs w:val="20"/>
          <w:bdr w:val="none" w:sz="0" w:space="0" w:color="auto" w:frame="1"/>
        </w:rPr>
        <w:t>   </w:t>
      </w:r>
      <w:r w:rsidRPr="00F91CF2">
        <w:rPr>
          <w:rFonts w:ascii="Arial" w:hAnsi="Arial" w:cs="Arial"/>
          <w:b/>
          <w:bCs/>
          <w:color w:val="006699"/>
          <w:sz w:val="20"/>
          <w:szCs w:val="20"/>
          <w:bdr w:val="none" w:sz="0" w:space="0" w:color="auto" w:frame="1"/>
        </w:rPr>
        <w:t>try</w:t>
      </w:r>
      <w:r w:rsidRPr="00F91CF2">
        <w:rPr>
          <w:rFonts w:ascii="Arial" w:hAnsi="Arial" w:cs="Arial"/>
          <w:color w:val="000000"/>
          <w:sz w:val="20"/>
          <w:szCs w:val="20"/>
          <w:bdr w:val="none" w:sz="0" w:space="0" w:color="auto" w:frame="1"/>
        </w:rPr>
        <w:t>{  </w:t>
      </w:r>
    </w:p>
    <w:p w:rsidR="00E06785" w:rsidRPr="00F91CF2" w:rsidRDefault="00E06785" w:rsidP="00E06785">
      <w:pPr>
        <w:shd w:val="clear" w:color="auto" w:fill="FFFFFF"/>
        <w:rPr>
          <w:rFonts w:ascii="Arial" w:hAnsi="Arial" w:cs="Arial"/>
          <w:color w:val="000000"/>
          <w:sz w:val="20"/>
          <w:szCs w:val="20"/>
        </w:rPr>
      </w:pPr>
      <w:r w:rsidRPr="00F91CF2">
        <w:rPr>
          <w:rFonts w:ascii="Arial" w:hAnsi="Arial" w:cs="Arial"/>
          <w:color w:val="000000"/>
          <w:sz w:val="20"/>
          <w:szCs w:val="20"/>
          <w:bdr w:val="none" w:sz="0" w:space="0" w:color="auto" w:frame="1"/>
        </w:rPr>
        <w:t>     FileOutputstream fout=</w:t>
      </w:r>
      <w:r w:rsidRPr="00F91CF2">
        <w:rPr>
          <w:rFonts w:ascii="Arial" w:hAnsi="Arial" w:cs="Arial"/>
          <w:b/>
          <w:bCs/>
          <w:color w:val="006699"/>
          <w:sz w:val="20"/>
          <w:szCs w:val="20"/>
          <w:bdr w:val="none" w:sz="0" w:space="0" w:color="auto" w:frame="1"/>
        </w:rPr>
        <w:t>new</w:t>
      </w:r>
      <w:r w:rsidRPr="00F91CF2">
        <w:rPr>
          <w:rFonts w:ascii="Arial" w:hAnsi="Arial" w:cs="Arial"/>
          <w:color w:val="000000"/>
          <w:sz w:val="20"/>
          <w:szCs w:val="20"/>
          <w:bdr w:val="none" w:sz="0" w:space="0" w:color="auto" w:frame="1"/>
        </w:rPr>
        <w:t> FileOutputStream(</w:t>
      </w:r>
      <w:r w:rsidRPr="00F91CF2">
        <w:rPr>
          <w:rFonts w:ascii="Arial" w:hAnsi="Arial" w:cs="Arial"/>
          <w:color w:val="0000FF"/>
          <w:sz w:val="20"/>
          <w:szCs w:val="20"/>
          <w:bdr w:val="none" w:sz="0" w:space="0" w:color="auto" w:frame="1"/>
        </w:rPr>
        <w:t>"abc.txt"</w:t>
      </w:r>
      <w:r w:rsidRPr="00F91CF2">
        <w:rPr>
          <w:rFonts w:ascii="Arial" w:hAnsi="Arial" w:cs="Arial"/>
          <w:color w:val="000000"/>
          <w:sz w:val="20"/>
          <w:szCs w:val="20"/>
          <w:bdr w:val="none" w:sz="0" w:space="0" w:color="auto" w:frame="1"/>
        </w:rPr>
        <w:t>);  </w:t>
      </w:r>
    </w:p>
    <w:p w:rsidR="00E06785" w:rsidRPr="00F91CF2" w:rsidRDefault="00E06785" w:rsidP="00E06785">
      <w:pPr>
        <w:shd w:val="clear" w:color="auto" w:fill="FFFFFF"/>
        <w:rPr>
          <w:rFonts w:ascii="Arial" w:hAnsi="Arial" w:cs="Arial"/>
          <w:color w:val="000000"/>
          <w:sz w:val="20"/>
          <w:szCs w:val="20"/>
        </w:rPr>
      </w:pPr>
      <w:r w:rsidRPr="00F91CF2">
        <w:rPr>
          <w:rFonts w:ascii="Arial" w:hAnsi="Arial" w:cs="Arial"/>
          <w:color w:val="000000"/>
          <w:sz w:val="20"/>
          <w:szCs w:val="20"/>
          <w:bdr w:val="none" w:sz="0" w:space="0" w:color="auto" w:frame="1"/>
        </w:rPr>
        <w:t>     String s=</w:t>
      </w:r>
      <w:r w:rsidRPr="00F91CF2">
        <w:rPr>
          <w:rFonts w:ascii="Arial" w:hAnsi="Arial" w:cs="Arial"/>
          <w:color w:val="0000FF"/>
          <w:sz w:val="20"/>
          <w:szCs w:val="20"/>
          <w:bdr w:val="none" w:sz="0" w:space="0" w:color="auto" w:frame="1"/>
        </w:rPr>
        <w:t>"Sachin Tendulkar is my favourite player"</w:t>
      </w:r>
      <w:r w:rsidRPr="00F91CF2">
        <w:rPr>
          <w:rFonts w:ascii="Arial" w:hAnsi="Arial" w:cs="Arial"/>
          <w:color w:val="000000"/>
          <w:sz w:val="20"/>
          <w:szCs w:val="20"/>
          <w:bdr w:val="none" w:sz="0" w:space="0" w:color="auto" w:frame="1"/>
        </w:rPr>
        <w:t>;  </w:t>
      </w:r>
    </w:p>
    <w:p w:rsidR="00E06785" w:rsidRPr="00F91CF2" w:rsidRDefault="00E06785" w:rsidP="00E06785">
      <w:pPr>
        <w:shd w:val="clear" w:color="auto" w:fill="FFFFFF"/>
        <w:rPr>
          <w:rFonts w:ascii="Arial" w:hAnsi="Arial" w:cs="Arial"/>
          <w:color w:val="000000"/>
          <w:sz w:val="20"/>
          <w:szCs w:val="20"/>
        </w:rPr>
      </w:pPr>
      <w:r w:rsidRPr="00F91CF2">
        <w:rPr>
          <w:rFonts w:ascii="Arial" w:hAnsi="Arial" w:cs="Arial"/>
          <w:color w:val="000000"/>
          <w:sz w:val="20"/>
          <w:szCs w:val="20"/>
          <w:bdr w:val="none" w:sz="0" w:space="0" w:color="auto" w:frame="1"/>
        </w:rPr>
        <w:t>     </w:t>
      </w:r>
      <w:r w:rsidRPr="00F91CF2">
        <w:rPr>
          <w:rFonts w:ascii="Arial" w:hAnsi="Arial" w:cs="Arial"/>
          <w:b/>
          <w:bCs/>
          <w:color w:val="006699"/>
          <w:sz w:val="20"/>
          <w:szCs w:val="20"/>
          <w:bdr w:val="none" w:sz="0" w:space="0" w:color="auto" w:frame="1"/>
        </w:rPr>
        <w:t>byte</w:t>
      </w:r>
      <w:r w:rsidRPr="00F91CF2">
        <w:rPr>
          <w:rFonts w:ascii="Arial" w:hAnsi="Arial" w:cs="Arial"/>
          <w:color w:val="000000"/>
          <w:sz w:val="20"/>
          <w:szCs w:val="20"/>
          <w:bdr w:val="none" w:sz="0" w:space="0" w:color="auto" w:frame="1"/>
        </w:rPr>
        <w:t> b[]=s.getBytes();</w:t>
      </w:r>
      <w:r w:rsidRPr="00F91CF2">
        <w:rPr>
          <w:rFonts w:ascii="Arial" w:hAnsi="Arial" w:cs="Arial"/>
          <w:color w:val="008200"/>
          <w:sz w:val="20"/>
          <w:szCs w:val="20"/>
          <w:bdr w:val="none" w:sz="0" w:space="0" w:color="auto" w:frame="1"/>
        </w:rPr>
        <w:t>//converting string into byte array</w:t>
      </w:r>
      <w:r w:rsidRPr="00F91CF2">
        <w:rPr>
          <w:rFonts w:ascii="Arial" w:hAnsi="Arial" w:cs="Arial"/>
          <w:color w:val="000000"/>
          <w:sz w:val="20"/>
          <w:szCs w:val="20"/>
          <w:bdr w:val="none" w:sz="0" w:space="0" w:color="auto" w:frame="1"/>
        </w:rPr>
        <w:t>  </w:t>
      </w:r>
    </w:p>
    <w:p w:rsidR="00E06785" w:rsidRPr="00F91CF2" w:rsidRDefault="00E06785" w:rsidP="00E06785">
      <w:pPr>
        <w:shd w:val="clear" w:color="auto" w:fill="FFFFFF"/>
        <w:rPr>
          <w:rFonts w:ascii="Arial" w:hAnsi="Arial" w:cs="Arial"/>
          <w:color w:val="000000"/>
          <w:sz w:val="20"/>
          <w:szCs w:val="20"/>
        </w:rPr>
      </w:pPr>
      <w:r w:rsidRPr="00F91CF2">
        <w:rPr>
          <w:rFonts w:ascii="Arial" w:hAnsi="Arial" w:cs="Arial"/>
          <w:color w:val="000000"/>
          <w:sz w:val="20"/>
          <w:szCs w:val="20"/>
          <w:bdr w:val="none" w:sz="0" w:space="0" w:color="auto" w:frame="1"/>
        </w:rPr>
        <w:t>     fout.write(b);  </w:t>
      </w:r>
    </w:p>
    <w:p w:rsidR="00E06785" w:rsidRPr="00F91CF2" w:rsidRDefault="00E06785" w:rsidP="00E06785">
      <w:pPr>
        <w:shd w:val="clear" w:color="auto" w:fill="FFFFFF"/>
        <w:rPr>
          <w:rFonts w:ascii="Arial" w:hAnsi="Arial" w:cs="Arial"/>
          <w:color w:val="000000"/>
          <w:sz w:val="20"/>
          <w:szCs w:val="20"/>
        </w:rPr>
      </w:pPr>
      <w:r w:rsidRPr="00F91CF2">
        <w:rPr>
          <w:rFonts w:ascii="Arial" w:hAnsi="Arial" w:cs="Arial"/>
          <w:color w:val="000000"/>
          <w:sz w:val="20"/>
          <w:szCs w:val="20"/>
          <w:bdr w:val="none" w:sz="0" w:space="0" w:color="auto" w:frame="1"/>
        </w:rPr>
        <w:t>     fout.close();  </w:t>
      </w:r>
    </w:p>
    <w:p w:rsidR="00E06785" w:rsidRPr="00F91CF2" w:rsidRDefault="00E06785" w:rsidP="00E06785">
      <w:pPr>
        <w:shd w:val="clear" w:color="auto" w:fill="FFFFFF"/>
        <w:rPr>
          <w:rFonts w:ascii="Arial" w:hAnsi="Arial" w:cs="Arial"/>
          <w:color w:val="000000"/>
          <w:sz w:val="20"/>
          <w:szCs w:val="20"/>
        </w:rPr>
      </w:pPr>
      <w:r w:rsidRPr="00F91CF2">
        <w:rPr>
          <w:rFonts w:ascii="Arial" w:hAnsi="Arial" w:cs="Arial"/>
          <w:color w:val="000000"/>
          <w:sz w:val="20"/>
          <w:szCs w:val="20"/>
          <w:bdr w:val="none" w:sz="0" w:space="0" w:color="auto" w:frame="1"/>
        </w:rPr>
        <w:t>     System.out.println(</w:t>
      </w:r>
      <w:r w:rsidRPr="00F91CF2">
        <w:rPr>
          <w:rFonts w:ascii="Arial" w:hAnsi="Arial" w:cs="Arial"/>
          <w:color w:val="0000FF"/>
          <w:sz w:val="20"/>
          <w:szCs w:val="20"/>
          <w:bdr w:val="none" w:sz="0" w:space="0" w:color="auto" w:frame="1"/>
        </w:rPr>
        <w:t>"success..."</w:t>
      </w:r>
      <w:r w:rsidRPr="00F91CF2">
        <w:rPr>
          <w:rFonts w:ascii="Arial" w:hAnsi="Arial" w:cs="Arial"/>
          <w:color w:val="000000"/>
          <w:sz w:val="20"/>
          <w:szCs w:val="20"/>
          <w:bdr w:val="none" w:sz="0" w:space="0" w:color="auto" w:frame="1"/>
        </w:rPr>
        <w:t>);  </w:t>
      </w:r>
    </w:p>
    <w:p w:rsidR="00E06785" w:rsidRPr="00F91CF2" w:rsidRDefault="00E06785" w:rsidP="00E06785">
      <w:pPr>
        <w:shd w:val="clear" w:color="auto" w:fill="FFFFFF"/>
        <w:rPr>
          <w:rFonts w:ascii="Arial" w:hAnsi="Arial" w:cs="Arial"/>
          <w:color w:val="000000"/>
          <w:sz w:val="20"/>
          <w:szCs w:val="20"/>
        </w:rPr>
      </w:pPr>
      <w:r w:rsidRPr="00F91CF2">
        <w:rPr>
          <w:rFonts w:ascii="Arial" w:hAnsi="Arial" w:cs="Arial"/>
          <w:color w:val="000000"/>
          <w:sz w:val="20"/>
          <w:szCs w:val="20"/>
          <w:bdr w:val="none" w:sz="0" w:space="0" w:color="auto" w:frame="1"/>
        </w:rPr>
        <w:t>    }</w:t>
      </w:r>
      <w:r w:rsidRPr="00F91CF2">
        <w:rPr>
          <w:rFonts w:ascii="Arial" w:hAnsi="Arial" w:cs="Arial"/>
          <w:b/>
          <w:bCs/>
          <w:color w:val="006699"/>
          <w:sz w:val="20"/>
          <w:szCs w:val="20"/>
          <w:bdr w:val="none" w:sz="0" w:space="0" w:color="auto" w:frame="1"/>
        </w:rPr>
        <w:t>catch</w:t>
      </w:r>
      <w:r w:rsidRPr="00F91CF2">
        <w:rPr>
          <w:rFonts w:ascii="Arial" w:hAnsi="Arial" w:cs="Arial"/>
          <w:color w:val="000000"/>
          <w:sz w:val="20"/>
          <w:szCs w:val="20"/>
          <w:bdr w:val="none" w:sz="0" w:space="0" w:color="auto" w:frame="1"/>
        </w:rPr>
        <w:t>(Exception e){system.out.println(e);}  </w:t>
      </w:r>
    </w:p>
    <w:p w:rsidR="00E06785" w:rsidRPr="00F91CF2" w:rsidRDefault="00E06785" w:rsidP="00E06785">
      <w:pPr>
        <w:tabs>
          <w:tab w:val="left" w:pos="1209"/>
        </w:tabs>
        <w:rPr>
          <w:rFonts w:ascii="Arial" w:hAnsi="Arial" w:cs="Arial"/>
        </w:rPr>
      </w:pPr>
    </w:p>
    <w:p w:rsidR="00E06785" w:rsidRPr="00F91CF2" w:rsidRDefault="00E06785" w:rsidP="00E06785">
      <w:pPr>
        <w:tabs>
          <w:tab w:val="left" w:pos="1209"/>
        </w:tabs>
        <w:rPr>
          <w:rFonts w:ascii="Arial" w:hAnsi="Arial" w:cs="Arial"/>
        </w:rPr>
      </w:pPr>
    </w:p>
    <w:p w:rsidR="00E06785" w:rsidRPr="00F91CF2" w:rsidRDefault="00E06785" w:rsidP="00E06785">
      <w:pPr>
        <w:pStyle w:val="Heading2"/>
        <w:rPr>
          <w:rFonts w:ascii="Arial" w:hAnsi="Arial" w:cs="Arial"/>
          <w:b w:val="0"/>
          <w:bCs w:val="0"/>
          <w:color w:val="610B38"/>
          <w:sz w:val="38"/>
          <w:szCs w:val="38"/>
        </w:rPr>
      </w:pPr>
      <w:r w:rsidRPr="00F91CF2">
        <w:rPr>
          <w:rFonts w:ascii="Arial" w:hAnsi="Arial" w:cs="Arial"/>
          <w:b w:val="0"/>
          <w:bCs w:val="0"/>
          <w:color w:val="610B38"/>
          <w:sz w:val="38"/>
          <w:szCs w:val="38"/>
        </w:rPr>
        <w:t>Java FileInputStream class</w:t>
      </w:r>
    </w:p>
    <w:p w:rsidR="00E06785" w:rsidRPr="00F91CF2" w:rsidRDefault="00E06785" w:rsidP="00E06785">
      <w:pPr>
        <w:pStyle w:val="NormalWeb"/>
        <w:rPr>
          <w:rFonts w:ascii="Arial" w:hAnsi="Arial" w:cs="Arial"/>
        </w:rPr>
      </w:pPr>
      <w:r w:rsidRPr="00F91CF2">
        <w:rPr>
          <w:rFonts w:ascii="Arial" w:hAnsi="Arial" w:cs="Arial"/>
        </w:rPr>
        <w:t>Java FileInputStream class obtains input bytes from a file.It is used for reading streams of raw bytes such as image data. For reading streams of characters, consider using FileReader.</w:t>
      </w:r>
    </w:p>
    <w:p w:rsidR="00E06785" w:rsidRPr="00F91CF2" w:rsidRDefault="00E06785" w:rsidP="00E06785">
      <w:pPr>
        <w:pStyle w:val="NormalWeb"/>
        <w:rPr>
          <w:rFonts w:ascii="Arial" w:hAnsi="Arial" w:cs="Arial"/>
        </w:rPr>
      </w:pPr>
      <w:r w:rsidRPr="00F91CF2">
        <w:rPr>
          <w:rFonts w:ascii="Arial" w:hAnsi="Arial" w:cs="Arial"/>
        </w:rPr>
        <w:t>It should be used to read byte-oriented data for example to read image, audio, video etc.</w:t>
      </w:r>
    </w:p>
    <w:p w:rsidR="00E06785" w:rsidRPr="00F91CF2" w:rsidRDefault="00E06785" w:rsidP="00E06785">
      <w:pPr>
        <w:pStyle w:val="Heading3"/>
        <w:rPr>
          <w:rFonts w:ascii="Arial" w:hAnsi="Arial" w:cs="Arial"/>
          <w:b w:val="0"/>
          <w:bCs w:val="0"/>
          <w:color w:val="610B4B"/>
          <w:sz w:val="33"/>
          <w:szCs w:val="33"/>
        </w:rPr>
      </w:pPr>
      <w:r w:rsidRPr="00F91CF2">
        <w:rPr>
          <w:rFonts w:ascii="Arial" w:hAnsi="Arial" w:cs="Arial"/>
          <w:b w:val="0"/>
          <w:bCs w:val="0"/>
          <w:color w:val="610B4B"/>
          <w:sz w:val="33"/>
          <w:szCs w:val="33"/>
        </w:rPr>
        <w:t>Example of FileInputStream class</w:t>
      </w:r>
    </w:p>
    <w:p w:rsidR="00E06785" w:rsidRPr="00F91CF2" w:rsidRDefault="00E06785" w:rsidP="00E06785">
      <w:pPr>
        <w:shd w:val="clear" w:color="auto" w:fill="FFFFFF"/>
        <w:ind w:left="720"/>
        <w:rPr>
          <w:rFonts w:ascii="Arial" w:hAnsi="Arial" w:cs="Arial"/>
          <w:color w:val="000000"/>
          <w:sz w:val="20"/>
          <w:szCs w:val="20"/>
        </w:rPr>
      </w:pPr>
      <w:r w:rsidRPr="00F91CF2">
        <w:rPr>
          <w:rStyle w:val="keyword"/>
          <w:rFonts w:ascii="Arial" w:eastAsiaTheme="majorEastAsia" w:hAnsi="Arial" w:cs="Arial"/>
          <w:color w:val="006699"/>
          <w:sz w:val="20"/>
          <w:szCs w:val="20"/>
          <w:bdr w:val="none" w:sz="0" w:space="0" w:color="auto" w:frame="1"/>
        </w:rPr>
        <w:t>import</w:t>
      </w:r>
      <w:r w:rsidRPr="00F91CF2">
        <w:rPr>
          <w:rFonts w:ascii="Arial" w:hAnsi="Arial" w:cs="Arial"/>
          <w:color w:val="000000"/>
          <w:sz w:val="20"/>
          <w:szCs w:val="20"/>
          <w:bdr w:val="none" w:sz="0" w:space="0" w:color="auto" w:frame="1"/>
        </w:rPr>
        <w:t> java.io.*;  </w:t>
      </w:r>
    </w:p>
    <w:p w:rsidR="00E06785" w:rsidRPr="00F91CF2" w:rsidRDefault="00E06785" w:rsidP="00E06785">
      <w:pPr>
        <w:shd w:val="clear" w:color="auto" w:fill="FFFFFF"/>
        <w:rPr>
          <w:rFonts w:ascii="Arial" w:hAnsi="Arial" w:cs="Arial"/>
          <w:color w:val="000000"/>
          <w:sz w:val="20"/>
          <w:szCs w:val="20"/>
        </w:rPr>
      </w:pPr>
      <w:r w:rsidRPr="00F91CF2">
        <w:rPr>
          <w:rStyle w:val="keyword"/>
          <w:rFonts w:ascii="Arial" w:eastAsiaTheme="majorEastAsia" w:hAnsi="Arial" w:cs="Arial"/>
          <w:color w:val="006699"/>
          <w:sz w:val="20"/>
          <w:szCs w:val="20"/>
          <w:bdr w:val="none" w:sz="0" w:space="0" w:color="auto" w:frame="1"/>
        </w:rPr>
        <w:lastRenderedPageBreak/>
        <w:t>class</w:t>
      </w:r>
      <w:r w:rsidRPr="00F91CF2">
        <w:rPr>
          <w:rFonts w:ascii="Arial" w:hAnsi="Arial" w:cs="Arial"/>
          <w:color w:val="000000"/>
          <w:sz w:val="20"/>
          <w:szCs w:val="20"/>
          <w:bdr w:val="none" w:sz="0" w:space="0" w:color="auto" w:frame="1"/>
        </w:rPr>
        <w:t> SimpleRead{  </w:t>
      </w:r>
    </w:p>
    <w:p w:rsidR="00E06785" w:rsidRPr="00F91CF2" w:rsidRDefault="00E06785" w:rsidP="00E06785">
      <w:pPr>
        <w:shd w:val="clear" w:color="auto" w:fill="FFFFFF"/>
        <w:rPr>
          <w:rFonts w:ascii="Arial" w:hAnsi="Arial" w:cs="Arial"/>
          <w:color w:val="000000"/>
          <w:sz w:val="20"/>
          <w:szCs w:val="20"/>
        </w:rPr>
      </w:pPr>
      <w:r w:rsidRPr="00F91CF2">
        <w:rPr>
          <w:rFonts w:ascii="Arial" w:hAnsi="Arial" w:cs="Arial"/>
          <w:color w:val="000000"/>
          <w:sz w:val="20"/>
          <w:szCs w:val="20"/>
          <w:bdr w:val="none" w:sz="0" w:space="0" w:color="auto" w:frame="1"/>
        </w:rPr>
        <w:t> </w:t>
      </w:r>
      <w:r w:rsidRPr="00F91CF2">
        <w:rPr>
          <w:rStyle w:val="keyword"/>
          <w:rFonts w:ascii="Arial" w:eastAsiaTheme="majorEastAsia" w:hAnsi="Arial" w:cs="Arial"/>
          <w:color w:val="006699"/>
          <w:sz w:val="20"/>
          <w:szCs w:val="20"/>
          <w:bdr w:val="none" w:sz="0" w:space="0" w:color="auto" w:frame="1"/>
        </w:rPr>
        <w:t>public</w:t>
      </w:r>
      <w:r w:rsidRPr="00F91CF2">
        <w:rPr>
          <w:rFonts w:ascii="Arial" w:hAnsi="Arial" w:cs="Arial"/>
          <w:color w:val="000000"/>
          <w:sz w:val="20"/>
          <w:szCs w:val="20"/>
          <w:bdr w:val="none" w:sz="0" w:space="0" w:color="auto" w:frame="1"/>
        </w:rPr>
        <w:t> </w:t>
      </w:r>
      <w:r w:rsidRPr="00F91CF2">
        <w:rPr>
          <w:rStyle w:val="keyword"/>
          <w:rFonts w:ascii="Arial" w:eastAsiaTheme="majorEastAsia" w:hAnsi="Arial" w:cs="Arial"/>
          <w:color w:val="006699"/>
          <w:sz w:val="20"/>
          <w:szCs w:val="20"/>
          <w:bdr w:val="none" w:sz="0" w:space="0" w:color="auto" w:frame="1"/>
        </w:rPr>
        <w:t>static</w:t>
      </w:r>
      <w:r w:rsidRPr="00F91CF2">
        <w:rPr>
          <w:rFonts w:ascii="Arial" w:hAnsi="Arial" w:cs="Arial"/>
          <w:color w:val="000000"/>
          <w:sz w:val="20"/>
          <w:szCs w:val="20"/>
          <w:bdr w:val="none" w:sz="0" w:space="0" w:color="auto" w:frame="1"/>
        </w:rPr>
        <w:t> </w:t>
      </w:r>
      <w:r w:rsidRPr="00F91CF2">
        <w:rPr>
          <w:rStyle w:val="keyword"/>
          <w:rFonts w:ascii="Arial" w:eastAsiaTheme="majorEastAsia" w:hAnsi="Arial" w:cs="Arial"/>
          <w:color w:val="006699"/>
          <w:sz w:val="20"/>
          <w:szCs w:val="20"/>
          <w:bdr w:val="none" w:sz="0" w:space="0" w:color="auto" w:frame="1"/>
        </w:rPr>
        <w:t>void</w:t>
      </w:r>
      <w:r w:rsidRPr="00F91CF2">
        <w:rPr>
          <w:rFonts w:ascii="Arial" w:hAnsi="Arial" w:cs="Arial"/>
          <w:color w:val="000000"/>
          <w:sz w:val="20"/>
          <w:szCs w:val="20"/>
          <w:bdr w:val="none" w:sz="0" w:space="0" w:color="auto" w:frame="1"/>
        </w:rPr>
        <w:t> main(String args[]){  </w:t>
      </w:r>
    </w:p>
    <w:p w:rsidR="00E06785" w:rsidRPr="00F91CF2" w:rsidRDefault="00E06785" w:rsidP="00E06785">
      <w:pPr>
        <w:shd w:val="clear" w:color="auto" w:fill="FFFFFF"/>
        <w:ind w:left="360"/>
        <w:rPr>
          <w:rFonts w:ascii="Arial" w:hAnsi="Arial" w:cs="Arial"/>
          <w:color w:val="000000"/>
          <w:sz w:val="20"/>
          <w:szCs w:val="20"/>
        </w:rPr>
      </w:pPr>
      <w:r w:rsidRPr="00F91CF2">
        <w:rPr>
          <w:rFonts w:ascii="Arial" w:hAnsi="Arial" w:cs="Arial"/>
          <w:color w:val="000000"/>
          <w:sz w:val="20"/>
          <w:szCs w:val="20"/>
          <w:bdr w:val="none" w:sz="0" w:space="0" w:color="auto" w:frame="1"/>
        </w:rPr>
        <w:t>  </w:t>
      </w:r>
      <w:r w:rsidRPr="00F91CF2">
        <w:rPr>
          <w:rStyle w:val="keyword"/>
          <w:rFonts w:ascii="Arial" w:eastAsiaTheme="majorEastAsia" w:hAnsi="Arial" w:cs="Arial"/>
          <w:color w:val="006699"/>
          <w:sz w:val="20"/>
          <w:szCs w:val="20"/>
          <w:bdr w:val="none" w:sz="0" w:space="0" w:color="auto" w:frame="1"/>
        </w:rPr>
        <w:t>try</w:t>
      </w:r>
      <w:r w:rsidRPr="00F91CF2">
        <w:rPr>
          <w:rFonts w:ascii="Arial" w:hAnsi="Arial" w:cs="Arial"/>
          <w:color w:val="000000"/>
          <w:sz w:val="20"/>
          <w:szCs w:val="20"/>
          <w:bdr w:val="none" w:sz="0" w:space="0" w:color="auto" w:frame="1"/>
        </w:rPr>
        <w:t>{  </w:t>
      </w:r>
    </w:p>
    <w:p w:rsidR="00E06785" w:rsidRPr="00F91CF2" w:rsidRDefault="00E06785" w:rsidP="00E06785">
      <w:pPr>
        <w:shd w:val="clear" w:color="auto" w:fill="FFFFFF"/>
        <w:rPr>
          <w:rFonts w:ascii="Arial" w:hAnsi="Arial" w:cs="Arial"/>
          <w:color w:val="000000"/>
          <w:sz w:val="20"/>
          <w:szCs w:val="20"/>
        </w:rPr>
      </w:pPr>
      <w:r w:rsidRPr="00F91CF2">
        <w:rPr>
          <w:rFonts w:ascii="Arial" w:hAnsi="Arial" w:cs="Arial"/>
          <w:color w:val="000000"/>
          <w:sz w:val="20"/>
          <w:szCs w:val="20"/>
          <w:bdr w:val="none" w:sz="0" w:space="0" w:color="auto" w:frame="1"/>
        </w:rPr>
        <w:t>    FileInputStream fin=</w:t>
      </w:r>
      <w:r w:rsidRPr="00F91CF2">
        <w:rPr>
          <w:rStyle w:val="keyword"/>
          <w:rFonts w:ascii="Arial" w:eastAsiaTheme="majorEastAsia" w:hAnsi="Arial" w:cs="Arial"/>
          <w:color w:val="006699"/>
          <w:sz w:val="20"/>
          <w:szCs w:val="20"/>
          <w:bdr w:val="none" w:sz="0" w:space="0" w:color="auto" w:frame="1"/>
        </w:rPr>
        <w:t>new</w:t>
      </w:r>
      <w:r w:rsidRPr="00F91CF2">
        <w:rPr>
          <w:rFonts w:ascii="Arial" w:hAnsi="Arial" w:cs="Arial"/>
          <w:color w:val="000000"/>
          <w:sz w:val="20"/>
          <w:szCs w:val="20"/>
          <w:bdr w:val="none" w:sz="0" w:space="0" w:color="auto" w:frame="1"/>
        </w:rPr>
        <w:t> FileInputStream(</w:t>
      </w:r>
      <w:r w:rsidRPr="00F91CF2">
        <w:rPr>
          <w:rStyle w:val="string"/>
          <w:rFonts w:ascii="Arial" w:eastAsiaTheme="majorEastAsia" w:hAnsi="Arial" w:cs="Arial"/>
          <w:sz w:val="20"/>
          <w:szCs w:val="20"/>
          <w:bdr w:val="none" w:sz="0" w:space="0" w:color="auto" w:frame="1"/>
        </w:rPr>
        <w:t>"abc.txt"</w:t>
      </w:r>
      <w:r w:rsidRPr="00F91CF2">
        <w:rPr>
          <w:rFonts w:ascii="Arial" w:hAnsi="Arial" w:cs="Arial"/>
          <w:color w:val="000000"/>
          <w:sz w:val="20"/>
          <w:szCs w:val="20"/>
          <w:bdr w:val="none" w:sz="0" w:space="0" w:color="auto" w:frame="1"/>
        </w:rPr>
        <w:t>);  </w:t>
      </w:r>
    </w:p>
    <w:p w:rsidR="00E06785" w:rsidRPr="00F91CF2" w:rsidRDefault="00E06785" w:rsidP="00E06785">
      <w:pPr>
        <w:shd w:val="clear" w:color="auto" w:fill="FFFFFF"/>
        <w:rPr>
          <w:rFonts w:ascii="Arial" w:hAnsi="Arial" w:cs="Arial"/>
          <w:color w:val="000000"/>
          <w:sz w:val="20"/>
          <w:szCs w:val="20"/>
        </w:rPr>
      </w:pPr>
      <w:r w:rsidRPr="00F91CF2">
        <w:rPr>
          <w:rFonts w:ascii="Arial" w:hAnsi="Arial" w:cs="Arial"/>
          <w:color w:val="000000"/>
          <w:sz w:val="20"/>
          <w:szCs w:val="20"/>
          <w:bdr w:val="none" w:sz="0" w:space="0" w:color="auto" w:frame="1"/>
        </w:rPr>
        <w:t>    </w:t>
      </w:r>
      <w:r w:rsidRPr="00F91CF2">
        <w:rPr>
          <w:rStyle w:val="keyword"/>
          <w:rFonts w:ascii="Arial" w:eastAsiaTheme="majorEastAsia" w:hAnsi="Arial" w:cs="Arial"/>
          <w:color w:val="006699"/>
          <w:sz w:val="20"/>
          <w:szCs w:val="20"/>
          <w:bdr w:val="none" w:sz="0" w:space="0" w:color="auto" w:frame="1"/>
        </w:rPr>
        <w:t>int</w:t>
      </w:r>
      <w:r w:rsidRPr="00F91CF2">
        <w:rPr>
          <w:rFonts w:ascii="Arial" w:hAnsi="Arial" w:cs="Arial"/>
          <w:color w:val="000000"/>
          <w:sz w:val="20"/>
          <w:szCs w:val="20"/>
          <w:bdr w:val="none" w:sz="0" w:space="0" w:color="auto" w:frame="1"/>
        </w:rPr>
        <w:t> i=</w:t>
      </w:r>
      <w:r w:rsidRPr="00F91CF2">
        <w:rPr>
          <w:rStyle w:val="number"/>
          <w:rFonts w:ascii="Arial" w:hAnsi="Arial" w:cs="Arial"/>
          <w:color w:val="C00000"/>
          <w:bdr w:val="none" w:sz="0" w:space="0" w:color="auto" w:frame="1"/>
        </w:rPr>
        <w:t>0</w:t>
      </w:r>
      <w:r w:rsidRPr="00F91CF2">
        <w:rPr>
          <w:rFonts w:ascii="Arial" w:hAnsi="Arial" w:cs="Arial"/>
          <w:color w:val="000000"/>
          <w:sz w:val="20"/>
          <w:szCs w:val="20"/>
          <w:bdr w:val="none" w:sz="0" w:space="0" w:color="auto" w:frame="1"/>
        </w:rPr>
        <w:t>;  </w:t>
      </w:r>
    </w:p>
    <w:p w:rsidR="00E06785" w:rsidRPr="00F91CF2" w:rsidRDefault="00E06785" w:rsidP="00E06785">
      <w:pPr>
        <w:shd w:val="clear" w:color="auto" w:fill="FFFFFF"/>
        <w:rPr>
          <w:rFonts w:ascii="Arial" w:hAnsi="Arial" w:cs="Arial"/>
          <w:color w:val="000000"/>
          <w:sz w:val="20"/>
          <w:szCs w:val="20"/>
        </w:rPr>
      </w:pPr>
      <w:r w:rsidRPr="00F91CF2">
        <w:rPr>
          <w:rFonts w:ascii="Arial" w:hAnsi="Arial" w:cs="Arial"/>
          <w:color w:val="000000"/>
          <w:sz w:val="20"/>
          <w:szCs w:val="20"/>
          <w:bdr w:val="none" w:sz="0" w:space="0" w:color="auto" w:frame="1"/>
        </w:rPr>
        <w:t>    </w:t>
      </w:r>
      <w:r w:rsidRPr="00F91CF2">
        <w:rPr>
          <w:rStyle w:val="keyword"/>
          <w:rFonts w:ascii="Arial" w:eastAsiaTheme="majorEastAsia" w:hAnsi="Arial" w:cs="Arial"/>
          <w:color w:val="006699"/>
          <w:sz w:val="20"/>
          <w:szCs w:val="20"/>
          <w:bdr w:val="none" w:sz="0" w:space="0" w:color="auto" w:frame="1"/>
        </w:rPr>
        <w:t>while</w:t>
      </w:r>
      <w:r w:rsidRPr="00F91CF2">
        <w:rPr>
          <w:rFonts w:ascii="Arial" w:hAnsi="Arial" w:cs="Arial"/>
          <w:color w:val="000000"/>
          <w:sz w:val="20"/>
          <w:szCs w:val="20"/>
          <w:bdr w:val="none" w:sz="0" w:space="0" w:color="auto" w:frame="1"/>
        </w:rPr>
        <w:t>((i=fin.read())!=-</w:t>
      </w:r>
      <w:r w:rsidRPr="00F91CF2">
        <w:rPr>
          <w:rStyle w:val="number"/>
          <w:rFonts w:ascii="Arial" w:hAnsi="Arial" w:cs="Arial"/>
          <w:color w:val="C00000"/>
          <w:bdr w:val="none" w:sz="0" w:space="0" w:color="auto" w:frame="1"/>
        </w:rPr>
        <w:t>1</w:t>
      </w:r>
      <w:r w:rsidRPr="00F91CF2">
        <w:rPr>
          <w:rFonts w:ascii="Arial" w:hAnsi="Arial" w:cs="Arial"/>
          <w:color w:val="000000"/>
          <w:sz w:val="20"/>
          <w:szCs w:val="20"/>
          <w:bdr w:val="none" w:sz="0" w:space="0" w:color="auto" w:frame="1"/>
        </w:rPr>
        <w:t>){  </w:t>
      </w:r>
    </w:p>
    <w:p w:rsidR="00E06785" w:rsidRPr="00F91CF2" w:rsidRDefault="00E06785" w:rsidP="00E06785">
      <w:pPr>
        <w:shd w:val="clear" w:color="auto" w:fill="FFFFFF"/>
        <w:rPr>
          <w:rFonts w:ascii="Arial" w:hAnsi="Arial" w:cs="Arial"/>
          <w:color w:val="000000"/>
          <w:sz w:val="20"/>
          <w:szCs w:val="20"/>
        </w:rPr>
      </w:pPr>
      <w:r w:rsidRPr="00F91CF2">
        <w:rPr>
          <w:rFonts w:ascii="Arial" w:hAnsi="Arial" w:cs="Arial"/>
          <w:color w:val="000000"/>
          <w:sz w:val="20"/>
          <w:szCs w:val="20"/>
          <w:bdr w:val="none" w:sz="0" w:space="0" w:color="auto" w:frame="1"/>
        </w:rPr>
        <w:t>     System.out.println((</w:t>
      </w:r>
      <w:r w:rsidRPr="00F91CF2">
        <w:rPr>
          <w:rStyle w:val="keyword"/>
          <w:rFonts w:ascii="Arial" w:eastAsiaTheme="majorEastAsia" w:hAnsi="Arial" w:cs="Arial"/>
          <w:color w:val="006699"/>
          <w:sz w:val="20"/>
          <w:szCs w:val="20"/>
          <w:bdr w:val="none" w:sz="0" w:space="0" w:color="auto" w:frame="1"/>
        </w:rPr>
        <w:t>char</w:t>
      </w:r>
      <w:r w:rsidRPr="00F91CF2">
        <w:rPr>
          <w:rFonts w:ascii="Arial" w:hAnsi="Arial" w:cs="Arial"/>
          <w:color w:val="000000"/>
          <w:sz w:val="20"/>
          <w:szCs w:val="20"/>
          <w:bdr w:val="none" w:sz="0" w:space="0" w:color="auto" w:frame="1"/>
        </w:rPr>
        <w:t>)i);  </w:t>
      </w:r>
    </w:p>
    <w:p w:rsidR="00E06785" w:rsidRPr="00F91CF2" w:rsidRDefault="00E06785" w:rsidP="00E06785">
      <w:pPr>
        <w:shd w:val="clear" w:color="auto" w:fill="FFFFFF"/>
        <w:rPr>
          <w:rFonts w:ascii="Arial" w:hAnsi="Arial" w:cs="Arial"/>
          <w:color w:val="000000"/>
          <w:sz w:val="20"/>
          <w:szCs w:val="20"/>
        </w:rPr>
      </w:pPr>
      <w:r w:rsidRPr="00F91CF2">
        <w:rPr>
          <w:rFonts w:ascii="Arial" w:hAnsi="Arial" w:cs="Arial"/>
          <w:color w:val="000000"/>
          <w:sz w:val="20"/>
          <w:szCs w:val="20"/>
          <w:bdr w:val="none" w:sz="0" w:space="0" w:color="auto" w:frame="1"/>
        </w:rPr>
        <w:t>    }  </w:t>
      </w:r>
    </w:p>
    <w:p w:rsidR="00E06785" w:rsidRPr="00F91CF2" w:rsidRDefault="00E06785" w:rsidP="00E06785">
      <w:pPr>
        <w:shd w:val="clear" w:color="auto" w:fill="FFFFFF"/>
        <w:rPr>
          <w:rFonts w:ascii="Arial" w:hAnsi="Arial" w:cs="Arial"/>
          <w:color w:val="000000"/>
          <w:sz w:val="20"/>
          <w:szCs w:val="20"/>
        </w:rPr>
      </w:pPr>
      <w:r w:rsidRPr="00F91CF2">
        <w:rPr>
          <w:rFonts w:ascii="Arial" w:hAnsi="Arial" w:cs="Arial"/>
          <w:color w:val="000000"/>
          <w:sz w:val="20"/>
          <w:szCs w:val="20"/>
          <w:bdr w:val="none" w:sz="0" w:space="0" w:color="auto" w:frame="1"/>
        </w:rPr>
        <w:t>    fin.close();  </w:t>
      </w:r>
    </w:p>
    <w:p w:rsidR="00E06785" w:rsidRPr="00F91CF2" w:rsidRDefault="00E06785" w:rsidP="00E06785">
      <w:pPr>
        <w:shd w:val="clear" w:color="auto" w:fill="FFFFFF"/>
        <w:rPr>
          <w:rFonts w:ascii="Arial" w:hAnsi="Arial" w:cs="Arial"/>
          <w:color w:val="000000"/>
          <w:sz w:val="20"/>
          <w:szCs w:val="20"/>
        </w:rPr>
      </w:pPr>
      <w:r w:rsidRPr="00F91CF2">
        <w:rPr>
          <w:rFonts w:ascii="Arial" w:hAnsi="Arial" w:cs="Arial"/>
          <w:color w:val="000000"/>
          <w:sz w:val="20"/>
          <w:szCs w:val="20"/>
          <w:bdr w:val="none" w:sz="0" w:space="0" w:color="auto" w:frame="1"/>
        </w:rPr>
        <w:t>  }</w:t>
      </w:r>
      <w:r w:rsidRPr="00F91CF2">
        <w:rPr>
          <w:rStyle w:val="keyword"/>
          <w:rFonts w:ascii="Arial" w:eastAsiaTheme="majorEastAsia" w:hAnsi="Arial" w:cs="Arial"/>
          <w:color w:val="006699"/>
          <w:sz w:val="20"/>
          <w:szCs w:val="20"/>
          <w:bdr w:val="none" w:sz="0" w:space="0" w:color="auto" w:frame="1"/>
        </w:rPr>
        <w:t>catch</w:t>
      </w:r>
      <w:r w:rsidRPr="00F91CF2">
        <w:rPr>
          <w:rFonts w:ascii="Arial" w:hAnsi="Arial" w:cs="Arial"/>
          <w:color w:val="000000"/>
          <w:sz w:val="20"/>
          <w:szCs w:val="20"/>
          <w:bdr w:val="none" w:sz="0" w:space="0" w:color="auto" w:frame="1"/>
        </w:rPr>
        <w:t>(Exception e){system.out.println(e);}  </w:t>
      </w:r>
    </w:p>
    <w:p w:rsidR="00E06785" w:rsidRPr="00F91CF2" w:rsidRDefault="00E06785" w:rsidP="00E06785">
      <w:pPr>
        <w:shd w:val="clear" w:color="auto" w:fill="FFFFFF"/>
        <w:rPr>
          <w:rFonts w:ascii="Arial" w:hAnsi="Arial" w:cs="Arial"/>
          <w:color w:val="000000"/>
          <w:sz w:val="20"/>
          <w:szCs w:val="20"/>
        </w:rPr>
      </w:pPr>
      <w:r w:rsidRPr="00F91CF2">
        <w:rPr>
          <w:rFonts w:ascii="Arial" w:hAnsi="Arial" w:cs="Arial"/>
          <w:color w:val="000000"/>
          <w:sz w:val="20"/>
          <w:szCs w:val="20"/>
          <w:bdr w:val="none" w:sz="0" w:space="0" w:color="auto" w:frame="1"/>
        </w:rPr>
        <w:t> }  </w:t>
      </w:r>
    </w:p>
    <w:p w:rsidR="00E06785" w:rsidRPr="00F91CF2" w:rsidRDefault="00E06785" w:rsidP="00E06785">
      <w:pPr>
        <w:tabs>
          <w:tab w:val="left" w:pos="1209"/>
        </w:tabs>
        <w:rPr>
          <w:rFonts w:ascii="Arial" w:hAnsi="Arial" w:cs="Arial"/>
        </w:rPr>
      </w:pPr>
    </w:p>
    <w:p w:rsidR="00E06785" w:rsidRPr="00F91CF2" w:rsidRDefault="00E06785" w:rsidP="00E06785">
      <w:pPr>
        <w:tabs>
          <w:tab w:val="left" w:pos="1209"/>
        </w:tabs>
        <w:rPr>
          <w:rFonts w:ascii="Arial" w:hAnsi="Arial" w:cs="Arial"/>
        </w:rPr>
      </w:pPr>
    </w:p>
    <w:p w:rsidR="00E06785" w:rsidRPr="00F91CF2" w:rsidRDefault="00E06785" w:rsidP="00E06785">
      <w:pPr>
        <w:shd w:val="clear" w:color="auto" w:fill="FFFFFF"/>
        <w:spacing w:before="100" w:beforeAutospacing="1" w:after="100" w:afterAutospacing="1"/>
        <w:outlineLvl w:val="2"/>
        <w:rPr>
          <w:rFonts w:ascii="Arial" w:hAnsi="Arial" w:cs="Arial"/>
          <w:color w:val="610B4B"/>
          <w:sz w:val="33"/>
          <w:szCs w:val="33"/>
        </w:rPr>
      </w:pPr>
      <w:r w:rsidRPr="00F91CF2">
        <w:rPr>
          <w:rFonts w:ascii="Arial" w:hAnsi="Arial" w:cs="Arial"/>
          <w:color w:val="610B4B"/>
          <w:sz w:val="33"/>
          <w:szCs w:val="33"/>
        </w:rPr>
        <w:t>Example of Reading the data of current java file and writing it into another file</w:t>
      </w:r>
    </w:p>
    <w:p w:rsidR="00E06785" w:rsidRPr="00F91CF2" w:rsidRDefault="00E06785" w:rsidP="00E06785">
      <w:pPr>
        <w:shd w:val="clear" w:color="auto" w:fill="FFFFFF"/>
        <w:spacing w:before="100" w:beforeAutospacing="1" w:after="100" w:afterAutospacing="1" w:line="345" w:lineRule="atLeast"/>
        <w:rPr>
          <w:rFonts w:ascii="Arial" w:hAnsi="Arial" w:cs="Arial"/>
          <w:color w:val="000000"/>
          <w:sz w:val="20"/>
          <w:szCs w:val="20"/>
        </w:rPr>
      </w:pPr>
      <w:r w:rsidRPr="00F91CF2">
        <w:rPr>
          <w:rFonts w:ascii="Arial" w:hAnsi="Arial" w:cs="Arial"/>
          <w:color w:val="000000"/>
          <w:sz w:val="20"/>
          <w:szCs w:val="20"/>
        </w:rPr>
        <w:t>We can read the data of any file using the FileInputStream class whether it is java file, image file, video file etc. In this example, we are reading the data of C.java file and writing it into another file M.java.</w:t>
      </w:r>
    </w:p>
    <w:p w:rsidR="00E06785" w:rsidRPr="00F91CF2" w:rsidRDefault="00E06785" w:rsidP="00E06785">
      <w:pPr>
        <w:shd w:val="clear" w:color="auto" w:fill="FFFFFF"/>
        <w:rPr>
          <w:rFonts w:ascii="Arial" w:hAnsi="Arial" w:cs="Arial"/>
          <w:color w:val="000000"/>
          <w:sz w:val="20"/>
          <w:szCs w:val="20"/>
        </w:rPr>
      </w:pPr>
      <w:r w:rsidRPr="00F91CF2">
        <w:rPr>
          <w:rFonts w:ascii="Arial" w:hAnsi="Arial" w:cs="Arial"/>
          <w:b/>
          <w:bCs/>
          <w:color w:val="006699"/>
          <w:sz w:val="20"/>
          <w:szCs w:val="20"/>
          <w:bdr w:val="none" w:sz="0" w:space="0" w:color="auto" w:frame="1"/>
        </w:rPr>
        <w:t>import</w:t>
      </w:r>
      <w:r w:rsidRPr="00F91CF2">
        <w:rPr>
          <w:rFonts w:ascii="Arial" w:hAnsi="Arial" w:cs="Arial"/>
          <w:color w:val="000000"/>
          <w:sz w:val="20"/>
          <w:szCs w:val="20"/>
          <w:bdr w:val="none" w:sz="0" w:space="0" w:color="auto" w:frame="1"/>
        </w:rPr>
        <w:t> java.io.*;  </w:t>
      </w:r>
    </w:p>
    <w:p w:rsidR="00924A34" w:rsidRDefault="00924A34" w:rsidP="00924A34">
      <w:pPr>
        <w:autoSpaceDE w:val="0"/>
        <w:autoSpaceDN w:val="0"/>
        <w:adjustRightInd w:val="0"/>
        <w:rPr>
          <w:rFonts w:ascii="Consolas" w:eastAsiaTheme="minorHAnsi" w:hAnsi="Consolas" w:cs="Consolas"/>
        </w:rPr>
      </w:pPr>
      <w:r>
        <w:rPr>
          <w:rFonts w:ascii="Consolas" w:eastAsiaTheme="minorHAnsi" w:hAnsi="Consolas" w:cs="Consolas"/>
          <w:color w:val="000000"/>
        </w:rPr>
        <w:tab/>
        <w:t xml:space="preserve">FileInputStream </w:t>
      </w:r>
      <w:r>
        <w:rPr>
          <w:rFonts w:ascii="Consolas" w:eastAsiaTheme="minorHAnsi" w:hAnsi="Consolas" w:cs="Consolas"/>
          <w:color w:val="6A3E3E"/>
          <w:u w:val="single"/>
        </w:rPr>
        <w:t>fin</w:t>
      </w:r>
      <w:r>
        <w:rPr>
          <w:rFonts w:ascii="Consolas" w:eastAsiaTheme="minorHAnsi" w:hAnsi="Consolas" w:cs="Consolas"/>
          <w:color w:val="000000"/>
        </w:rPr>
        <w:t>=</w:t>
      </w:r>
      <w:r>
        <w:rPr>
          <w:rFonts w:ascii="Consolas" w:eastAsiaTheme="minorHAnsi" w:hAnsi="Consolas" w:cs="Consolas"/>
          <w:b/>
          <w:bCs/>
          <w:color w:val="7F0055"/>
        </w:rPr>
        <w:t>new</w:t>
      </w:r>
      <w:r>
        <w:rPr>
          <w:rFonts w:ascii="Consolas" w:eastAsiaTheme="minorHAnsi" w:hAnsi="Consolas" w:cs="Consolas"/>
          <w:color w:val="000000"/>
        </w:rPr>
        <w:t xml:space="preserve"> FileInputStream(</w:t>
      </w:r>
      <w:r>
        <w:rPr>
          <w:rFonts w:ascii="Consolas" w:eastAsiaTheme="minorHAnsi" w:hAnsi="Consolas" w:cs="Consolas"/>
          <w:b/>
          <w:bCs/>
          <w:color w:val="7F0055"/>
        </w:rPr>
        <w:t>new</w:t>
      </w:r>
      <w:r>
        <w:rPr>
          <w:rFonts w:ascii="Consolas" w:eastAsiaTheme="minorHAnsi" w:hAnsi="Consolas" w:cs="Consolas"/>
          <w:color w:val="000000"/>
        </w:rPr>
        <w:t xml:space="preserve"> File(</w:t>
      </w:r>
      <w:r>
        <w:rPr>
          <w:rFonts w:ascii="Consolas" w:eastAsiaTheme="minorHAnsi" w:hAnsi="Consolas" w:cs="Consolas"/>
          <w:color w:val="2A00FF"/>
        </w:rPr>
        <w:t>"D:/AAA.txt"</w:t>
      </w:r>
      <w:r>
        <w:rPr>
          <w:rFonts w:ascii="Consolas" w:eastAsiaTheme="minorHAnsi" w:hAnsi="Consolas" w:cs="Consolas"/>
          <w:color w:val="000000"/>
        </w:rPr>
        <w:t xml:space="preserve">));  </w:t>
      </w:r>
    </w:p>
    <w:p w:rsidR="00924A34" w:rsidRDefault="00924A34" w:rsidP="00924A34">
      <w:pPr>
        <w:autoSpaceDE w:val="0"/>
        <w:autoSpaceDN w:val="0"/>
        <w:adjustRightInd w:val="0"/>
        <w:rPr>
          <w:rFonts w:ascii="Consolas" w:eastAsiaTheme="minorHAnsi" w:hAnsi="Consolas" w:cs="Consolas"/>
        </w:rPr>
      </w:pPr>
      <w:r>
        <w:rPr>
          <w:rFonts w:ascii="Consolas" w:eastAsiaTheme="minorHAnsi" w:hAnsi="Consolas" w:cs="Consolas"/>
          <w:color w:val="000000"/>
        </w:rPr>
        <w:tab/>
        <w:t xml:space="preserve">    </w:t>
      </w:r>
    </w:p>
    <w:p w:rsidR="00924A34" w:rsidRDefault="00924A34" w:rsidP="00924A34">
      <w:pPr>
        <w:autoSpaceDE w:val="0"/>
        <w:autoSpaceDN w:val="0"/>
        <w:adjustRightInd w:val="0"/>
        <w:rPr>
          <w:rFonts w:ascii="Consolas" w:eastAsiaTheme="minorHAnsi" w:hAnsi="Consolas" w:cs="Consolas"/>
        </w:rPr>
      </w:pPr>
      <w:r>
        <w:rPr>
          <w:rFonts w:ascii="Consolas" w:eastAsiaTheme="minorHAnsi" w:hAnsi="Consolas" w:cs="Consolas"/>
          <w:color w:val="000000"/>
        </w:rPr>
        <w:tab/>
      </w:r>
      <w:r>
        <w:rPr>
          <w:rFonts w:ascii="Consolas" w:eastAsiaTheme="minorHAnsi" w:hAnsi="Consolas" w:cs="Consolas"/>
          <w:color w:val="000000"/>
        </w:rPr>
        <w:tab/>
      </w:r>
      <w:r>
        <w:rPr>
          <w:rFonts w:ascii="Consolas" w:eastAsiaTheme="minorHAnsi" w:hAnsi="Consolas" w:cs="Consolas"/>
          <w:b/>
          <w:bCs/>
          <w:color w:val="7F0055"/>
        </w:rPr>
        <w:t>int</w:t>
      </w:r>
      <w:r>
        <w:rPr>
          <w:rFonts w:ascii="Consolas" w:eastAsiaTheme="minorHAnsi" w:hAnsi="Consolas" w:cs="Consolas"/>
          <w:color w:val="000000"/>
        </w:rPr>
        <w:t xml:space="preserve"> </w:t>
      </w:r>
      <w:r w:rsidR="00C97327">
        <w:rPr>
          <w:rFonts w:ascii="Consolas" w:eastAsiaTheme="minorHAnsi" w:hAnsi="Consolas" w:cs="Consolas"/>
          <w:color w:val="6A3E3E"/>
        </w:rPr>
        <w:t>i</w:t>
      </w:r>
      <w:r>
        <w:rPr>
          <w:rFonts w:ascii="Consolas" w:eastAsiaTheme="minorHAnsi" w:hAnsi="Consolas" w:cs="Consolas"/>
          <w:color w:val="000000"/>
        </w:rPr>
        <w:t>;</w:t>
      </w:r>
    </w:p>
    <w:p w:rsidR="00924A34" w:rsidRDefault="00924A34" w:rsidP="00924A34">
      <w:pPr>
        <w:autoSpaceDE w:val="0"/>
        <w:autoSpaceDN w:val="0"/>
        <w:adjustRightInd w:val="0"/>
        <w:rPr>
          <w:rFonts w:ascii="Consolas" w:eastAsiaTheme="minorHAnsi" w:hAnsi="Consolas" w:cs="Consolas"/>
        </w:rPr>
      </w:pPr>
      <w:r>
        <w:rPr>
          <w:rFonts w:ascii="Consolas" w:eastAsiaTheme="minorHAnsi" w:hAnsi="Consolas" w:cs="Consolas"/>
          <w:color w:val="000000"/>
        </w:rPr>
        <w:tab/>
        <w:t xml:space="preserve">    StringBuffer </w:t>
      </w:r>
      <w:r>
        <w:rPr>
          <w:rFonts w:ascii="Consolas" w:eastAsiaTheme="minorHAnsi" w:hAnsi="Consolas" w:cs="Consolas"/>
          <w:color w:val="6A3E3E"/>
        </w:rPr>
        <w:t>strContent</w:t>
      </w:r>
      <w:r>
        <w:rPr>
          <w:rFonts w:ascii="Consolas" w:eastAsiaTheme="minorHAnsi" w:hAnsi="Consolas" w:cs="Consolas"/>
          <w:color w:val="000000"/>
        </w:rPr>
        <w:t xml:space="preserve"> = </w:t>
      </w:r>
      <w:r>
        <w:rPr>
          <w:rFonts w:ascii="Consolas" w:eastAsiaTheme="minorHAnsi" w:hAnsi="Consolas" w:cs="Consolas"/>
          <w:b/>
          <w:bCs/>
          <w:color w:val="7F0055"/>
        </w:rPr>
        <w:t>new</w:t>
      </w:r>
      <w:r>
        <w:rPr>
          <w:rFonts w:ascii="Consolas" w:eastAsiaTheme="minorHAnsi" w:hAnsi="Consolas" w:cs="Consolas"/>
          <w:color w:val="000000"/>
        </w:rPr>
        <w:t xml:space="preserve"> StringBuffer(</w:t>
      </w:r>
      <w:r>
        <w:rPr>
          <w:rFonts w:ascii="Consolas" w:eastAsiaTheme="minorHAnsi" w:hAnsi="Consolas" w:cs="Consolas"/>
          <w:color w:val="2A00FF"/>
        </w:rPr>
        <w:t>""</w:t>
      </w:r>
      <w:r>
        <w:rPr>
          <w:rFonts w:ascii="Consolas" w:eastAsiaTheme="minorHAnsi" w:hAnsi="Consolas" w:cs="Consolas"/>
          <w:color w:val="000000"/>
        </w:rPr>
        <w:t>);</w:t>
      </w:r>
    </w:p>
    <w:p w:rsidR="00924A34" w:rsidRDefault="00924A34" w:rsidP="00924A34">
      <w:pPr>
        <w:autoSpaceDE w:val="0"/>
        <w:autoSpaceDN w:val="0"/>
        <w:adjustRightInd w:val="0"/>
        <w:rPr>
          <w:rFonts w:ascii="Consolas" w:eastAsiaTheme="minorHAnsi" w:hAnsi="Consolas" w:cs="Consolas"/>
        </w:rPr>
      </w:pPr>
    </w:p>
    <w:p w:rsidR="00924A34" w:rsidRDefault="00924A34" w:rsidP="00924A34">
      <w:pPr>
        <w:autoSpaceDE w:val="0"/>
        <w:autoSpaceDN w:val="0"/>
        <w:adjustRightInd w:val="0"/>
        <w:rPr>
          <w:rFonts w:ascii="Consolas" w:eastAsiaTheme="minorHAnsi" w:hAnsi="Consolas" w:cs="Consolas"/>
        </w:rPr>
      </w:pPr>
      <w:r>
        <w:rPr>
          <w:rFonts w:ascii="Consolas" w:eastAsiaTheme="minorHAnsi" w:hAnsi="Consolas" w:cs="Consolas"/>
          <w:color w:val="000000"/>
        </w:rPr>
        <w:tab/>
      </w:r>
      <w:r>
        <w:rPr>
          <w:rFonts w:ascii="Consolas" w:eastAsiaTheme="minorHAnsi" w:hAnsi="Consolas" w:cs="Consolas"/>
          <w:color w:val="000000"/>
        </w:rPr>
        <w:tab/>
      </w:r>
      <w:r>
        <w:rPr>
          <w:rFonts w:ascii="Consolas" w:eastAsiaTheme="minorHAnsi" w:hAnsi="Consolas" w:cs="Consolas"/>
          <w:b/>
          <w:bCs/>
          <w:color w:val="7F0055"/>
        </w:rPr>
        <w:t>while</w:t>
      </w:r>
      <w:r>
        <w:rPr>
          <w:rFonts w:ascii="Consolas" w:eastAsiaTheme="minorHAnsi" w:hAnsi="Consolas" w:cs="Consolas"/>
          <w:color w:val="000000"/>
        </w:rPr>
        <w:t>( (</w:t>
      </w:r>
      <w:r w:rsidR="00C97327">
        <w:rPr>
          <w:rFonts w:ascii="Consolas" w:eastAsiaTheme="minorHAnsi" w:hAnsi="Consolas" w:cs="Consolas"/>
          <w:color w:val="6A3E3E"/>
        </w:rPr>
        <w:t>i</w:t>
      </w:r>
      <w:r>
        <w:rPr>
          <w:rFonts w:ascii="Consolas" w:eastAsiaTheme="minorHAnsi" w:hAnsi="Consolas" w:cs="Consolas"/>
          <w:color w:val="000000"/>
        </w:rPr>
        <w:t xml:space="preserve"> = </w:t>
      </w:r>
      <w:r>
        <w:rPr>
          <w:rFonts w:ascii="Consolas" w:eastAsiaTheme="minorHAnsi" w:hAnsi="Consolas" w:cs="Consolas"/>
          <w:color w:val="6A3E3E"/>
        </w:rPr>
        <w:t>fin</w:t>
      </w:r>
      <w:r>
        <w:rPr>
          <w:rFonts w:ascii="Consolas" w:eastAsiaTheme="minorHAnsi" w:hAnsi="Consolas" w:cs="Consolas"/>
          <w:color w:val="000000"/>
        </w:rPr>
        <w:t>.read()) != -1)</w:t>
      </w:r>
    </w:p>
    <w:p w:rsidR="00924A34" w:rsidRDefault="00924A34" w:rsidP="00924A34">
      <w:pPr>
        <w:autoSpaceDE w:val="0"/>
        <w:autoSpaceDN w:val="0"/>
        <w:adjustRightInd w:val="0"/>
        <w:rPr>
          <w:rFonts w:ascii="Consolas" w:eastAsiaTheme="minorHAnsi" w:hAnsi="Consolas" w:cs="Consolas"/>
        </w:rPr>
      </w:pPr>
      <w:r>
        <w:rPr>
          <w:rFonts w:ascii="Consolas" w:eastAsiaTheme="minorHAnsi" w:hAnsi="Consolas" w:cs="Consolas"/>
          <w:color w:val="000000"/>
        </w:rPr>
        <w:tab/>
      </w:r>
      <w:r>
        <w:rPr>
          <w:rFonts w:ascii="Consolas" w:eastAsiaTheme="minorHAnsi" w:hAnsi="Consolas" w:cs="Consolas"/>
          <w:color w:val="000000"/>
        </w:rPr>
        <w:tab/>
        <w:t>{</w:t>
      </w:r>
    </w:p>
    <w:p w:rsidR="00924A34" w:rsidRDefault="00924A34" w:rsidP="00924A34">
      <w:pPr>
        <w:autoSpaceDE w:val="0"/>
        <w:autoSpaceDN w:val="0"/>
        <w:adjustRightInd w:val="0"/>
        <w:rPr>
          <w:rFonts w:ascii="Consolas" w:eastAsiaTheme="minorHAnsi" w:hAnsi="Consolas" w:cs="Consolas"/>
        </w:rPr>
      </w:pPr>
      <w:r>
        <w:rPr>
          <w:rFonts w:ascii="Consolas" w:eastAsiaTheme="minorHAnsi" w:hAnsi="Consolas" w:cs="Consolas"/>
          <w:color w:val="000000"/>
        </w:rPr>
        <w:tab/>
        <w:t xml:space="preserve">          </w:t>
      </w:r>
      <w:r>
        <w:rPr>
          <w:rFonts w:ascii="Consolas" w:eastAsiaTheme="minorHAnsi" w:hAnsi="Consolas" w:cs="Consolas"/>
          <w:color w:val="6A3E3E"/>
        </w:rPr>
        <w:t>strContent</w:t>
      </w:r>
      <w:r>
        <w:rPr>
          <w:rFonts w:ascii="Consolas" w:eastAsiaTheme="minorHAnsi" w:hAnsi="Consolas" w:cs="Consolas"/>
          <w:color w:val="000000"/>
        </w:rPr>
        <w:t>.append((</w:t>
      </w:r>
      <w:r>
        <w:rPr>
          <w:rFonts w:ascii="Consolas" w:eastAsiaTheme="minorHAnsi" w:hAnsi="Consolas" w:cs="Consolas"/>
          <w:b/>
          <w:bCs/>
          <w:color w:val="7F0055"/>
        </w:rPr>
        <w:t>char</w:t>
      </w:r>
      <w:r>
        <w:rPr>
          <w:rFonts w:ascii="Consolas" w:eastAsiaTheme="minorHAnsi" w:hAnsi="Consolas" w:cs="Consolas"/>
          <w:color w:val="000000"/>
        </w:rPr>
        <w:t>)</w:t>
      </w:r>
      <w:r w:rsidR="007D48EC">
        <w:rPr>
          <w:rFonts w:ascii="Consolas" w:eastAsiaTheme="minorHAnsi" w:hAnsi="Consolas" w:cs="Consolas"/>
          <w:color w:val="6A3E3E"/>
        </w:rPr>
        <w:t>i</w:t>
      </w:r>
      <w:r>
        <w:rPr>
          <w:rFonts w:ascii="Consolas" w:eastAsiaTheme="minorHAnsi" w:hAnsi="Consolas" w:cs="Consolas"/>
          <w:color w:val="000000"/>
        </w:rPr>
        <w:t>);</w:t>
      </w:r>
      <w:r>
        <w:rPr>
          <w:rFonts w:ascii="Consolas" w:eastAsiaTheme="minorHAnsi" w:hAnsi="Consolas" w:cs="Consolas"/>
          <w:color w:val="000000"/>
        </w:rPr>
        <w:tab/>
      </w:r>
    </w:p>
    <w:p w:rsidR="00924A34" w:rsidRDefault="00924A34" w:rsidP="00924A34">
      <w:pPr>
        <w:autoSpaceDE w:val="0"/>
        <w:autoSpaceDN w:val="0"/>
        <w:adjustRightInd w:val="0"/>
        <w:rPr>
          <w:rFonts w:ascii="Consolas" w:eastAsiaTheme="minorHAnsi" w:hAnsi="Consolas" w:cs="Consolas"/>
        </w:rPr>
      </w:pPr>
      <w:r>
        <w:rPr>
          <w:rFonts w:ascii="Consolas" w:eastAsiaTheme="minorHAnsi" w:hAnsi="Consolas" w:cs="Consolas"/>
          <w:color w:val="000000"/>
        </w:rPr>
        <w:tab/>
        <w:t>}</w:t>
      </w:r>
    </w:p>
    <w:p w:rsidR="00924A34" w:rsidRDefault="00924A34" w:rsidP="00924A34">
      <w:pPr>
        <w:autoSpaceDE w:val="0"/>
        <w:autoSpaceDN w:val="0"/>
        <w:adjustRightInd w:val="0"/>
        <w:rPr>
          <w:rFonts w:ascii="Consolas" w:eastAsiaTheme="minorHAnsi" w:hAnsi="Consolas" w:cs="Consolas"/>
        </w:rPr>
      </w:pPr>
      <w:r>
        <w:rPr>
          <w:rFonts w:ascii="Consolas" w:eastAsiaTheme="minorHAnsi" w:hAnsi="Consolas" w:cs="Consolas"/>
          <w:color w:val="000000"/>
        </w:rPr>
        <w:tab/>
      </w:r>
      <w:r>
        <w:rPr>
          <w:rFonts w:ascii="Consolas" w:eastAsiaTheme="minorHAnsi" w:hAnsi="Consolas" w:cs="Consolas"/>
          <w:color w:val="000000"/>
        </w:rPr>
        <w:tab/>
      </w:r>
    </w:p>
    <w:p w:rsidR="00924A34" w:rsidRDefault="00924A34" w:rsidP="00924A34">
      <w:pPr>
        <w:autoSpaceDE w:val="0"/>
        <w:autoSpaceDN w:val="0"/>
        <w:adjustRightInd w:val="0"/>
        <w:rPr>
          <w:rFonts w:ascii="Consolas" w:eastAsiaTheme="minorHAnsi" w:hAnsi="Consolas" w:cs="Consolas"/>
        </w:rPr>
      </w:pPr>
      <w:r>
        <w:rPr>
          <w:rFonts w:ascii="Consolas" w:eastAsiaTheme="minorHAnsi" w:hAnsi="Consolas" w:cs="Consolas"/>
          <w:color w:val="000000"/>
        </w:rPr>
        <w:tab/>
      </w:r>
      <w:r>
        <w:rPr>
          <w:rFonts w:ascii="Consolas" w:eastAsiaTheme="minorHAnsi" w:hAnsi="Consolas" w:cs="Consolas"/>
          <w:color w:val="000000"/>
        </w:rPr>
        <w:tab/>
        <w:t>System.</w:t>
      </w:r>
      <w:r>
        <w:rPr>
          <w:rFonts w:ascii="Consolas" w:eastAsiaTheme="minorHAnsi" w:hAnsi="Consolas" w:cs="Consolas"/>
          <w:b/>
          <w:bCs/>
          <w:i/>
          <w:iCs/>
          <w:color w:val="0000C0"/>
        </w:rPr>
        <w:t>out</w:t>
      </w:r>
      <w:r>
        <w:rPr>
          <w:rFonts w:ascii="Consolas" w:eastAsiaTheme="minorHAnsi" w:hAnsi="Consolas" w:cs="Consolas"/>
          <w:color w:val="000000"/>
        </w:rPr>
        <w:t>.println(</w:t>
      </w:r>
      <w:r>
        <w:rPr>
          <w:rFonts w:ascii="Consolas" w:eastAsiaTheme="minorHAnsi" w:hAnsi="Consolas" w:cs="Consolas"/>
          <w:color w:val="6A3E3E"/>
        </w:rPr>
        <w:t>strContent</w:t>
      </w:r>
      <w:r>
        <w:rPr>
          <w:rFonts w:ascii="Consolas" w:eastAsiaTheme="minorHAnsi" w:hAnsi="Consolas" w:cs="Consolas"/>
          <w:color w:val="000000"/>
        </w:rPr>
        <w:t>);</w:t>
      </w:r>
    </w:p>
    <w:p w:rsidR="00924A34" w:rsidRDefault="00924A34" w:rsidP="00924A34">
      <w:pPr>
        <w:autoSpaceDE w:val="0"/>
        <w:autoSpaceDN w:val="0"/>
        <w:adjustRightInd w:val="0"/>
        <w:rPr>
          <w:rFonts w:ascii="Consolas" w:eastAsiaTheme="minorHAnsi" w:hAnsi="Consolas" w:cs="Consolas"/>
        </w:rPr>
      </w:pPr>
      <w:r>
        <w:rPr>
          <w:rFonts w:ascii="Consolas" w:eastAsiaTheme="minorHAnsi" w:hAnsi="Consolas" w:cs="Consolas"/>
          <w:color w:val="000000"/>
        </w:rPr>
        <w:tab/>
        <w:t>}</w:t>
      </w:r>
    </w:p>
    <w:p w:rsidR="00E06785" w:rsidRPr="00F91CF2" w:rsidRDefault="00E06785" w:rsidP="00E06785">
      <w:pPr>
        <w:tabs>
          <w:tab w:val="left" w:pos="1209"/>
        </w:tabs>
        <w:rPr>
          <w:rFonts w:ascii="Arial" w:hAnsi="Arial" w:cs="Arial"/>
        </w:rPr>
      </w:pPr>
    </w:p>
    <w:p w:rsidR="00E06785" w:rsidRPr="00F91CF2" w:rsidRDefault="00E06785" w:rsidP="00E06785">
      <w:pPr>
        <w:pStyle w:val="Heading1"/>
        <w:shd w:val="clear" w:color="auto" w:fill="FFFFFF"/>
        <w:spacing w:before="75" w:line="345" w:lineRule="atLeast"/>
        <w:rPr>
          <w:rFonts w:ascii="Arial" w:hAnsi="Arial" w:cs="Arial"/>
          <w:b w:val="0"/>
          <w:bCs w:val="0"/>
          <w:color w:val="610B38"/>
          <w:sz w:val="44"/>
          <w:szCs w:val="44"/>
        </w:rPr>
      </w:pPr>
      <w:r w:rsidRPr="00F91CF2">
        <w:rPr>
          <w:rFonts w:ascii="Arial" w:hAnsi="Arial" w:cs="Arial"/>
          <w:b w:val="0"/>
          <w:bCs w:val="0"/>
          <w:color w:val="610B38"/>
          <w:sz w:val="44"/>
          <w:szCs w:val="44"/>
        </w:rPr>
        <w:t>Java ByteArrayOutputStream class</w:t>
      </w:r>
    </w:p>
    <w:p w:rsidR="00E06785" w:rsidRPr="00F91CF2" w:rsidRDefault="00E06785" w:rsidP="00E06785">
      <w:pPr>
        <w:pStyle w:val="NormalWeb"/>
        <w:shd w:val="clear" w:color="auto" w:fill="FFFFFF"/>
        <w:spacing w:line="345" w:lineRule="atLeast"/>
        <w:rPr>
          <w:rFonts w:ascii="Arial" w:hAnsi="Arial" w:cs="Arial"/>
          <w:color w:val="000000"/>
          <w:sz w:val="20"/>
          <w:szCs w:val="20"/>
        </w:rPr>
      </w:pPr>
      <w:r w:rsidRPr="00F91CF2">
        <w:rPr>
          <w:rFonts w:ascii="Arial" w:hAnsi="Arial" w:cs="Arial"/>
          <w:color w:val="000000"/>
          <w:sz w:val="20"/>
          <w:szCs w:val="20"/>
        </w:rPr>
        <w:t>Java ByteArrayOutputStream class is used to write data into multiple files. In this stream, the data is written into a byte array that can be written to multiple stream.</w:t>
      </w:r>
    </w:p>
    <w:p w:rsidR="00E06785" w:rsidRPr="00F91CF2" w:rsidRDefault="00E06785" w:rsidP="00E06785">
      <w:pPr>
        <w:tabs>
          <w:tab w:val="left" w:pos="1209"/>
        </w:tabs>
        <w:rPr>
          <w:rFonts w:ascii="Arial" w:hAnsi="Arial" w:cs="Arial"/>
        </w:rPr>
      </w:pPr>
    </w:p>
    <w:p w:rsidR="00E06785" w:rsidRPr="00F91CF2" w:rsidRDefault="00E06785" w:rsidP="00E06785">
      <w:pPr>
        <w:pStyle w:val="Heading1"/>
        <w:shd w:val="clear" w:color="auto" w:fill="FFFFFF"/>
        <w:spacing w:before="75" w:line="345" w:lineRule="atLeast"/>
        <w:rPr>
          <w:rFonts w:ascii="Arial" w:hAnsi="Arial" w:cs="Arial"/>
          <w:b w:val="0"/>
          <w:bCs w:val="0"/>
          <w:color w:val="610B38"/>
          <w:sz w:val="44"/>
          <w:szCs w:val="44"/>
        </w:rPr>
      </w:pPr>
      <w:r w:rsidRPr="00F91CF2">
        <w:rPr>
          <w:rFonts w:ascii="Arial" w:hAnsi="Arial" w:cs="Arial"/>
          <w:b w:val="0"/>
          <w:bCs w:val="0"/>
          <w:color w:val="610B38"/>
          <w:sz w:val="44"/>
          <w:szCs w:val="44"/>
        </w:rPr>
        <w:t>Java BufferedOutputStream and BufferedInputStream</w:t>
      </w:r>
    </w:p>
    <w:p w:rsidR="00E06785" w:rsidRPr="00F91CF2" w:rsidRDefault="00FC1657" w:rsidP="00E06785">
      <w:pPr>
        <w:rPr>
          <w:rFonts w:ascii="Arial" w:hAnsi="Arial" w:cs="Arial"/>
        </w:rPr>
      </w:pPr>
      <w:r>
        <w:rPr>
          <w:rFonts w:ascii="Arial" w:hAnsi="Arial" w:cs="Arial"/>
        </w:rPr>
        <w:lastRenderedPageBreak/>
        <w:pict>
          <v:rect id="_x0000_i1031" style="width:0;height:.75pt" o:hralign="center" o:hrstd="t" o:hrnoshade="t" o:hr="t" fillcolor="#d4d4d4" stroked="f"/>
        </w:pict>
      </w:r>
    </w:p>
    <w:p w:rsidR="00E06785" w:rsidRPr="00F91CF2" w:rsidRDefault="00E06785" w:rsidP="00E06785">
      <w:pPr>
        <w:pStyle w:val="Heading2"/>
        <w:shd w:val="clear" w:color="auto" w:fill="FFFFFF"/>
        <w:spacing w:line="345" w:lineRule="atLeast"/>
        <w:rPr>
          <w:rFonts w:ascii="Arial" w:hAnsi="Arial" w:cs="Arial"/>
          <w:b w:val="0"/>
          <w:bCs w:val="0"/>
          <w:color w:val="610B38"/>
          <w:sz w:val="38"/>
          <w:szCs w:val="38"/>
        </w:rPr>
      </w:pPr>
      <w:r w:rsidRPr="00F91CF2">
        <w:rPr>
          <w:rFonts w:ascii="Arial" w:hAnsi="Arial" w:cs="Arial"/>
          <w:b w:val="0"/>
          <w:bCs w:val="0"/>
          <w:color w:val="610B38"/>
          <w:sz w:val="38"/>
          <w:szCs w:val="38"/>
        </w:rPr>
        <w:t>Java BufferedOutputStream class</w:t>
      </w:r>
    </w:p>
    <w:p w:rsidR="00E06785" w:rsidRPr="00F91CF2" w:rsidRDefault="00E06785" w:rsidP="00E06785">
      <w:pPr>
        <w:pStyle w:val="NormalWeb"/>
        <w:shd w:val="clear" w:color="auto" w:fill="FFFFFF"/>
        <w:spacing w:line="345" w:lineRule="atLeast"/>
        <w:rPr>
          <w:rFonts w:ascii="Arial" w:hAnsi="Arial" w:cs="Arial"/>
          <w:color w:val="000000"/>
          <w:sz w:val="20"/>
          <w:szCs w:val="20"/>
        </w:rPr>
      </w:pPr>
      <w:r w:rsidRPr="00F91CF2">
        <w:rPr>
          <w:rFonts w:ascii="Arial" w:hAnsi="Arial" w:cs="Arial"/>
          <w:color w:val="000000"/>
          <w:sz w:val="20"/>
          <w:szCs w:val="20"/>
        </w:rPr>
        <w:t>Java BufferedOutputStream class uses an internal buffer to store data. It adds more efficiency than to write data directly into a stream. So, it makes the performance fast.</w:t>
      </w:r>
    </w:p>
    <w:p w:rsidR="00E06785" w:rsidRPr="00F91CF2" w:rsidRDefault="00E06785" w:rsidP="00AE07BE">
      <w:pPr>
        <w:numPr>
          <w:ilvl w:val="0"/>
          <w:numId w:val="23"/>
        </w:numPr>
        <w:shd w:val="clear" w:color="auto" w:fill="FFFFFF"/>
        <w:ind w:left="0"/>
        <w:rPr>
          <w:rFonts w:ascii="Arial" w:hAnsi="Arial" w:cs="Arial"/>
          <w:color w:val="000000"/>
          <w:sz w:val="20"/>
          <w:szCs w:val="20"/>
        </w:rPr>
      </w:pPr>
      <w:r w:rsidRPr="00F91CF2">
        <w:rPr>
          <w:rFonts w:ascii="Arial" w:hAnsi="Arial" w:cs="Arial"/>
          <w:b/>
          <w:bCs/>
          <w:color w:val="006699"/>
          <w:sz w:val="20"/>
          <w:szCs w:val="20"/>
          <w:bdr w:val="none" w:sz="0" w:space="0" w:color="auto" w:frame="1"/>
        </w:rPr>
        <w:t>import</w:t>
      </w:r>
      <w:r w:rsidRPr="00F91CF2">
        <w:rPr>
          <w:rFonts w:ascii="Arial" w:hAnsi="Arial" w:cs="Arial"/>
          <w:color w:val="000000"/>
          <w:sz w:val="20"/>
          <w:szCs w:val="20"/>
          <w:bdr w:val="none" w:sz="0" w:space="0" w:color="auto" w:frame="1"/>
        </w:rPr>
        <w:t> java.io.*;  </w:t>
      </w:r>
    </w:p>
    <w:p w:rsidR="00E06785" w:rsidRPr="00F91CF2" w:rsidRDefault="00E06785" w:rsidP="00AE07BE">
      <w:pPr>
        <w:numPr>
          <w:ilvl w:val="0"/>
          <w:numId w:val="23"/>
        </w:numPr>
        <w:shd w:val="clear" w:color="auto" w:fill="FFFFFF"/>
        <w:ind w:left="0"/>
        <w:rPr>
          <w:rFonts w:ascii="Arial" w:hAnsi="Arial" w:cs="Arial"/>
          <w:color w:val="000000"/>
          <w:sz w:val="20"/>
          <w:szCs w:val="20"/>
        </w:rPr>
      </w:pPr>
      <w:r w:rsidRPr="00F91CF2">
        <w:rPr>
          <w:rFonts w:ascii="Arial" w:hAnsi="Arial" w:cs="Arial"/>
          <w:b/>
          <w:bCs/>
          <w:color w:val="006699"/>
          <w:sz w:val="20"/>
          <w:szCs w:val="20"/>
          <w:bdr w:val="none" w:sz="0" w:space="0" w:color="auto" w:frame="1"/>
        </w:rPr>
        <w:t>class</w:t>
      </w:r>
      <w:r w:rsidRPr="00F91CF2">
        <w:rPr>
          <w:rFonts w:ascii="Arial" w:hAnsi="Arial" w:cs="Arial"/>
          <w:color w:val="000000"/>
          <w:sz w:val="20"/>
          <w:szCs w:val="20"/>
          <w:bdr w:val="none" w:sz="0" w:space="0" w:color="auto" w:frame="1"/>
        </w:rPr>
        <w:t> Test{  </w:t>
      </w:r>
    </w:p>
    <w:p w:rsidR="00E06785" w:rsidRPr="00F91CF2" w:rsidRDefault="00E06785" w:rsidP="00AE07BE">
      <w:pPr>
        <w:numPr>
          <w:ilvl w:val="0"/>
          <w:numId w:val="23"/>
        </w:numPr>
        <w:shd w:val="clear" w:color="auto" w:fill="FFFFFF"/>
        <w:ind w:left="0"/>
        <w:rPr>
          <w:rFonts w:ascii="Arial" w:hAnsi="Arial" w:cs="Arial"/>
          <w:color w:val="000000"/>
          <w:sz w:val="20"/>
          <w:szCs w:val="20"/>
        </w:rPr>
      </w:pPr>
      <w:r w:rsidRPr="00F91CF2">
        <w:rPr>
          <w:rFonts w:ascii="Arial" w:hAnsi="Arial" w:cs="Arial"/>
          <w:color w:val="000000"/>
          <w:sz w:val="20"/>
          <w:szCs w:val="20"/>
          <w:bdr w:val="none" w:sz="0" w:space="0" w:color="auto" w:frame="1"/>
        </w:rPr>
        <w:t> </w:t>
      </w:r>
      <w:r w:rsidRPr="00F91CF2">
        <w:rPr>
          <w:rFonts w:ascii="Arial" w:hAnsi="Arial" w:cs="Arial"/>
          <w:b/>
          <w:bCs/>
          <w:color w:val="006699"/>
          <w:sz w:val="20"/>
          <w:szCs w:val="20"/>
          <w:bdr w:val="none" w:sz="0" w:space="0" w:color="auto" w:frame="1"/>
        </w:rPr>
        <w:t>public</w:t>
      </w:r>
      <w:r w:rsidRPr="00F91CF2">
        <w:rPr>
          <w:rFonts w:ascii="Arial" w:hAnsi="Arial" w:cs="Arial"/>
          <w:color w:val="000000"/>
          <w:sz w:val="20"/>
          <w:szCs w:val="20"/>
          <w:bdr w:val="none" w:sz="0" w:space="0" w:color="auto" w:frame="1"/>
        </w:rPr>
        <w:t> </w:t>
      </w:r>
      <w:r w:rsidRPr="00F91CF2">
        <w:rPr>
          <w:rFonts w:ascii="Arial" w:hAnsi="Arial" w:cs="Arial"/>
          <w:b/>
          <w:bCs/>
          <w:color w:val="006699"/>
          <w:sz w:val="20"/>
          <w:szCs w:val="20"/>
          <w:bdr w:val="none" w:sz="0" w:space="0" w:color="auto" w:frame="1"/>
        </w:rPr>
        <w:t>static</w:t>
      </w:r>
      <w:r w:rsidRPr="00F91CF2">
        <w:rPr>
          <w:rFonts w:ascii="Arial" w:hAnsi="Arial" w:cs="Arial"/>
          <w:color w:val="000000"/>
          <w:sz w:val="20"/>
          <w:szCs w:val="20"/>
          <w:bdr w:val="none" w:sz="0" w:space="0" w:color="auto" w:frame="1"/>
        </w:rPr>
        <w:t> </w:t>
      </w:r>
      <w:r w:rsidRPr="00F91CF2">
        <w:rPr>
          <w:rFonts w:ascii="Arial" w:hAnsi="Arial" w:cs="Arial"/>
          <w:b/>
          <w:bCs/>
          <w:color w:val="006699"/>
          <w:sz w:val="20"/>
          <w:szCs w:val="20"/>
          <w:bdr w:val="none" w:sz="0" w:space="0" w:color="auto" w:frame="1"/>
        </w:rPr>
        <w:t>void</w:t>
      </w:r>
      <w:r w:rsidRPr="00F91CF2">
        <w:rPr>
          <w:rFonts w:ascii="Arial" w:hAnsi="Arial" w:cs="Arial"/>
          <w:color w:val="000000"/>
          <w:sz w:val="20"/>
          <w:szCs w:val="20"/>
          <w:bdr w:val="none" w:sz="0" w:space="0" w:color="auto" w:frame="1"/>
        </w:rPr>
        <w:t> main(String args[])</w:t>
      </w:r>
      <w:r w:rsidRPr="00F91CF2">
        <w:rPr>
          <w:rFonts w:ascii="Arial" w:hAnsi="Arial" w:cs="Arial"/>
          <w:b/>
          <w:bCs/>
          <w:color w:val="006699"/>
          <w:sz w:val="20"/>
          <w:szCs w:val="20"/>
          <w:bdr w:val="none" w:sz="0" w:space="0" w:color="auto" w:frame="1"/>
        </w:rPr>
        <w:t>throws</w:t>
      </w:r>
      <w:r w:rsidRPr="00F91CF2">
        <w:rPr>
          <w:rFonts w:ascii="Arial" w:hAnsi="Arial" w:cs="Arial"/>
          <w:color w:val="000000"/>
          <w:sz w:val="20"/>
          <w:szCs w:val="20"/>
          <w:bdr w:val="none" w:sz="0" w:space="0" w:color="auto" w:frame="1"/>
        </w:rPr>
        <w:t> Exception{  </w:t>
      </w:r>
    </w:p>
    <w:p w:rsidR="00E06785" w:rsidRPr="00F91CF2" w:rsidRDefault="00E06785" w:rsidP="00AE07BE">
      <w:pPr>
        <w:numPr>
          <w:ilvl w:val="0"/>
          <w:numId w:val="23"/>
        </w:numPr>
        <w:shd w:val="clear" w:color="auto" w:fill="FFFFFF"/>
        <w:ind w:left="0"/>
        <w:rPr>
          <w:rFonts w:ascii="Arial" w:hAnsi="Arial" w:cs="Arial"/>
          <w:color w:val="000000"/>
          <w:sz w:val="20"/>
          <w:szCs w:val="20"/>
        </w:rPr>
      </w:pPr>
      <w:r w:rsidRPr="00F91CF2">
        <w:rPr>
          <w:rFonts w:ascii="Arial" w:hAnsi="Arial" w:cs="Arial"/>
          <w:color w:val="000000"/>
          <w:sz w:val="20"/>
          <w:szCs w:val="20"/>
          <w:bdr w:val="none" w:sz="0" w:space="0" w:color="auto" w:frame="1"/>
        </w:rPr>
        <w:t>   FileOutputStream fout=</w:t>
      </w:r>
      <w:r w:rsidRPr="00F91CF2">
        <w:rPr>
          <w:rFonts w:ascii="Arial" w:hAnsi="Arial" w:cs="Arial"/>
          <w:b/>
          <w:bCs/>
          <w:color w:val="006699"/>
          <w:sz w:val="20"/>
          <w:szCs w:val="20"/>
          <w:bdr w:val="none" w:sz="0" w:space="0" w:color="auto" w:frame="1"/>
        </w:rPr>
        <w:t>new</w:t>
      </w:r>
      <w:r w:rsidRPr="00F91CF2">
        <w:rPr>
          <w:rFonts w:ascii="Arial" w:hAnsi="Arial" w:cs="Arial"/>
          <w:color w:val="000000"/>
          <w:sz w:val="20"/>
          <w:szCs w:val="20"/>
          <w:bdr w:val="none" w:sz="0" w:space="0" w:color="auto" w:frame="1"/>
        </w:rPr>
        <w:t> FileOutputStream(</w:t>
      </w:r>
      <w:r w:rsidRPr="00F91CF2">
        <w:rPr>
          <w:rFonts w:ascii="Arial" w:hAnsi="Arial" w:cs="Arial"/>
          <w:color w:val="0000FF"/>
          <w:sz w:val="20"/>
          <w:szCs w:val="20"/>
          <w:bdr w:val="none" w:sz="0" w:space="0" w:color="auto" w:frame="1"/>
        </w:rPr>
        <w:t>"f1.txt"</w:t>
      </w:r>
      <w:r w:rsidRPr="00F91CF2">
        <w:rPr>
          <w:rFonts w:ascii="Arial" w:hAnsi="Arial" w:cs="Arial"/>
          <w:color w:val="000000"/>
          <w:sz w:val="20"/>
          <w:szCs w:val="20"/>
          <w:bdr w:val="none" w:sz="0" w:space="0" w:color="auto" w:frame="1"/>
        </w:rPr>
        <w:t>);  </w:t>
      </w:r>
    </w:p>
    <w:p w:rsidR="00E06785" w:rsidRPr="00F91CF2" w:rsidRDefault="00E06785" w:rsidP="00AE07BE">
      <w:pPr>
        <w:numPr>
          <w:ilvl w:val="0"/>
          <w:numId w:val="23"/>
        </w:numPr>
        <w:shd w:val="clear" w:color="auto" w:fill="FFFFFF"/>
        <w:ind w:left="0"/>
        <w:rPr>
          <w:rFonts w:ascii="Arial" w:hAnsi="Arial" w:cs="Arial"/>
          <w:color w:val="000000"/>
          <w:sz w:val="20"/>
          <w:szCs w:val="20"/>
        </w:rPr>
      </w:pPr>
      <w:r w:rsidRPr="00F91CF2">
        <w:rPr>
          <w:rFonts w:ascii="Arial" w:hAnsi="Arial" w:cs="Arial"/>
          <w:color w:val="000000"/>
          <w:sz w:val="20"/>
          <w:szCs w:val="20"/>
          <w:bdr w:val="none" w:sz="0" w:space="0" w:color="auto" w:frame="1"/>
        </w:rPr>
        <w:t>   BufferedOutputStream bout=</w:t>
      </w:r>
      <w:r w:rsidRPr="00F91CF2">
        <w:rPr>
          <w:rFonts w:ascii="Arial" w:hAnsi="Arial" w:cs="Arial"/>
          <w:b/>
          <w:bCs/>
          <w:color w:val="006699"/>
          <w:sz w:val="20"/>
          <w:szCs w:val="20"/>
          <w:bdr w:val="none" w:sz="0" w:space="0" w:color="auto" w:frame="1"/>
        </w:rPr>
        <w:t>new</w:t>
      </w:r>
      <w:r w:rsidRPr="00F91CF2">
        <w:rPr>
          <w:rFonts w:ascii="Arial" w:hAnsi="Arial" w:cs="Arial"/>
          <w:color w:val="000000"/>
          <w:sz w:val="20"/>
          <w:szCs w:val="20"/>
          <w:bdr w:val="none" w:sz="0" w:space="0" w:color="auto" w:frame="1"/>
        </w:rPr>
        <w:t> BufferedOutputStream(fout);  </w:t>
      </w:r>
    </w:p>
    <w:p w:rsidR="00E06785" w:rsidRPr="00F91CF2" w:rsidRDefault="00E06785" w:rsidP="00AE07BE">
      <w:pPr>
        <w:numPr>
          <w:ilvl w:val="0"/>
          <w:numId w:val="23"/>
        </w:numPr>
        <w:shd w:val="clear" w:color="auto" w:fill="FFFFFF"/>
        <w:ind w:left="0"/>
        <w:rPr>
          <w:rFonts w:ascii="Arial" w:hAnsi="Arial" w:cs="Arial"/>
          <w:color w:val="000000"/>
          <w:sz w:val="20"/>
          <w:szCs w:val="20"/>
        </w:rPr>
      </w:pPr>
      <w:r w:rsidRPr="00F91CF2">
        <w:rPr>
          <w:rFonts w:ascii="Arial" w:hAnsi="Arial" w:cs="Arial"/>
          <w:color w:val="000000"/>
          <w:sz w:val="20"/>
          <w:szCs w:val="20"/>
          <w:bdr w:val="none" w:sz="0" w:space="0" w:color="auto" w:frame="1"/>
        </w:rPr>
        <w:t>   String s=</w:t>
      </w:r>
      <w:r w:rsidRPr="00F91CF2">
        <w:rPr>
          <w:rFonts w:ascii="Arial" w:hAnsi="Arial" w:cs="Arial"/>
          <w:color w:val="0000FF"/>
          <w:sz w:val="20"/>
          <w:szCs w:val="20"/>
          <w:bdr w:val="none" w:sz="0" w:space="0" w:color="auto" w:frame="1"/>
        </w:rPr>
        <w:t>"Sachin is my favourite player"</w:t>
      </w:r>
      <w:r w:rsidRPr="00F91CF2">
        <w:rPr>
          <w:rFonts w:ascii="Arial" w:hAnsi="Arial" w:cs="Arial"/>
          <w:color w:val="000000"/>
          <w:sz w:val="20"/>
          <w:szCs w:val="20"/>
          <w:bdr w:val="none" w:sz="0" w:space="0" w:color="auto" w:frame="1"/>
        </w:rPr>
        <w:t>;  </w:t>
      </w:r>
    </w:p>
    <w:p w:rsidR="00E06785" w:rsidRPr="00F91CF2" w:rsidRDefault="00E06785" w:rsidP="00AE07BE">
      <w:pPr>
        <w:numPr>
          <w:ilvl w:val="0"/>
          <w:numId w:val="23"/>
        </w:numPr>
        <w:shd w:val="clear" w:color="auto" w:fill="FFFFFF"/>
        <w:ind w:left="0"/>
        <w:rPr>
          <w:rFonts w:ascii="Arial" w:hAnsi="Arial" w:cs="Arial"/>
          <w:color w:val="000000"/>
          <w:sz w:val="20"/>
          <w:szCs w:val="20"/>
        </w:rPr>
      </w:pPr>
      <w:r w:rsidRPr="00F91CF2">
        <w:rPr>
          <w:rFonts w:ascii="Arial" w:hAnsi="Arial" w:cs="Arial"/>
          <w:color w:val="000000"/>
          <w:sz w:val="20"/>
          <w:szCs w:val="20"/>
          <w:bdr w:val="none" w:sz="0" w:space="0" w:color="auto" w:frame="1"/>
        </w:rPr>
        <w:t>   </w:t>
      </w:r>
      <w:r w:rsidRPr="00F91CF2">
        <w:rPr>
          <w:rFonts w:ascii="Arial" w:hAnsi="Arial" w:cs="Arial"/>
          <w:b/>
          <w:bCs/>
          <w:color w:val="006699"/>
          <w:sz w:val="20"/>
          <w:szCs w:val="20"/>
          <w:bdr w:val="none" w:sz="0" w:space="0" w:color="auto" w:frame="1"/>
        </w:rPr>
        <w:t>byte</w:t>
      </w:r>
      <w:r w:rsidRPr="00F91CF2">
        <w:rPr>
          <w:rFonts w:ascii="Arial" w:hAnsi="Arial" w:cs="Arial"/>
          <w:color w:val="000000"/>
          <w:sz w:val="20"/>
          <w:szCs w:val="20"/>
          <w:bdr w:val="none" w:sz="0" w:space="0" w:color="auto" w:frame="1"/>
        </w:rPr>
        <w:t> b[]=s.getBytes();  </w:t>
      </w:r>
    </w:p>
    <w:p w:rsidR="00E06785" w:rsidRPr="00F91CF2" w:rsidRDefault="00E06785" w:rsidP="00AE07BE">
      <w:pPr>
        <w:numPr>
          <w:ilvl w:val="0"/>
          <w:numId w:val="23"/>
        </w:numPr>
        <w:shd w:val="clear" w:color="auto" w:fill="FFFFFF"/>
        <w:ind w:left="0"/>
        <w:rPr>
          <w:rFonts w:ascii="Arial" w:hAnsi="Arial" w:cs="Arial"/>
          <w:color w:val="000000"/>
          <w:sz w:val="20"/>
          <w:szCs w:val="20"/>
        </w:rPr>
      </w:pPr>
      <w:r w:rsidRPr="00F91CF2">
        <w:rPr>
          <w:rFonts w:ascii="Arial" w:hAnsi="Arial" w:cs="Arial"/>
          <w:color w:val="000000"/>
          <w:sz w:val="20"/>
          <w:szCs w:val="20"/>
          <w:bdr w:val="none" w:sz="0" w:space="0" w:color="auto" w:frame="1"/>
        </w:rPr>
        <w:t>   bout.write(b);  </w:t>
      </w:r>
    </w:p>
    <w:p w:rsidR="00E06785" w:rsidRPr="00F91CF2" w:rsidRDefault="00E06785" w:rsidP="00AE07BE">
      <w:pPr>
        <w:numPr>
          <w:ilvl w:val="0"/>
          <w:numId w:val="23"/>
        </w:numPr>
        <w:shd w:val="clear" w:color="auto" w:fill="FFFFFF"/>
        <w:ind w:left="0"/>
        <w:rPr>
          <w:rFonts w:ascii="Arial" w:hAnsi="Arial" w:cs="Arial"/>
          <w:color w:val="000000"/>
          <w:sz w:val="20"/>
          <w:szCs w:val="20"/>
        </w:rPr>
      </w:pPr>
      <w:r w:rsidRPr="00F91CF2">
        <w:rPr>
          <w:rFonts w:ascii="Arial" w:hAnsi="Arial" w:cs="Arial"/>
          <w:color w:val="000000"/>
          <w:sz w:val="20"/>
          <w:szCs w:val="20"/>
          <w:bdr w:val="none" w:sz="0" w:space="0" w:color="auto" w:frame="1"/>
        </w:rPr>
        <w:t>  </w:t>
      </w:r>
    </w:p>
    <w:p w:rsidR="00E06785" w:rsidRPr="00F91CF2" w:rsidRDefault="00E06785" w:rsidP="00AE07BE">
      <w:pPr>
        <w:numPr>
          <w:ilvl w:val="0"/>
          <w:numId w:val="23"/>
        </w:numPr>
        <w:shd w:val="clear" w:color="auto" w:fill="FFFFFF"/>
        <w:ind w:left="0"/>
        <w:rPr>
          <w:rFonts w:ascii="Arial" w:hAnsi="Arial" w:cs="Arial"/>
          <w:color w:val="000000"/>
          <w:sz w:val="20"/>
          <w:szCs w:val="20"/>
        </w:rPr>
      </w:pPr>
      <w:r w:rsidRPr="00F91CF2">
        <w:rPr>
          <w:rFonts w:ascii="Arial" w:hAnsi="Arial" w:cs="Arial"/>
          <w:color w:val="000000"/>
          <w:sz w:val="20"/>
          <w:szCs w:val="20"/>
          <w:bdr w:val="none" w:sz="0" w:space="0" w:color="auto" w:frame="1"/>
        </w:rPr>
        <w:t>   bout.flush();  </w:t>
      </w:r>
    </w:p>
    <w:p w:rsidR="00E06785" w:rsidRPr="00F91CF2" w:rsidRDefault="00E06785" w:rsidP="00AE07BE">
      <w:pPr>
        <w:numPr>
          <w:ilvl w:val="0"/>
          <w:numId w:val="23"/>
        </w:numPr>
        <w:shd w:val="clear" w:color="auto" w:fill="FFFFFF"/>
        <w:ind w:left="0"/>
        <w:rPr>
          <w:rFonts w:ascii="Arial" w:hAnsi="Arial" w:cs="Arial"/>
          <w:color w:val="000000"/>
          <w:sz w:val="20"/>
          <w:szCs w:val="20"/>
        </w:rPr>
      </w:pPr>
      <w:r w:rsidRPr="00F91CF2">
        <w:rPr>
          <w:rFonts w:ascii="Arial" w:hAnsi="Arial" w:cs="Arial"/>
          <w:color w:val="000000"/>
          <w:sz w:val="20"/>
          <w:szCs w:val="20"/>
          <w:bdr w:val="none" w:sz="0" w:space="0" w:color="auto" w:frame="1"/>
        </w:rPr>
        <w:t>   bout.close();  </w:t>
      </w:r>
    </w:p>
    <w:p w:rsidR="00E06785" w:rsidRPr="00F91CF2" w:rsidRDefault="00E06785" w:rsidP="00AE07BE">
      <w:pPr>
        <w:numPr>
          <w:ilvl w:val="0"/>
          <w:numId w:val="23"/>
        </w:numPr>
        <w:shd w:val="clear" w:color="auto" w:fill="FFFFFF"/>
        <w:ind w:left="0"/>
        <w:rPr>
          <w:rFonts w:ascii="Arial" w:hAnsi="Arial" w:cs="Arial"/>
          <w:color w:val="000000"/>
          <w:sz w:val="20"/>
          <w:szCs w:val="20"/>
        </w:rPr>
      </w:pPr>
      <w:r w:rsidRPr="00F91CF2">
        <w:rPr>
          <w:rFonts w:ascii="Arial" w:hAnsi="Arial" w:cs="Arial"/>
          <w:color w:val="000000"/>
          <w:sz w:val="20"/>
          <w:szCs w:val="20"/>
          <w:bdr w:val="none" w:sz="0" w:space="0" w:color="auto" w:frame="1"/>
        </w:rPr>
        <w:t>   fout.close();  </w:t>
      </w:r>
    </w:p>
    <w:p w:rsidR="00E06785" w:rsidRPr="00F91CF2" w:rsidRDefault="00E06785" w:rsidP="00AE07BE">
      <w:pPr>
        <w:numPr>
          <w:ilvl w:val="0"/>
          <w:numId w:val="23"/>
        </w:numPr>
        <w:shd w:val="clear" w:color="auto" w:fill="FFFFFF"/>
        <w:ind w:left="0"/>
        <w:rPr>
          <w:rFonts w:ascii="Arial" w:hAnsi="Arial" w:cs="Arial"/>
          <w:color w:val="000000"/>
          <w:sz w:val="20"/>
          <w:szCs w:val="20"/>
        </w:rPr>
      </w:pPr>
      <w:r w:rsidRPr="00F91CF2">
        <w:rPr>
          <w:rFonts w:ascii="Arial" w:hAnsi="Arial" w:cs="Arial"/>
          <w:color w:val="000000"/>
          <w:sz w:val="20"/>
          <w:szCs w:val="20"/>
          <w:bdr w:val="none" w:sz="0" w:space="0" w:color="auto" w:frame="1"/>
        </w:rPr>
        <w:t>   System.out.println(</w:t>
      </w:r>
      <w:r w:rsidRPr="00F91CF2">
        <w:rPr>
          <w:rFonts w:ascii="Arial" w:hAnsi="Arial" w:cs="Arial"/>
          <w:color w:val="0000FF"/>
          <w:sz w:val="20"/>
          <w:szCs w:val="20"/>
          <w:bdr w:val="none" w:sz="0" w:space="0" w:color="auto" w:frame="1"/>
        </w:rPr>
        <w:t>"success"</w:t>
      </w:r>
      <w:r w:rsidRPr="00F91CF2">
        <w:rPr>
          <w:rFonts w:ascii="Arial" w:hAnsi="Arial" w:cs="Arial"/>
          <w:color w:val="000000"/>
          <w:sz w:val="20"/>
          <w:szCs w:val="20"/>
          <w:bdr w:val="none" w:sz="0" w:space="0" w:color="auto" w:frame="1"/>
        </w:rPr>
        <w:t>);  </w:t>
      </w:r>
    </w:p>
    <w:p w:rsidR="00E06785" w:rsidRPr="00F91CF2" w:rsidRDefault="00E06785" w:rsidP="00AE07BE">
      <w:pPr>
        <w:numPr>
          <w:ilvl w:val="0"/>
          <w:numId w:val="23"/>
        </w:numPr>
        <w:shd w:val="clear" w:color="auto" w:fill="FFFFFF"/>
        <w:ind w:left="0"/>
        <w:rPr>
          <w:rFonts w:ascii="Arial" w:hAnsi="Arial" w:cs="Arial"/>
          <w:color w:val="000000"/>
          <w:sz w:val="20"/>
          <w:szCs w:val="20"/>
        </w:rPr>
      </w:pPr>
      <w:r w:rsidRPr="00F91CF2">
        <w:rPr>
          <w:rFonts w:ascii="Arial" w:hAnsi="Arial" w:cs="Arial"/>
          <w:color w:val="000000"/>
          <w:sz w:val="20"/>
          <w:szCs w:val="20"/>
          <w:bdr w:val="none" w:sz="0" w:space="0" w:color="auto" w:frame="1"/>
        </w:rPr>
        <w:t> }  </w:t>
      </w:r>
    </w:p>
    <w:p w:rsidR="00E06785" w:rsidRPr="00F91CF2" w:rsidRDefault="00E06785" w:rsidP="00AE07BE">
      <w:pPr>
        <w:numPr>
          <w:ilvl w:val="0"/>
          <w:numId w:val="23"/>
        </w:numPr>
        <w:shd w:val="clear" w:color="auto" w:fill="FFFFFF"/>
        <w:spacing w:after="150"/>
        <w:ind w:left="0"/>
        <w:rPr>
          <w:rFonts w:ascii="Arial" w:hAnsi="Arial" w:cs="Arial"/>
          <w:color w:val="000000"/>
          <w:sz w:val="20"/>
          <w:szCs w:val="20"/>
        </w:rPr>
      </w:pPr>
      <w:r w:rsidRPr="00F91CF2">
        <w:rPr>
          <w:rFonts w:ascii="Arial" w:hAnsi="Arial" w:cs="Arial"/>
          <w:color w:val="000000"/>
          <w:sz w:val="20"/>
          <w:szCs w:val="20"/>
          <w:bdr w:val="none" w:sz="0" w:space="0" w:color="auto" w:frame="1"/>
        </w:rPr>
        <w:t>}   </w:t>
      </w:r>
    </w:p>
    <w:p w:rsidR="00E06785" w:rsidRPr="00F91CF2" w:rsidRDefault="00E06785" w:rsidP="00E06785">
      <w:pPr>
        <w:shd w:val="clear" w:color="auto" w:fill="FFFFFF"/>
        <w:spacing w:before="100" w:beforeAutospacing="1" w:after="100" w:afterAutospacing="1" w:line="345" w:lineRule="atLeast"/>
        <w:rPr>
          <w:rFonts w:ascii="Arial" w:hAnsi="Arial" w:cs="Arial"/>
          <w:color w:val="000000"/>
          <w:sz w:val="20"/>
          <w:szCs w:val="20"/>
        </w:rPr>
      </w:pPr>
    </w:p>
    <w:p w:rsidR="00E06785" w:rsidRPr="00F91CF2" w:rsidRDefault="00E06785" w:rsidP="00E06785">
      <w:pPr>
        <w:tabs>
          <w:tab w:val="left" w:pos="1209"/>
        </w:tabs>
        <w:rPr>
          <w:rFonts w:ascii="Arial" w:hAnsi="Arial" w:cs="Arial"/>
        </w:rPr>
      </w:pPr>
    </w:p>
    <w:p w:rsidR="00E06785" w:rsidRPr="00F91CF2" w:rsidRDefault="00E06785" w:rsidP="00E06785">
      <w:pPr>
        <w:pStyle w:val="Heading2"/>
        <w:shd w:val="clear" w:color="auto" w:fill="FFFFFF"/>
        <w:spacing w:line="345" w:lineRule="atLeast"/>
        <w:rPr>
          <w:rFonts w:ascii="Arial" w:hAnsi="Arial" w:cs="Arial"/>
          <w:b w:val="0"/>
          <w:bCs w:val="0"/>
          <w:color w:val="610B38"/>
          <w:sz w:val="38"/>
          <w:szCs w:val="38"/>
        </w:rPr>
      </w:pPr>
      <w:r w:rsidRPr="00F91CF2">
        <w:rPr>
          <w:rFonts w:ascii="Arial" w:hAnsi="Arial" w:cs="Arial"/>
          <w:b w:val="0"/>
          <w:bCs w:val="0"/>
          <w:color w:val="610B38"/>
          <w:sz w:val="38"/>
          <w:szCs w:val="38"/>
        </w:rPr>
        <w:t>Java BufferedInputStream class</w:t>
      </w:r>
    </w:p>
    <w:p w:rsidR="00E06785" w:rsidRPr="00F91CF2" w:rsidRDefault="00E06785" w:rsidP="00E06785">
      <w:pPr>
        <w:pStyle w:val="NormalWeb"/>
        <w:shd w:val="clear" w:color="auto" w:fill="FFFFFF"/>
        <w:spacing w:line="345" w:lineRule="atLeast"/>
        <w:rPr>
          <w:rFonts w:ascii="Arial" w:hAnsi="Arial" w:cs="Arial"/>
          <w:color w:val="000000"/>
          <w:sz w:val="20"/>
          <w:szCs w:val="20"/>
        </w:rPr>
      </w:pPr>
      <w:r w:rsidRPr="00F91CF2">
        <w:rPr>
          <w:rFonts w:ascii="Arial" w:hAnsi="Arial" w:cs="Arial"/>
          <w:color w:val="000000"/>
          <w:sz w:val="20"/>
          <w:szCs w:val="20"/>
        </w:rPr>
        <w:t>Java BufferedInputStream class is used to read information from stream. It internally uses buffer mechanism to make the performance fast.</w:t>
      </w:r>
    </w:p>
    <w:p w:rsidR="00FD679F" w:rsidRDefault="00FD679F" w:rsidP="00FD679F">
      <w:pPr>
        <w:autoSpaceDE w:val="0"/>
        <w:autoSpaceDN w:val="0"/>
        <w:adjustRightInd w:val="0"/>
        <w:rPr>
          <w:rFonts w:ascii="Consolas" w:eastAsiaTheme="minorHAnsi" w:hAnsi="Consolas" w:cs="Consolas"/>
        </w:rPr>
      </w:pPr>
      <w:r>
        <w:rPr>
          <w:rFonts w:ascii="Consolas" w:eastAsiaTheme="minorHAnsi" w:hAnsi="Consolas" w:cs="Consolas"/>
          <w:color w:val="000000"/>
        </w:rPr>
        <w:t xml:space="preserve">FileInputStream </w:t>
      </w:r>
      <w:r>
        <w:rPr>
          <w:rFonts w:ascii="Consolas" w:eastAsiaTheme="minorHAnsi" w:hAnsi="Consolas" w:cs="Consolas"/>
          <w:color w:val="6A3E3E"/>
        </w:rPr>
        <w:t>fin</w:t>
      </w:r>
      <w:r>
        <w:rPr>
          <w:rFonts w:ascii="Consolas" w:eastAsiaTheme="minorHAnsi" w:hAnsi="Consolas" w:cs="Consolas"/>
          <w:color w:val="000000"/>
        </w:rPr>
        <w:t xml:space="preserve"> = </w:t>
      </w:r>
      <w:r>
        <w:rPr>
          <w:rFonts w:ascii="Consolas" w:eastAsiaTheme="minorHAnsi" w:hAnsi="Consolas" w:cs="Consolas"/>
          <w:b/>
          <w:bCs/>
          <w:color w:val="7F0055"/>
        </w:rPr>
        <w:t>new</w:t>
      </w:r>
      <w:r>
        <w:rPr>
          <w:rFonts w:ascii="Consolas" w:eastAsiaTheme="minorHAnsi" w:hAnsi="Consolas" w:cs="Consolas"/>
          <w:color w:val="000000"/>
        </w:rPr>
        <w:t xml:space="preserve"> FileInputStream(</w:t>
      </w:r>
      <w:r>
        <w:rPr>
          <w:rFonts w:ascii="Consolas" w:eastAsiaTheme="minorHAnsi" w:hAnsi="Consolas" w:cs="Consolas"/>
          <w:color w:val="2A00FF"/>
        </w:rPr>
        <w:t>"D:/AAA.txt"</w:t>
      </w:r>
      <w:r>
        <w:rPr>
          <w:rFonts w:ascii="Consolas" w:eastAsiaTheme="minorHAnsi" w:hAnsi="Consolas" w:cs="Consolas"/>
          <w:color w:val="000000"/>
        </w:rPr>
        <w:t>);</w:t>
      </w:r>
    </w:p>
    <w:p w:rsidR="00FD679F" w:rsidRDefault="00FD679F" w:rsidP="00FD679F">
      <w:pPr>
        <w:autoSpaceDE w:val="0"/>
        <w:autoSpaceDN w:val="0"/>
        <w:adjustRightInd w:val="0"/>
        <w:rPr>
          <w:rFonts w:ascii="Consolas" w:eastAsiaTheme="minorHAnsi" w:hAnsi="Consolas" w:cs="Consolas"/>
        </w:rPr>
      </w:pPr>
    </w:p>
    <w:p w:rsidR="00FD679F" w:rsidRDefault="00FD679F" w:rsidP="00FD679F">
      <w:pPr>
        <w:autoSpaceDE w:val="0"/>
        <w:autoSpaceDN w:val="0"/>
        <w:adjustRightInd w:val="0"/>
        <w:rPr>
          <w:rFonts w:ascii="Consolas" w:eastAsiaTheme="minorHAnsi" w:hAnsi="Consolas" w:cs="Consolas"/>
        </w:rPr>
      </w:pPr>
      <w:r>
        <w:rPr>
          <w:rFonts w:ascii="Consolas" w:eastAsiaTheme="minorHAnsi" w:hAnsi="Consolas" w:cs="Consolas"/>
          <w:color w:val="000000"/>
        </w:rPr>
        <w:tab/>
      </w:r>
      <w:r>
        <w:rPr>
          <w:rFonts w:ascii="Consolas" w:eastAsiaTheme="minorHAnsi" w:hAnsi="Consolas" w:cs="Consolas"/>
          <w:color w:val="000000"/>
        </w:rPr>
        <w:tab/>
      </w:r>
      <w:r>
        <w:rPr>
          <w:rFonts w:ascii="Consolas" w:eastAsiaTheme="minorHAnsi" w:hAnsi="Consolas" w:cs="Consolas"/>
          <w:b/>
          <w:bCs/>
          <w:color w:val="7F0055"/>
        </w:rPr>
        <w:t>int</w:t>
      </w:r>
      <w:r>
        <w:rPr>
          <w:rFonts w:ascii="Consolas" w:eastAsiaTheme="minorHAnsi" w:hAnsi="Consolas" w:cs="Consolas"/>
          <w:color w:val="000000"/>
        </w:rPr>
        <w:t xml:space="preserve"> </w:t>
      </w:r>
      <w:r>
        <w:rPr>
          <w:rFonts w:ascii="Consolas" w:eastAsiaTheme="minorHAnsi" w:hAnsi="Consolas" w:cs="Consolas"/>
          <w:color w:val="6A3E3E"/>
          <w:u w:val="single"/>
        </w:rPr>
        <w:t>i</w:t>
      </w:r>
      <w:r>
        <w:rPr>
          <w:rFonts w:ascii="Consolas" w:eastAsiaTheme="minorHAnsi" w:hAnsi="Consolas" w:cs="Consolas"/>
          <w:color w:val="000000"/>
        </w:rPr>
        <w:t>;</w:t>
      </w:r>
    </w:p>
    <w:p w:rsidR="00FD679F" w:rsidRDefault="00FD679F" w:rsidP="00FD679F">
      <w:pPr>
        <w:autoSpaceDE w:val="0"/>
        <w:autoSpaceDN w:val="0"/>
        <w:adjustRightInd w:val="0"/>
        <w:rPr>
          <w:rFonts w:ascii="Consolas" w:eastAsiaTheme="minorHAnsi" w:hAnsi="Consolas" w:cs="Consolas"/>
        </w:rPr>
      </w:pPr>
      <w:r>
        <w:rPr>
          <w:rFonts w:ascii="Consolas" w:eastAsiaTheme="minorHAnsi" w:hAnsi="Consolas" w:cs="Consolas"/>
          <w:color w:val="000000"/>
        </w:rPr>
        <w:tab/>
      </w:r>
      <w:r>
        <w:rPr>
          <w:rFonts w:ascii="Consolas" w:eastAsiaTheme="minorHAnsi" w:hAnsi="Consolas" w:cs="Consolas"/>
          <w:color w:val="000000"/>
        </w:rPr>
        <w:tab/>
        <w:t xml:space="preserve">FileInputStream </w:t>
      </w:r>
      <w:r>
        <w:rPr>
          <w:rFonts w:ascii="Consolas" w:eastAsiaTheme="minorHAnsi" w:hAnsi="Consolas" w:cs="Consolas"/>
          <w:color w:val="6A3E3E"/>
          <w:u w:val="single"/>
        </w:rPr>
        <w:t>fin1</w:t>
      </w:r>
      <w:r>
        <w:rPr>
          <w:rFonts w:ascii="Consolas" w:eastAsiaTheme="minorHAnsi" w:hAnsi="Consolas" w:cs="Consolas"/>
          <w:color w:val="000000"/>
        </w:rPr>
        <w:t xml:space="preserve"> = </w:t>
      </w:r>
      <w:r>
        <w:rPr>
          <w:rFonts w:ascii="Consolas" w:eastAsiaTheme="minorHAnsi" w:hAnsi="Consolas" w:cs="Consolas"/>
          <w:b/>
          <w:bCs/>
          <w:color w:val="7F0055"/>
        </w:rPr>
        <w:t>new</w:t>
      </w:r>
      <w:r>
        <w:rPr>
          <w:rFonts w:ascii="Consolas" w:eastAsiaTheme="minorHAnsi" w:hAnsi="Consolas" w:cs="Consolas"/>
          <w:color w:val="000000"/>
        </w:rPr>
        <w:t xml:space="preserve"> FileInputStream(</w:t>
      </w:r>
      <w:r>
        <w:rPr>
          <w:rFonts w:ascii="Consolas" w:eastAsiaTheme="minorHAnsi" w:hAnsi="Consolas" w:cs="Consolas"/>
          <w:color w:val="2A00FF"/>
        </w:rPr>
        <w:t>"D:/AAA.txt"</w:t>
      </w:r>
      <w:r>
        <w:rPr>
          <w:rFonts w:ascii="Consolas" w:eastAsiaTheme="minorHAnsi" w:hAnsi="Consolas" w:cs="Consolas"/>
          <w:color w:val="000000"/>
        </w:rPr>
        <w:t>);</w:t>
      </w:r>
    </w:p>
    <w:p w:rsidR="001B0D2F" w:rsidRDefault="00FD679F" w:rsidP="00FD679F">
      <w:pPr>
        <w:autoSpaceDE w:val="0"/>
        <w:autoSpaceDN w:val="0"/>
        <w:adjustRightInd w:val="0"/>
        <w:rPr>
          <w:rFonts w:ascii="Consolas" w:eastAsiaTheme="minorHAnsi" w:hAnsi="Consolas" w:cs="Consolas"/>
          <w:color w:val="000000"/>
        </w:rPr>
      </w:pPr>
      <w:r>
        <w:rPr>
          <w:rFonts w:ascii="Consolas" w:eastAsiaTheme="minorHAnsi" w:hAnsi="Consolas" w:cs="Consolas"/>
          <w:color w:val="000000"/>
        </w:rPr>
        <w:tab/>
      </w:r>
      <w:r>
        <w:rPr>
          <w:rFonts w:ascii="Consolas" w:eastAsiaTheme="minorHAnsi" w:hAnsi="Consolas" w:cs="Consolas"/>
          <w:color w:val="000000"/>
        </w:rPr>
        <w:tab/>
      </w:r>
    </w:p>
    <w:p w:rsidR="00FD679F" w:rsidRDefault="001B0D2F" w:rsidP="00FD679F">
      <w:pPr>
        <w:autoSpaceDE w:val="0"/>
        <w:autoSpaceDN w:val="0"/>
        <w:adjustRightInd w:val="0"/>
        <w:rPr>
          <w:rFonts w:ascii="Consolas" w:eastAsiaTheme="minorHAnsi" w:hAnsi="Consolas" w:cs="Consolas"/>
        </w:rPr>
      </w:pPr>
      <w:r>
        <w:rPr>
          <w:rFonts w:ascii="Consolas" w:eastAsiaTheme="minorHAnsi" w:hAnsi="Consolas" w:cs="Consolas"/>
          <w:color w:val="000000"/>
        </w:rPr>
        <w:t xml:space="preserve">           </w:t>
      </w:r>
      <w:r w:rsidR="00FD679F">
        <w:rPr>
          <w:rFonts w:ascii="Consolas" w:eastAsiaTheme="minorHAnsi" w:hAnsi="Consolas" w:cs="Consolas"/>
          <w:color w:val="000000"/>
        </w:rPr>
        <w:t xml:space="preserve">FileReader </w:t>
      </w:r>
      <w:r w:rsidR="00FD679F">
        <w:rPr>
          <w:rFonts w:ascii="Consolas" w:eastAsiaTheme="minorHAnsi" w:hAnsi="Consolas" w:cs="Consolas"/>
          <w:color w:val="6A3E3E"/>
        </w:rPr>
        <w:t>fr</w:t>
      </w:r>
      <w:r w:rsidR="00FD679F">
        <w:rPr>
          <w:rFonts w:ascii="Consolas" w:eastAsiaTheme="minorHAnsi" w:hAnsi="Consolas" w:cs="Consolas"/>
          <w:color w:val="000000"/>
        </w:rPr>
        <w:t xml:space="preserve"> = </w:t>
      </w:r>
      <w:r w:rsidR="00FD679F">
        <w:rPr>
          <w:rFonts w:ascii="Consolas" w:eastAsiaTheme="minorHAnsi" w:hAnsi="Consolas" w:cs="Consolas"/>
          <w:b/>
          <w:bCs/>
          <w:color w:val="7F0055"/>
        </w:rPr>
        <w:t>new</w:t>
      </w:r>
      <w:r w:rsidR="00FD679F">
        <w:rPr>
          <w:rFonts w:ascii="Consolas" w:eastAsiaTheme="minorHAnsi" w:hAnsi="Consolas" w:cs="Consolas"/>
          <w:color w:val="000000"/>
        </w:rPr>
        <w:t xml:space="preserve"> FileReader(</w:t>
      </w:r>
      <w:r w:rsidR="00FD679F">
        <w:rPr>
          <w:rFonts w:ascii="Consolas" w:eastAsiaTheme="minorHAnsi" w:hAnsi="Consolas" w:cs="Consolas"/>
          <w:color w:val="2A00FF"/>
        </w:rPr>
        <w:t>"D:/AAA.txt"</w:t>
      </w:r>
      <w:r w:rsidR="00FD679F">
        <w:rPr>
          <w:rFonts w:ascii="Consolas" w:eastAsiaTheme="minorHAnsi" w:hAnsi="Consolas" w:cs="Consolas"/>
          <w:color w:val="000000"/>
        </w:rPr>
        <w:t>);</w:t>
      </w:r>
    </w:p>
    <w:p w:rsidR="00FD679F" w:rsidRDefault="00FD679F" w:rsidP="00FD679F">
      <w:pPr>
        <w:autoSpaceDE w:val="0"/>
        <w:autoSpaceDN w:val="0"/>
        <w:adjustRightInd w:val="0"/>
        <w:rPr>
          <w:rFonts w:ascii="Consolas" w:eastAsiaTheme="minorHAnsi" w:hAnsi="Consolas" w:cs="Consolas"/>
        </w:rPr>
      </w:pPr>
      <w:r>
        <w:rPr>
          <w:rFonts w:ascii="Consolas" w:eastAsiaTheme="minorHAnsi" w:hAnsi="Consolas" w:cs="Consolas"/>
          <w:color w:val="000000"/>
        </w:rPr>
        <w:tab/>
      </w:r>
      <w:r>
        <w:rPr>
          <w:rFonts w:ascii="Consolas" w:eastAsiaTheme="minorHAnsi" w:hAnsi="Consolas" w:cs="Consolas"/>
          <w:color w:val="000000"/>
        </w:rPr>
        <w:tab/>
        <w:t xml:space="preserve">BufferedReader </w:t>
      </w:r>
      <w:r>
        <w:rPr>
          <w:rFonts w:ascii="Consolas" w:eastAsiaTheme="minorHAnsi" w:hAnsi="Consolas" w:cs="Consolas"/>
          <w:color w:val="6A3E3E"/>
          <w:u w:val="single"/>
        </w:rPr>
        <w:t>bin</w:t>
      </w:r>
      <w:r>
        <w:rPr>
          <w:rFonts w:ascii="Consolas" w:eastAsiaTheme="minorHAnsi" w:hAnsi="Consolas" w:cs="Consolas"/>
          <w:color w:val="000000"/>
        </w:rPr>
        <w:t xml:space="preserve"> = </w:t>
      </w:r>
      <w:r>
        <w:rPr>
          <w:rFonts w:ascii="Consolas" w:eastAsiaTheme="minorHAnsi" w:hAnsi="Consolas" w:cs="Consolas"/>
          <w:b/>
          <w:bCs/>
          <w:color w:val="7F0055"/>
        </w:rPr>
        <w:t>new</w:t>
      </w:r>
      <w:r>
        <w:rPr>
          <w:rFonts w:ascii="Consolas" w:eastAsiaTheme="minorHAnsi" w:hAnsi="Consolas" w:cs="Consolas"/>
          <w:color w:val="000000"/>
        </w:rPr>
        <w:t xml:space="preserve"> BufferedReader(</w:t>
      </w:r>
      <w:r>
        <w:rPr>
          <w:rFonts w:ascii="Consolas" w:eastAsiaTheme="minorHAnsi" w:hAnsi="Consolas" w:cs="Consolas"/>
          <w:color w:val="6A3E3E"/>
        </w:rPr>
        <w:t>fr</w:t>
      </w:r>
      <w:r>
        <w:rPr>
          <w:rFonts w:ascii="Consolas" w:eastAsiaTheme="minorHAnsi" w:hAnsi="Consolas" w:cs="Consolas"/>
          <w:color w:val="000000"/>
        </w:rPr>
        <w:t>);</w:t>
      </w:r>
    </w:p>
    <w:p w:rsidR="00FD679F" w:rsidRDefault="00FD679F" w:rsidP="00FD679F">
      <w:pPr>
        <w:autoSpaceDE w:val="0"/>
        <w:autoSpaceDN w:val="0"/>
        <w:adjustRightInd w:val="0"/>
        <w:rPr>
          <w:rFonts w:ascii="Consolas" w:eastAsiaTheme="minorHAnsi" w:hAnsi="Consolas" w:cs="Consolas"/>
        </w:rPr>
      </w:pPr>
      <w:r>
        <w:rPr>
          <w:rFonts w:ascii="Consolas" w:eastAsiaTheme="minorHAnsi" w:hAnsi="Consolas" w:cs="Consolas"/>
          <w:color w:val="000000"/>
        </w:rPr>
        <w:tab/>
      </w:r>
      <w:r>
        <w:rPr>
          <w:rFonts w:ascii="Consolas" w:eastAsiaTheme="minorHAnsi" w:hAnsi="Consolas" w:cs="Consolas"/>
          <w:color w:val="000000"/>
        </w:rPr>
        <w:tab/>
      </w:r>
      <w:r>
        <w:rPr>
          <w:rFonts w:ascii="Consolas" w:eastAsiaTheme="minorHAnsi" w:hAnsi="Consolas" w:cs="Consolas"/>
          <w:b/>
          <w:bCs/>
          <w:color w:val="7F0055"/>
        </w:rPr>
        <w:t>int</w:t>
      </w:r>
      <w:r>
        <w:rPr>
          <w:rFonts w:ascii="Consolas" w:eastAsiaTheme="minorHAnsi" w:hAnsi="Consolas" w:cs="Consolas"/>
          <w:color w:val="000000"/>
        </w:rPr>
        <w:t xml:space="preserve"> </w:t>
      </w:r>
      <w:r>
        <w:rPr>
          <w:rFonts w:ascii="Consolas" w:eastAsiaTheme="minorHAnsi" w:hAnsi="Consolas" w:cs="Consolas"/>
          <w:color w:val="6A3E3E"/>
          <w:u w:val="single"/>
        </w:rPr>
        <w:t>i1</w:t>
      </w:r>
      <w:r>
        <w:rPr>
          <w:rFonts w:ascii="Consolas" w:eastAsiaTheme="minorHAnsi" w:hAnsi="Consolas" w:cs="Consolas"/>
          <w:color w:val="000000"/>
        </w:rPr>
        <w:t>;</w:t>
      </w:r>
    </w:p>
    <w:p w:rsidR="00FD679F" w:rsidRDefault="00FD679F" w:rsidP="00FD679F">
      <w:pPr>
        <w:autoSpaceDE w:val="0"/>
        <w:autoSpaceDN w:val="0"/>
        <w:adjustRightInd w:val="0"/>
        <w:rPr>
          <w:rFonts w:ascii="Consolas" w:eastAsiaTheme="minorHAnsi" w:hAnsi="Consolas" w:cs="Consolas"/>
        </w:rPr>
      </w:pPr>
      <w:r>
        <w:rPr>
          <w:rFonts w:ascii="Consolas" w:eastAsiaTheme="minorHAnsi" w:hAnsi="Consolas" w:cs="Consolas"/>
          <w:color w:val="000000"/>
        </w:rPr>
        <w:tab/>
      </w:r>
      <w:r>
        <w:rPr>
          <w:rFonts w:ascii="Consolas" w:eastAsiaTheme="minorHAnsi" w:hAnsi="Consolas" w:cs="Consolas"/>
          <w:color w:val="000000"/>
        </w:rPr>
        <w:tab/>
        <w:t xml:space="preserve">String </w:t>
      </w:r>
      <w:r>
        <w:rPr>
          <w:rFonts w:ascii="Consolas" w:eastAsiaTheme="minorHAnsi" w:hAnsi="Consolas" w:cs="Consolas"/>
          <w:color w:val="6A3E3E"/>
          <w:u w:val="single"/>
        </w:rPr>
        <w:t>l</w:t>
      </w:r>
      <w:r>
        <w:rPr>
          <w:rFonts w:ascii="Consolas" w:eastAsiaTheme="minorHAnsi" w:hAnsi="Consolas" w:cs="Consolas"/>
          <w:color w:val="000000"/>
        </w:rPr>
        <w:t>;</w:t>
      </w:r>
    </w:p>
    <w:p w:rsidR="00FD679F" w:rsidRDefault="00FD679F" w:rsidP="00FD679F">
      <w:pPr>
        <w:autoSpaceDE w:val="0"/>
        <w:autoSpaceDN w:val="0"/>
        <w:adjustRightInd w:val="0"/>
        <w:rPr>
          <w:rFonts w:ascii="Consolas" w:eastAsiaTheme="minorHAnsi" w:hAnsi="Consolas" w:cs="Consolas"/>
        </w:rPr>
      </w:pPr>
    </w:p>
    <w:p w:rsidR="00CF6290" w:rsidRDefault="00CF6290" w:rsidP="00FD679F">
      <w:pPr>
        <w:autoSpaceDE w:val="0"/>
        <w:autoSpaceDN w:val="0"/>
        <w:adjustRightInd w:val="0"/>
        <w:rPr>
          <w:rFonts w:ascii="Consolas" w:eastAsiaTheme="minorHAnsi" w:hAnsi="Consolas" w:cs="Consolas"/>
        </w:rPr>
      </w:pPr>
      <w:r>
        <w:rPr>
          <w:rFonts w:ascii="Consolas" w:eastAsiaTheme="minorHAnsi" w:hAnsi="Consolas" w:cs="Consolas"/>
        </w:rPr>
        <w:t>1st way</w:t>
      </w:r>
    </w:p>
    <w:p w:rsidR="00FD679F" w:rsidRDefault="00FD679F" w:rsidP="00FD679F">
      <w:pPr>
        <w:autoSpaceDE w:val="0"/>
        <w:autoSpaceDN w:val="0"/>
        <w:adjustRightInd w:val="0"/>
        <w:rPr>
          <w:rFonts w:ascii="Consolas" w:eastAsiaTheme="minorHAnsi" w:hAnsi="Consolas" w:cs="Consolas"/>
        </w:rPr>
      </w:pPr>
      <w:r>
        <w:rPr>
          <w:rFonts w:ascii="Consolas" w:eastAsiaTheme="minorHAnsi" w:hAnsi="Consolas" w:cs="Consolas"/>
          <w:color w:val="000000"/>
        </w:rPr>
        <w:tab/>
      </w:r>
      <w:r>
        <w:rPr>
          <w:rFonts w:ascii="Consolas" w:eastAsiaTheme="minorHAnsi" w:hAnsi="Consolas" w:cs="Consolas"/>
          <w:color w:val="3F7F5F"/>
        </w:rPr>
        <w:tab/>
        <w:t>while ((l = bin.readLine()) != null) {</w:t>
      </w:r>
    </w:p>
    <w:p w:rsidR="00FD679F" w:rsidRDefault="00FD679F" w:rsidP="00FD679F">
      <w:pPr>
        <w:autoSpaceDE w:val="0"/>
        <w:autoSpaceDN w:val="0"/>
        <w:adjustRightInd w:val="0"/>
        <w:rPr>
          <w:rFonts w:ascii="Consolas" w:eastAsiaTheme="minorHAnsi" w:hAnsi="Consolas" w:cs="Consolas"/>
        </w:rPr>
      </w:pPr>
    </w:p>
    <w:p w:rsidR="00FD679F" w:rsidRDefault="00FD679F" w:rsidP="00FD679F">
      <w:pPr>
        <w:autoSpaceDE w:val="0"/>
        <w:autoSpaceDN w:val="0"/>
        <w:adjustRightInd w:val="0"/>
        <w:rPr>
          <w:rFonts w:ascii="Consolas" w:eastAsiaTheme="minorHAnsi" w:hAnsi="Consolas" w:cs="Consolas"/>
        </w:rPr>
      </w:pPr>
      <w:r>
        <w:rPr>
          <w:rFonts w:ascii="Consolas" w:eastAsiaTheme="minorHAnsi" w:hAnsi="Consolas" w:cs="Consolas"/>
          <w:color w:val="3F7F5F"/>
        </w:rPr>
        <w:tab/>
      </w:r>
      <w:r>
        <w:rPr>
          <w:rFonts w:ascii="Consolas" w:eastAsiaTheme="minorHAnsi" w:hAnsi="Consolas" w:cs="Consolas"/>
          <w:color w:val="3F7F5F"/>
        </w:rPr>
        <w:tab/>
      </w:r>
      <w:r>
        <w:rPr>
          <w:rFonts w:ascii="Consolas" w:eastAsiaTheme="minorHAnsi" w:hAnsi="Consolas" w:cs="Consolas"/>
          <w:color w:val="3F7F5F"/>
        </w:rPr>
        <w:tab/>
        <w:t>System.out.println(l);</w:t>
      </w:r>
    </w:p>
    <w:p w:rsidR="00FD679F" w:rsidRDefault="00FD679F" w:rsidP="00FD679F">
      <w:pPr>
        <w:autoSpaceDE w:val="0"/>
        <w:autoSpaceDN w:val="0"/>
        <w:adjustRightInd w:val="0"/>
        <w:rPr>
          <w:rFonts w:ascii="Consolas" w:eastAsiaTheme="minorHAnsi" w:hAnsi="Consolas" w:cs="Consolas"/>
        </w:rPr>
      </w:pPr>
      <w:r>
        <w:rPr>
          <w:rFonts w:ascii="Consolas" w:eastAsiaTheme="minorHAnsi" w:hAnsi="Consolas" w:cs="Consolas"/>
          <w:color w:val="3F7F5F"/>
        </w:rPr>
        <w:tab/>
      </w:r>
      <w:r>
        <w:rPr>
          <w:rFonts w:ascii="Consolas" w:eastAsiaTheme="minorHAnsi" w:hAnsi="Consolas" w:cs="Consolas"/>
          <w:color w:val="3F7F5F"/>
        </w:rPr>
        <w:tab/>
        <w:t>}</w:t>
      </w:r>
    </w:p>
    <w:p w:rsidR="00FD679F" w:rsidRDefault="00FD679F" w:rsidP="00FD679F">
      <w:pPr>
        <w:autoSpaceDE w:val="0"/>
        <w:autoSpaceDN w:val="0"/>
        <w:adjustRightInd w:val="0"/>
        <w:rPr>
          <w:rFonts w:ascii="Consolas" w:eastAsiaTheme="minorHAnsi" w:hAnsi="Consolas" w:cs="Consolas"/>
        </w:rPr>
      </w:pPr>
    </w:p>
    <w:p w:rsidR="00CF6290" w:rsidRDefault="00CF6290" w:rsidP="00FD679F">
      <w:pPr>
        <w:autoSpaceDE w:val="0"/>
        <w:autoSpaceDN w:val="0"/>
        <w:adjustRightInd w:val="0"/>
        <w:rPr>
          <w:rFonts w:ascii="Consolas" w:eastAsiaTheme="minorHAnsi" w:hAnsi="Consolas" w:cs="Consolas"/>
        </w:rPr>
      </w:pPr>
      <w:r>
        <w:rPr>
          <w:rFonts w:ascii="Consolas" w:eastAsiaTheme="minorHAnsi" w:hAnsi="Consolas" w:cs="Consolas"/>
        </w:rPr>
        <w:lastRenderedPageBreak/>
        <w:t>2nd way</w:t>
      </w:r>
    </w:p>
    <w:p w:rsidR="00FD679F" w:rsidRDefault="00FD679F" w:rsidP="00FD679F">
      <w:pPr>
        <w:autoSpaceDE w:val="0"/>
        <w:autoSpaceDN w:val="0"/>
        <w:adjustRightInd w:val="0"/>
        <w:rPr>
          <w:rFonts w:ascii="Consolas" w:eastAsiaTheme="minorHAnsi" w:hAnsi="Consolas" w:cs="Consolas"/>
        </w:rPr>
      </w:pPr>
      <w:r>
        <w:rPr>
          <w:rFonts w:ascii="Consolas" w:eastAsiaTheme="minorHAnsi" w:hAnsi="Consolas" w:cs="Consolas"/>
          <w:color w:val="000000"/>
        </w:rPr>
        <w:tab/>
      </w:r>
      <w:r>
        <w:rPr>
          <w:rFonts w:ascii="Consolas" w:eastAsiaTheme="minorHAnsi" w:hAnsi="Consolas" w:cs="Consolas"/>
          <w:color w:val="000000"/>
        </w:rPr>
        <w:tab/>
      </w:r>
    </w:p>
    <w:p w:rsidR="00FD679F" w:rsidRDefault="00FD679F" w:rsidP="00FD679F">
      <w:pPr>
        <w:autoSpaceDE w:val="0"/>
        <w:autoSpaceDN w:val="0"/>
        <w:adjustRightInd w:val="0"/>
        <w:rPr>
          <w:rFonts w:ascii="Consolas" w:eastAsiaTheme="minorHAnsi" w:hAnsi="Consolas" w:cs="Consolas"/>
        </w:rPr>
      </w:pPr>
      <w:r>
        <w:rPr>
          <w:rFonts w:ascii="Consolas" w:eastAsiaTheme="minorHAnsi" w:hAnsi="Consolas" w:cs="Consolas"/>
          <w:color w:val="000000"/>
        </w:rPr>
        <w:tab/>
      </w:r>
      <w:r>
        <w:rPr>
          <w:rFonts w:ascii="Consolas" w:eastAsiaTheme="minorHAnsi" w:hAnsi="Consolas" w:cs="Consolas"/>
          <w:color w:val="000000"/>
        </w:rPr>
        <w:tab/>
      </w:r>
      <w:r>
        <w:rPr>
          <w:rFonts w:ascii="Consolas" w:eastAsiaTheme="minorHAnsi" w:hAnsi="Consolas" w:cs="Consolas"/>
          <w:color w:val="3F7F5F"/>
        </w:rPr>
        <w:t xml:space="preserve"> while((i=fr.read())!=-1)    </w:t>
      </w:r>
    </w:p>
    <w:p w:rsidR="00FD679F" w:rsidRDefault="00FD679F" w:rsidP="00FD679F">
      <w:pPr>
        <w:autoSpaceDE w:val="0"/>
        <w:autoSpaceDN w:val="0"/>
        <w:adjustRightInd w:val="0"/>
        <w:rPr>
          <w:rFonts w:ascii="Consolas" w:eastAsiaTheme="minorHAnsi" w:hAnsi="Consolas" w:cs="Consolas"/>
        </w:rPr>
      </w:pPr>
      <w:r>
        <w:rPr>
          <w:rFonts w:ascii="Consolas" w:eastAsiaTheme="minorHAnsi" w:hAnsi="Consolas" w:cs="Consolas"/>
          <w:color w:val="3F7F5F"/>
        </w:rPr>
        <w:tab/>
        <w:t xml:space="preserve">          System.out.print((char)i);    </w:t>
      </w:r>
    </w:p>
    <w:p w:rsidR="00FD679F" w:rsidRDefault="00FD679F" w:rsidP="00FD679F">
      <w:pPr>
        <w:autoSpaceDE w:val="0"/>
        <w:autoSpaceDN w:val="0"/>
        <w:adjustRightInd w:val="0"/>
        <w:rPr>
          <w:rFonts w:ascii="Consolas" w:eastAsiaTheme="minorHAnsi" w:hAnsi="Consolas" w:cs="Consolas"/>
        </w:rPr>
      </w:pPr>
      <w:r>
        <w:rPr>
          <w:rFonts w:ascii="Consolas" w:eastAsiaTheme="minorHAnsi" w:hAnsi="Consolas" w:cs="Consolas"/>
          <w:color w:val="3F7F5F"/>
        </w:rPr>
        <w:tab/>
        <w:t xml:space="preserve">          fr.close();    </w:t>
      </w:r>
    </w:p>
    <w:p w:rsidR="00FD679F" w:rsidRDefault="00FD679F" w:rsidP="00FD679F">
      <w:pPr>
        <w:autoSpaceDE w:val="0"/>
        <w:autoSpaceDN w:val="0"/>
        <w:adjustRightInd w:val="0"/>
        <w:rPr>
          <w:rFonts w:ascii="Consolas" w:eastAsiaTheme="minorHAnsi" w:hAnsi="Consolas" w:cs="Consolas"/>
        </w:rPr>
      </w:pPr>
      <w:r>
        <w:rPr>
          <w:rFonts w:ascii="Consolas" w:eastAsiaTheme="minorHAnsi" w:hAnsi="Consolas" w:cs="Consolas"/>
          <w:color w:val="3F7F5F"/>
        </w:rPr>
        <w:tab/>
        <w:t>}</w:t>
      </w:r>
    </w:p>
    <w:p w:rsidR="00FD679F" w:rsidRDefault="00CF6290" w:rsidP="00FD679F">
      <w:pPr>
        <w:autoSpaceDE w:val="0"/>
        <w:autoSpaceDN w:val="0"/>
        <w:adjustRightInd w:val="0"/>
        <w:rPr>
          <w:rFonts w:ascii="Consolas" w:eastAsiaTheme="minorHAnsi" w:hAnsi="Consolas" w:cs="Consolas"/>
        </w:rPr>
      </w:pPr>
      <w:r>
        <w:rPr>
          <w:rFonts w:ascii="Consolas" w:eastAsiaTheme="minorHAnsi" w:hAnsi="Consolas" w:cs="Consolas"/>
        </w:rPr>
        <w:t>3rd way</w:t>
      </w:r>
    </w:p>
    <w:p w:rsidR="00CF6290" w:rsidRDefault="00CF6290" w:rsidP="00FD679F">
      <w:pPr>
        <w:autoSpaceDE w:val="0"/>
        <w:autoSpaceDN w:val="0"/>
        <w:adjustRightInd w:val="0"/>
        <w:rPr>
          <w:rFonts w:ascii="Consolas" w:eastAsiaTheme="minorHAnsi" w:hAnsi="Consolas" w:cs="Consolas"/>
        </w:rPr>
      </w:pPr>
    </w:p>
    <w:p w:rsidR="00FD679F" w:rsidRDefault="001B0D2F" w:rsidP="00FD679F">
      <w:pPr>
        <w:autoSpaceDE w:val="0"/>
        <w:autoSpaceDN w:val="0"/>
        <w:adjustRightInd w:val="0"/>
        <w:rPr>
          <w:rFonts w:ascii="Consolas" w:eastAsiaTheme="minorHAnsi" w:hAnsi="Consolas" w:cs="Consolas"/>
        </w:rPr>
      </w:pPr>
      <w:r>
        <w:rPr>
          <w:rFonts w:ascii="Consolas" w:eastAsiaTheme="minorHAnsi" w:hAnsi="Consolas" w:cs="Consolas"/>
          <w:color w:val="000000"/>
        </w:rPr>
        <w:tab/>
      </w:r>
      <w:r w:rsidR="00FD679F">
        <w:rPr>
          <w:rFonts w:ascii="Consolas" w:eastAsiaTheme="minorHAnsi" w:hAnsi="Consolas" w:cs="Consolas"/>
          <w:color w:val="000000"/>
        </w:rPr>
        <w:t xml:space="preserve"> BufferedInputStream </w:t>
      </w:r>
      <w:r w:rsidR="00FD679F">
        <w:rPr>
          <w:rFonts w:ascii="Consolas" w:eastAsiaTheme="minorHAnsi" w:hAnsi="Consolas" w:cs="Consolas"/>
          <w:color w:val="6A3E3E"/>
          <w:u w:val="single"/>
        </w:rPr>
        <w:t>bin1</w:t>
      </w:r>
      <w:r w:rsidR="00FD679F">
        <w:rPr>
          <w:rFonts w:ascii="Consolas" w:eastAsiaTheme="minorHAnsi" w:hAnsi="Consolas" w:cs="Consolas"/>
          <w:color w:val="000000"/>
        </w:rPr>
        <w:t>=</w:t>
      </w:r>
      <w:r w:rsidR="00FD679F">
        <w:rPr>
          <w:rFonts w:ascii="Consolas" w:eastAsiaTheme="minorHAnsi" w:hAnsi="Consolas" w:cs="Consolas"/>
          <w:b/>
          <w:bCs/>
          <w:color w:val="7F0055"/>
        </w:rPr>
        <w:t>new</w:t>
      </w:r>
      <w:r w:rsidR="00FD679F">
        <w:rPr>
          <w:rFonts w:ascii="Consolas" w:eastAsiaTheme="minorHAnsi" w:hAnsi="Consolas" w:cs="Consolas"/>
          <w:color w:val="000000"/>
        </w:rPr>
        <w:t xml:space="preserve"> BufferedInputStream(</w:t>
      </w:r>
      <w:r w:rsidR="00FD679F">
        <w:rPr>
          <w:rFonts w:ascii="Consolas" w:eastAsiaTheme="minorHAnsi" w:hAnsi="Consolas" w:cs="Consolas"/>
          <w:color w:val="6A3E3E"/>
        </w:rPr>
        <w:t>fin</w:t>
      </w:r>
      <w:r w:rsidR="00FD679F">
        <w:rPr>
          <w:rFonts w:ascii="Consolas" w:eastAsiaTheme="minorHAnsi" w:hAnsi="Consolas" w:cs="Consolas"/>
          <w:color w:val="000000"/>
        </w:rPr>
        <w:t xml:space="preserve">);  </w:t>
      </w:r>
    </w:p>
    <w:p w:rsidR="00FD679F" w:rsidRDefault="00FD679F" w:rsidP="00FD679F">
      <w:pPr>
        <w:autoSpaceDE w:val="0"/>
        <w:autoSpaceDN w:val="0"/>
        <w:adjustRightInd w:val="0"/>
        <w:rPr>
          <w:rFonts w:ascii="Consolas" w:eastAsiaTheme="minorHAnsi" w:hAnsi="Consolas" w:cs="Consolas"/>
        </w:rPr>
      </w:pPr>
      <w:r>
        <w:rPr>
          <w:rFonts w:ascii="Consolas" w:eastAsiaTheme="minorHAnsi" w:hAnsi="Consolas" w:cs="Consolas"/>
          <w:color w:val="000000"/>
        </w:rPr>
        <w:tab/>
        <w:t xml:space="preserve">    </w:t>
      </w:r>
      <w:r>
        <w:rPr>
          <w:rFonts w:ascii="Consolas" w:eastAsiaTheme="minorHAnsi" w:hAnsi="Consolas" w:cs="Consolas"/>
          <w:b/>
          <w:bCs/>
          <w:color w:val="7F0055"/>
        </w:rPr>
        <w:t>int</w:t>
      </w:r>
      <w:r>
        <w:rPr>
          <w:rFonts w:ascii="Consolas" w:eastAsiaTheme="minorHAnsi" w:hAnsi="Consolas" w:cs="Consolas"/>
          <w:color w:val="000000"/>
        </w:rPr>
        <w:t xml:space="preserve"> </w:t>
      </w:r>
      <w:r>
        <w:rPr>
          <w:rFonts w:ascii="Consolas" w:eastAsiaTheme="minorHAnsi" w:hAnsi="Consolas" w:cs="Consolas"/>
          <w:color w:val="6A3E3E"/>
        </w:rPr>
        <w:t>j</w:t>
      </w:r>
      <w:r>
        <w:rPr>
          <w:rFonts w:ascii="Consolas" w:eastAsiaTheme="minorHAnsi" w:hAnsi="Consolas" w:cs="Consolas"/>
          <w:color w:val="000000"/>
        </w:rPr>
        <w:t xml:space="preserve">;  </w:t>
      </w:r>
    </w:p>
    <w:p w:rsidR="00FD679F" w:rsidRDefault="00FD679F" w:rsidP="00FD679F">
      <w:pPr>
        <w:autoSpaceDE w:val="0"/>
        <w:autoSpaceDN w:val="0"/>
        <w:adjustRightInd w:val="0"/>
        <w:rPr>
          <w:rFonts w:ascii="Consolas" w:eastAsiaTheme="minorHAnsi" w:hAnsi="Consolas" w:cs="Consolas"/>
        </w:rPr>
      </w:pPr>
      <w:r>
        <w:rPr>
          <w:rFonts w:ascii="Consolas" w:eastAsiaTheme="minorHAnsi" w:hAnsi="Consolas" w:cs="Consolas"/>
          <w:color w:val="000000"/>
        </w:rPr>
        <w:tab/>
      </w:r>
      <w:r>
        <w:rPr>
          <w:rFonts w:ascii="Consolas" w:eastAsiaTheme="minorHAnsi" w:hAnsi="Consolas" w:cs="Consolas"/>
          <w:color w:val="000000"/>
        </w:rPr>
        <w:tab/>
      </w:r>
      <w:r>
        <w:rPr>
          <w:rFonts w:ascii="Consolas" w:eastAsiaTheme="minorHAnsi" w:hAnsi="Consolas" w:cs="Consolas"/>
          <w:color w:val="000000"/>
        </w:rPr>
        <w:tab/>
        <w:t xml:space="preserve">    </w:t>
      </w:r>
      <w:r>
        <w:rPr>
          <w:rFonts w:ascii="Consolas" w:eastAsiaTheme="minorHAnsi" w:hAnsi="Consolas" w:cs="Consolas"/>
          <w:b/>
          <w:bCs/>
          <w:color w:val="7F0055"/>
        </w:rPr>
        <w:t>while</w:t>
      </w:r>
      <w:r>
        <w:rPr>
          <w:rFonts w:ascii="Consolas" w:eastAsiaTheme="minorHAnsi" w:hAnsi="Consolas" w:cs="Consolas"/>
          <w:color w:val="000000"/>
        </w:rPr>
        <w:t>((</w:t>
      </w:r>
      <w:r>
        <w:rPr>
          <w:rFonts w:ascii="Consolas" w:eastAsiaTheme="minorHAnsi" w:hAnsi="Consolas" w:cs="Consolas"/>
          <w:color w:val="6A3E3E"/>
        </w:rPr>
        <w:t>j</w:t>
      </w:r>
      <w:r>
        <w:rPr>
          <w:rFonts w:ascii="Consolas" w:eastAsiaTheme="minorHAnsi" w:hAnsi="Consolas" w:cs="Consolas"/>
          <w:color w:val="000000"/>
        </w:rPr>
        <w:t>=</w:t>
      </w:r>
      <w:r>
        <w:rPr>
          <w:rFonts w:ascii="Consolas" w:eastAsiaTheme="minorHAnsi" w:hAnsi="Consolas" w:cs="Consolas"/>
          <w:color w:val="6A3E3E"/>
        </w:rPr>
        <w:t>bin</w:t>
      </w:r>
      <w:r>
        <w:rPr>
          <w:rFonts w:ascii="Consolas" w:eastAsiaTheme="minorHAnsi" w:hAnsi="Consolas" w:cs="Consolas"/>
          <w:color w:val="000000"/>
        </w:rPr>
        <w:t xml:space="preserve">.read())!=-1){  </w:t>
      </w:r>
    </w:p>
    <w:p w:rsidR="00FD679F" w:rsidRDefault="00FD679F" w:rsidP="00FD679F">
      <w:pPr>
        <w:autoSpaceDE w:val="0"/>
        <w:autoSpaceDN w:val="0"/>
        <w:adjustRightInd w:val="0"/>
        <w:rPr>
          <w:rFonts w:ascii="Consolas" w:eastAsiaTheme="minorHAnsi" w:hAnsi="Consolas" w:cs="Consolas"/>
        </w:rPr>
      </w:pPr>
      <w:r>
        <w:rPr>
          <w:rFonts w:ascii="Consolas" w:eastAsiaTheme="minorHAnsi" w:hAnsi="Consolas" w:cs="Consolas"/>
          <w:color w:val="000000"/>
        </w:rPr>
        <w:tab/>
      </w:r>
      <w:r>
        <w:rPr>
          <w:rFonts w:ascii="Consolas" w:eastAsiaTheme="minorHAnsi" w:hAnsi="Consolas" w:cs="Consolas"/>
          <w:color w:val="000000"/>
        </w:rPr>
        <w:tab/>
        <w:t xml:space="preserve">     </w:t>
      </w:r>
      <w:r>
        <w:rPr>
          <w:rFonts w:ascii="Consolas" w:eastAsiaTheme="minorHAnsi" w:hAnsi="Consolas" w:cs="Consolas"/>
          <w:color w:val="000000"/>
          <w:highlight w:val="lightGray"/>
        </w:rPr>
        <w:t>System</w:t>
      </w:r>
      <w:r>
        <w:rPr>
          <w:rFonts w:ascii="Consolas" w:eastAsiaTheme="minorHAnsi" w:hAnsi="Consolas" w:cs="Consolas"/>
          <w:color w:val="000000"/>
        </w:rPr>
        <w:t>.</w:t>
      </w:r>
      <w:r>
        <w:rPr>
          <w:rFonts w:ascii="Consolas" w:eastAsiaTheme="minorHAnsi" w:hAnsi="Consolas" w:cs="Consolas"/>
          <w:b/>
          <w:bCs/>
          <w:i/>
          <w:iCs/>
          <w:color w:val="0000C0"/>
        </w:rPr>
        <w:t>out</w:t>
      </w:r>
      <w:r>
        <w:rPr>
          <w:rFonts w:ascii="Consolas" w:eastAsiaTheme="minorHAnsi" w:hAnsi="Consolas" w:cs="Consolas"/>
          <w:color w:val="000000"/>
        </w:rPr>
        <w:t>.print((</w:t>
      </w:r>
      <w:r>
        <w:rPr>
          <w:rFonts w:ascii="Consolas" w:eastAsiaTheme="minorHAnsi" w:hAnsi="Consolas" w:cs="Consolas"/>
          <w:b/>
          <w:bCs/>
          <w:color w:val="7F0055"/>
        </w:rPr>
        <w:t>char</w:t>
      </w:r>
      <w:r>
        <w:rPr>
          <w:rFonts w:ascii="Consolas" w:eastAsiaTheme="minorHAnsi" w:hAnsi="Consolas" w:cs="Consolas"/>
          <w:color w:val="000000"/>
        </w:rPr>
        <w:t>)</w:t>
      </w:r>
      <w:r>
        <w:rPr>
          <w:rFonts w:ascii="Consolas" w:eastAsiaTheme="minorHAnsi" w:hAnsi="Consolas" w:cs="Consolas"/>
          <w:color w:val="6A3E3E"/>
        </w:rPr>
        <w:t>j</w:t>
      </w:r>
      <w:r>
        <w:rPr>
          <w:rFonts w:ascii="Consolas" w:eastAsiaTheme="minorHAnsi" w:hAnsi="Consolas" w:cs="Consolas"/>
          <w:color w:val="000000"/>
        </w:rPr>
        <w:t xml:space="preserve">);  </w:t>
      </w:r>
    </w:p>
    <w:p w:rsidR="00FD679F" w:rsidRDefault="00FD679F" w:rsidP="00FD679F">
      <w:pPr>
        <w:autoSpaceDE w:val="0"/>
        <w:autoSpaceDN w:val="0"/>
        <w:adjustRightInd w:val="0"/>
        <w:rPr>
          <w:rFonts w:ascii="Consolas" w:eastAsiaTheme="minorHAnsi" w:hAnsi="Consolas" w:cs="Consolas"/>
        </w:rPr>
      </w:pPr>
      <w:r>
        <w:rPr>
          <w:rFonts w:ascii="Consolas" w:eastAsiaTheme="minorHAnsi" w:hAnsi="Consolas" w:cs="Consolas"/>
          <w:color w:val="000000"/>
        </w:rPr>
        <w:tab/>
      </w:r>
      <w:r>
        <w:rPr>
          <w:rFonts w:ascii="Consolas" w:eastAsiaTheme="minorHAnsi" w:hAnsi="Consolas" w:cs="Consolas"/>
          <w:color w:val="000000"/>
        </w:rPr>
        <w:tab/>
        <w:t xml:space="preserve">   }  </w:t>
      </w:r>
    </w:p>
    <w:p w:rsidR="00FD679F" w:rsidRDefault="00FD679F" w:rsidP="00FD679F">
      <w:pPr>
        <w:autoSpaceDE w:val="0"/>
        <w:autoSpaceDN w:val="0"/>
        <w:adjustRightInd w:val="0"/>
        <w:rPr>
          <w:rFonts w:ascii="Consolas" w:eastAsiaTheme="minorHAnsi" w:hAnsi="Consolas" w:cs="Consolas"/>
        </w:rPr>
      </w:pPr>
    </w:p>
    <w:p w:rsidR="00FD679F" w:rsidRDefault="00FD679F" w:rsidP="00FD679F">
      <w:pPr>
        <w:autoSpaceDE w:val="0"/>
        <w:autoSpaceDN w:val="0"/>
        <w:adjustRightInd w:val="0"/>
        <w:rPr>
          <w:rFonts w:ascii="Consolas" w:eastAsiaTheme="minorHAnsi" w:hAnsi="Consolas" w:cs="Consolas"/>
        </w:rPr>
      </w:pPr>
      <w:r>
        <w:rPr>
          <w:rFonts w:ascii="Consolas" w:eastAsiaTheme="minorHAnsi" w:hAnsi="Consolas" w:cs="Consolas"/>
          <w:color w:val="000000"/>
        </w:rPr>
        <w:tab/>
      </w:r>
      <w:r>
        <w:rPr>
          <w:rFonts w:ascii="Consolas" w:eastAsiaTheme="minorHAnsi" w:hAnsi="Consolas" w:cs="Consolas"/>
          <w:color w:val="000000"/>
        </w:rPr>
        <w:tab/>
      </w:r>
    </w:p>
    <w:p w:rsidR="00FD679F" w:rsidRDefault="00FD679F" w:rsidP="00FD679F">
      <w:pPr>
        <w:pStyle w:val="Heading1"/>
        <w:shd w:val="clear" w:color="auto" w:fill="FFFFFF"/>
        <w:spacing w:before="75" w:line="345" w:lineRule="atLeast"/>
        <w:rPr>
          <w:rFonts w:ascii="Arial" w:hAnsi="Arial" w:cs="Arial"/>
          <w:b w:val="0"/>
          <w:bCs w:val="0"/>
          <w:color w:val="610B38"/>
          <w:sz w:val="44"/>
          <w:szCs w:val="44"/>
        </w:rPr>
      </w:pPr>
      <w:r>
        <w:rPr>
          <w:rFonts w:ascii="Consolas" w:eastAsiaTheme="minorHAnsi" w:hAnsi="Consolas" w:cs="Consolas"/>
          <w:color w:val="000000"/>
        </w:rPr>
        <w:t>}</w:t>
      </w:r>
    </w:p>
    <w:p w:rsidR="00FD679F" w:rsidRDefault="00FD679F" w:rsidP="00E06785">
      <w:pPr>
        <w:pStyle w:val="Heading1"/>
        <w:shd w:val="clear" w:color="auto" w:fill="FFFFFF"/>
        <w:spacing w:before="75" w:line="345" w:lineRule="atLeast"/>
        <w:rPr>
          <w:rFonts w:ascii="Arial" w:hAnsi="Arial" w:cs="Arial"/>
          <w:b w:val="0"/>
          <w:bCs w:val="0"/>
          <w:color w:val="610B38"/>
          <w:sz w:val="44"/>
          <w:szCs w:val="44"/>
        </w:rPr>
      </w:pPr>
    </w:p>
    <w:p w:rsidR="00E06785" w:rsidRPr="00F91CF2" w:rsidRDefault="00E06785" w:rsidP="00E06785">
      <w:pPr>
        <w:pStyle w:val="Heading1"/>
        <w:shd w:val="clear" w:color="auto" w:fill="FFFFFF"/>
        <w:spacing w:before="75" w:line="345" w:lineRule="atLeast"/>
        <w:rPr>
          <w:rFonts w:ascii="Arial" w:hAnsi="Arial" w:cs="Arial"/>
          <w:b w:val="0"/>
          <w:bCs w:val="0"/>
          <w:color w:val="610B38"/>
          <w:sz w:val="44"/>
          <w:szCs w:val="44"/>
        </w:rPr>
      </w:pPr>
      <w:r w:rsidRPr="00F91CF2">
        <w:rPr>
          <w:rFonts w:ascii="Arial" w:hAnsi="Arial" w:cs="Arial"/>
          <w:b w:val="0"/>
          <w:bCs w:val="0"/>
          <w:color w:val="610B38"/>
          <w:sz w:val="44"/>
          <w:szCs w:val="44"/>
        </w:rPr>
        <w:t>Java FileWriter and FileReader (File Handling in java)</w:t>
      </w:r>
    </w:p>
    <w:p w:rsidR="00E06785" w:rsidRPr="00F91CF2" w:rsidRDefault="00E06785" w:rsidP="00E06785">
      <w:pPr>
        <w:pStyle w:val="NormalWeb"/>
        <w:shd w:val="clear" w:color="auto" w:fill="FFFFFF"/>
        <w:spacing w:line="345" w:lineRule="atLeast"/>
        <w:rPr>
          <w:rFonts w:ascii="Arial" w:hAnsi="Arial" w:cs="Arial"/>
          <w:color w:val="000000"/>
          <w:sz w:val="20"/>
          <w:szCs w:val="20"/>
        </w:rPr>
      </w:pPr>
      <w:r w:rsidRPr="00F91CF2">
        <w:rPr>
          <w:rFonts w:ascii="Arial" w:hAnsi="Arial" w:cs="Arial"/>
          <w:color w:val="000000"/>
          <w:sz w:val="20"/>
          <w:szCs w:val="20"/>
        </w:rPr>
        <w:t>Java FileWriter and FileReader classes are used to write and read data from text files. These are character-oriented classes, used for file handling in java.</w:t>
      </w:r>
    </w:p>
    <w:p w:rsidR="00E06785" w:rsidRPr="00F91CF2" w:rsidRDefault="00E06785" w:rsidP="00E06785">
      <w:pPr>
        <w:pStyle w:val="NormalWeb"/>
        <w:shd w:val="clear" w:color="auto" w:fill="FFFFFF"/>
        <w:spacing w:line="345" w:lineRule="atLeast"/>
        <w:rPr>
          <w:rFonts w:ascii="Arial" w:hAnsi="Arial" w:cs="Arial"/>
          <w:b/>
          <w:color w:val="000000"/>
          <w:sz w:val="20"/>
          <w:szCs w:val="20"/>
        </w:rPr>
      </w:pPr>
      <w:r w:rsidRPr="00F91CF2">
        <w:rPr>
          <w:rFonts w:ascii="Arial" w:hAnsi="Arial" w:cs="Arial"/>
          <w:b/>
          <w:color w:val="000000"/>
          <w:sz w:val="20"/>
          <w:szCs w:val="20"/>
        </w:rPr>
        <w:t>Java has suggested not to use the FileInputStream and FileOutputStream classes if you have to read and write the textual information.</w:t>
      </w:r>
    </w:p>
    <w:p w:rsidR="00E06785" w:rsidRPr="00F91CF2" w:rsidRDefault="00E06785" w:rsidP="00E06785">
      <w:pPr>
        <w:shd w:val="clear" w:color="auto" w:fill="FFFFFF"/>
        <w:spacing w:before="100" w:beforeAutospacing="1" w:after="100" w:afterAutospacing="1" w:line="345" w:lineRule="atLeast"/>
        <w:rPr>
          <w:rFonts w:ascii="Arial" w:hAnsi="Arial" w:cs="Arial"/>
          <w:color w:val="000000"/>
          <w:sz w:val="20"/>
          <w:szCs w:val="20"/>
        </w:rPr>
      </w:pPr>
    </w:p>
    <w:p w:rsidR="00E06785" w:rsidRPr="00F91CF2" w:rsidRDefault="00E06785" w:rsidP="00AE07BE">
      <w:pPr>
        <w:numPr>
          <w:ilvl w:val="0"/>
          <w:numId w:val="25"/>
        </w:numPr>
        <w:shd w:val="clear" w:color="auto" w:fill="FFFFFF"/>
        <w:ind w:left="0"/>
        <w:rPr>
          <w:rFonts w:ascii="Arial" w:hAnsi="Arial" w:cs="Arial"/>
          <w:color w:val="000000"/>
          <w:sz w:val="20"/>
          <w:szCs w:val="20"/>
        </w:rPr>
      </w:pPr>
      <w:r w:rsidRPr="00F91CF2">
        <w:rPr>
          <w:rStyle w:val="keyword"/>
          <w:rFonts w:ascii="Arial" w:eastAsiaTheme="majorEastAsia" w:hAnsi="Arial" w:cs="Arial"/>
          <w:color w:val="006699"/>
          <w:sz w:val="20"/>
          <w:szCs w:val="20"/>
          <w:bdr w:val="none" w:sz="0" w:space="0" w:color="auto" w:frame="1"/>
        </w:rPr>
        <w:t>import</w:t>
      </w:r>
      <w:r w:rsidRPr="00F91CF2">
        <w:rPr>
          <w:rFonts w:ascii="Arial" w:hAnsi="Arial" w:cs="Arial"/>
          <w:color w:val="000000"/>
          <w:sz w:val="20"/>
          <w:szCs w:val="20"/>
          <w:bdr w:val="none" w:sz="0" w:space="0" w:color="auto" w:frame="1"/>
        </w:rPr>
        <w:t> java.io.*;  </w:t>
      </w:r>
    </w:p>
    <w:p w:rsidR="00E06785" w:rsidRPr="00F91CF2" w:rsidRDefault="00E06785" w:rsidP="00AE07BE">
      <w:pPr>
        <w:numPr>
          <w:ilvl w:val="0"/>
          <w:numId w:val="25"/>
        </w:numPr>
        <w:shd w:val="clear" w:color="auto" w:fill="FFFFFF"/>
        <w:ind w:left="0"/>
        <w:rPr>
          <w:rFonts w:ascii="Arial" w:hAnsi="Arial" w:cs="Arial"/>
          <w:color w:val="000000"/>
          <w:sz w:val="20"/>
          <w:szCs w:val="20"/>
        </w:rPr>
      </w:pPr>
      <w:r w:rsidRPr="00F91CF2">
        <w:rPr>
          <w:rStyle w:val="keyword"/>
          <w:rFonts w:ascii="Arial" w:eastAsiaTheme="majorEastAsia" w:hAnsi="Arial" w:cs="Arial"/>
          <w:color w:val="006699"/>
          <w:sz w:val="20"/>
          <w:szCs w:val="20"/>
          <w:bdr w:val="none" w:sz="0" w:space="0" w:color="auto" w:frame="1"/>
        </w:rPr>
        <w:t>class</w:t>
      </w:r>
      <w:r w:rsidRPr="00F91CF2">
        <w:rPr>
          <w:rFonts w:ascii="Arial" w:hAnsi="Arial" w:cs="Arial"/>
          <w:color w:val="000000"/>
          <w:sz w:val="20"/>
          <w:szCs w:val="20"/>
          <w:bdr w:val="none" w:sz="0" w:space="0" w:color="auto" w:frame="1"/>
        </w:rPr>
        <w:t> Simple{  </w:t>
      </w:r>
    </w:p>
    <w:p w:rsidR="00E06785" w:rsidRPr="00F91CF2" w:rsidRDefault="00E06785" w:rsidP="00AE07BE">
      <w:pPr>
        <w:numPr>
          <w:ilvl w:val="0"/>
          <w:numId w:val="25"/>
        </w:numPr>
        <w:shd w:val="clear" w:color="auto" w:fill="FFFFFF"/>
        <w:ind w:left="0"/>
        <w:rPr>
          <w:rFonts w:ascii="Arial" w:hAnsi="Arial" w:cs="Arial"/>
          <w:color w:val="000000"/>
          <w:sz w:val="20"/>
          <w:szCs w:val="20"/>
        </w:rPr>
      </w:pPr>
      <w:r w:rsidRPr="00F91CF2">
        <w:rPr>
          <w:rFonts w:ascii="Arial" w:hAnsi="Arial" w:cs="Arial"/>
          <w:color w:val="000000"/>
          <w:sz w:val="20"/>
          <w:szCs w:val="20"/>
          <w:bdr w:val="none" w:sz="0" w:space="0" w:color="auto" w:frame="1"/>
        </w:rPr>
        <w:t> </w:t>
      </w:r>
      <w:r w:rsidRPr="00F91CF2">
        <w:rPr>
          <w:rStyle w:val="keyword"/>
          <w:rFonts w:ascii="Arial" w:eastAsiaTheme="majorEastAsia" w:hAnsi="Arial" w:cs="Arial"/>
          <w:color w:val="006699"/>
          <w:sz w:val="20"/>
          <w:szCs w:val="20"/>
          <w:bdr w:val="none" w:sz="0" w:space="0" w:color="auto" w:frame="1"/>
        </w:rPr>
        <w:t>public</w:t>
      </w:r>
      <w:r w:rsidRPr="00F91CF2">
        <w:rPr>
          <w:rFonts w:ascii="Arial" w:hAnsi="Arial" w:cs="Arial"/>
          <w:color w:val="000000"/>
          <w:sz w:val="20"/>
          <w:szCs w:val="20"/>
          <w:bdr w:val="none" w:sz="0" w:space="0" w:color="auto" w:frame="1"/>
        </w:rPr>
        <w:t> </w:t>
      </w:r>
      <w:r w:rsidRPr="00F91CF2">
        <w:rPr>
          <w:rStyle w:val="keyword"/>
          <w:rFonts w:ascii="Arial" w:eastAsiaTheme="majorEastAsia" w:hAnsi="Arial" w:cs="Arial"/>
          <w:color w:val="006699"/>
          <w:sz w:val="20"/>
          <w:szCs w:val="20"/>
          <w:bdr w:val="none" w:sz="0" w:space="0" w:color="auto" w:frame="1"/>
        </w:rPr>
        <w:t>static</w:t>
      </w:r>
      <w:r w:rsidRPr="00F91CF2">
        <w:rPr>
          <w:rFonts w:ascii="Arial" w:hAnsi="Arial" w:cs="Arial"/>
          <w:color w:val="000000"/>
          <w:sz w:val="20"/>
          <w:szCs w:val="20"/>
          <w:bdr w:val="none" w:sz="0" w:space="0" w:color="auto" w:frame="1"/>
        </w:rPr>
        <w:t> </w:t>
      </w:r>
      <w:r w:rsidRPr="00F91CF2">
        <w:rPr>
          <w:rStyle w:val="keyword"/>
          <w:rFonts w:ascii="Arial" w:eastAsiaTheme="majorEastAsia" w:hAnsi="Arial" w:cs="Arial"/>
          <w:color w:val="006699"/>
          <w:sz w:val="20"/>
          <w:szCs w:val="20"/>
          <w:bdr w:val="none" w:sz="0" w:space="0" w:color="auto" w:frame="1"/>
        </w:rPr>
        <w:t>void</w:t>
      </w:r>
      <w:r w:rsidRPr="00F91CF2">
        <w:rPr>
          <w:rFonts w:ascii="Arial" w:hAnsi="Arial" w:cs="Arial"/>
          <w:color w:val="000000"/>
          <w:sz w:val="20"/>
          <w:szCs w:val="20"/>
          <w:bdr w:val="none" w:sz="0" w:space="0" w:color="auto" w:frame="1"/>
        </w:rPr>
        <w:t> main(String args[]){  </w:t>
      </w:r>
    </w:p>
    <w:p w:rsidR="00E06785" w:rsidRPr="00F91CF2" w:rsidRDefault="00E06785" w:rsidP="00AE07BE">
      <w:pPr>
        <w:numPr>
          <w:ilvl w:val="0"/>
          <w:numId w:val="25"/>
        </w:numPr>
        <w:shd w:val="clear" w:color="auto" w:fill="FFFFFF"/>
        <w:ind w:left="0"/>
        <w:rPr>
          <w:rFonts w:ascii="Arial" w:hAnsi="Arial" w:cs="Arial"/>
          <w:color w:val="000000"/>
          <w:sz w:val="20"/>
          <w:szCs w:val="20"/>
        </w:rPr>
      </w:pPr>
      <w:r w:rsidRPr="00F91CF2">
        <w:rPr>
          <w:rFonts w:ascii="Arial" w:hAnsi="Arial" w:cs="Arial"/>
          <w:color w:val="000000"/>
          <w:sz w:val="20"/>
          <w:szCs w:val="20"/>
          <w:bdr w:val="none" w:sz="0" w:space="0" w:color="auto" w:frame="1"/>
        </w:rPr>
        <w:t>  </w:t>
      </w:r>
      <w:r w:rsidRPr="00F91CF2">
        <w:rPr>
          <w:rStyle w:val="keyword"/>
          <w:rFonts w:ascii="Arial" w:eastAsiaTheme="majorEastAsia" w:hAnsi="Arial" w:cs="Arial"/>
          <w:color w:val="006699"/>
          <w:sz w:val="20"/>
          <w:szCs w:val="20"/>
          <w:bdr w:val="none" w:sz="0" w:space="0" w:color="auto" w:frame="1"/>
        </w:rPr>
        <w:t>try</w:t>
      </w:r>
      <w:r w:rsidRPr="00F91CF2">
        <w:rPr>
          <w:rFonts w:ascii="Arial" w:hAnsi="Arial" w:cs="Arial"/>
          <w:color w:val="000000"/>
          <w:sz w:val="20"/>
          <w:szCs w:val="20"/>
          <w:bdr w:val="none" w:sz="0" w:space="0" w:color="auto" w:frame="1"/>
        </w:rPr>
        <w:t>{  </w:t>
      </w:r>
    </w:p>
    <w:p w:rsidR="00E06785" w:rsidRPr="00F91CF2" w:rsidRDefault="00E06785" w:rsidP="00AE07BE">
      <w:pPr>
        <w:numPr>
          <w:ilvl w:val="0"/>
          <w:numId w:val="25"/>
        </w:numPr>
        <w:shd w:val="clear" w:color="auto" w:fill="FFFFFF"/>
        <w:ind w:left="0"/>
        <w:rPr>
          <w:rFonts w:ascii="Arial" w:hAnsi="Arial" w:cs="Arial"/>
          <w:color w:val="000000"/>
          <w:sz w:val="20"/>
          <w:szCs w:val="20"/>
        </w:rPr>
      </w:pPr>
      <w:r w:rsidRPr="00F91CF2">
        <w:rPr>
          <w:rFonts w:ascii="Arial" w:hAnsi="Arial" w:cs="Arial"/>
          <w:color w:val="000000"/>
          <w:sz w:val="20"/>
          <w:szCs w:val="20"/>
          <w:bdr w:val="none" w:sz="0" w:space="0" w:color="auto" w:frame="1"/>
        </w:rPr>
        <w:t>   FileWriter fw=</w:t>
      </w:r>
      <w:r w:rsidRPr="00F91CF2">
        <w:rPr>
          <w:rStyle w:val="keyword"/>
          <w:rFonts w:ascii="Arial" w:eastAsiaTheme="majorEastAsia" w:hAnsi="Arial" w:cs="Arial"/>
          <w:color w:val="006699"/>
          <w:sz w:val="20"/>
          <w:szCs w:val="20"/>
          <w:bdr w:val="none" w:sz="0" w:space="0" w:color="auto" w:frame="1"/>
        </w:rPr>
        <w:t>new</w:t>
      </w:r>
      <w:r w:rsidRPr="00F91CF2">
        <w:rPr>
          <w:rFonts w:ascii="Arial" w:hAnsi="Arial" w:cs="Arial"/>
          <w:color w:val="000000"/>
          <w:sz w:val="20"/>
          <w:szCs w:val="20"/>
          <w:bdr w:val="none" w:sz="0" w:space="0" w:color="auto" w:frame="1"/>
        </w:rPr>
        <w:t> FileWriter(</w:t>
      </w:r>
      <w:r w:rsidRPr="00F91CF2">
        <w:rPr>
          <w:rStyle w:val="string"/>
          <w:rFonts w:ascii="Arial" w:eastAsiaTheme="majorEastAsia" w:hAnsi="Arial" w:cs="Arial"/>
          <w:color w:val="0000FF"/>
          <w:sz w:val="20"/>
          <w:szCs w:val="20"/>
          <w:bdr w:val="none" w:sz="0" w:space="0" w:color="auto" w:frame="1"/>
        </w:rPr>
        <w:t>"abc.txt"</w:t>
      </w:r>
      <w:r w:rsidRPr="00F91CF2">
        <w:rPr>
          <w:rFonts w:ascii="Arial" w:hAnsi="Arial" w:cs="Arial"/>
          <w:color w:val="000000"/>
          <w:sz w:val="20"/>
          <w:szCs w:val="20"/>
          <w:bdr w:val="none" w:sz="0" w:space="0" w:color="auto" w:frame="1"/>
        </w:rPr>
        <w:t>);  </w:t>
      </w:r>
    </w:p>
    <w:p w:rsidR="00E06785" w:rsidRPr="00F91CF2" w:rsidRDefault="00E06785" w:rsidP="00AE07BE">
      <w:pPr>
        <w:numPr>
          <w:ilvl w:val="0"/>
          <w:numId w:val="25"/>
        </w:numPr>
        <w:shd w:val="clear" w:color="auto" w:fill="FFFFFF"/>
        <w:ind w:left="0"/>
        <w:rPr>
          <w:rFonts w:ascii="Arial" w:hAnsi="Arial" w:cs="Arial"/>
          <w:color w:val="000000"/>
          <w:sz w:val="20"/>
          <w:szCs w:val="20"/>
        </w:rPr>
      </w:pPr>
      <w:r w:rsidRPr="00F91CF2">
        <w:rPr>
          <w:rFonts w:ascii="Arial" w:hAnsi="Arial" w:cs="Arial"/>
          <w:color w:val="000000"/>
          <w:sz w:val="20"/>
          <w:szCs w:val="20"/>
          <w:bdr w:val="none" w:sz="0" w:space="0" w:color="auto" w:frame="1"/>
        </w:rPr>
        <w:t>   fw.write(</w:t>
      </w:r>
      <w:r w:rsidRPr="00F91CF2">
        <w:rPr>
          <w:rStyle w:val="string"/>
          <w:rFonts w:ascii="Arial" w:eastAsiaTheme="majorEastAsia" w:hAnsi="Arial" w:cs="Arial"/>
          <w:color w:val="0000FF"/>
          <w:sz w:val="20"/>
          <w:szCs w:val="20"/>
          <w:bdr w:val="none" w:sz="0" w:space="0" w:color="auto" w:frame="1"/>
        </w:rPr>
        <w:t>"my name is sachin"</w:t>
      </w:r>
      <w:r w:rsidRPr="00F91CF2">
        <w:rPr>
          <w:rFonts w:ascii="Arial" w:hAnsi="Arial" w:cs="Arial"/>
          <w:color w:val="000000"/>
          <w:sz w:val="20"/>
          <w:szCs w:val="20"/>
          <w:bdr w:val="none" w:sz="0" w:space="0" w:color="auto" w:frame="1"/>
        </w:rPr>
        <w:t>);  </w:t>
      </w:r>
    </w:p>
    <w:p w:rsidR="00E06785" w:rsidRPr="00F91CF2" w:rsidRDefault="00E06785" w:rsidP="00AE07BE">
      <w:pPr>
        <w:numPr>
          <w:ilvl w:val="0"/>
          <w:numId w:val="25"/>
        </w:numPr>
        <w:shd w:val="clear" w:color="auto" w:fill="FFFFFF"/>
        <w:ind w:left="0"/>
        <w:rPr>
          <w:rFonts w:ascii="Arial" w:hAnsi="Arial" w:cs="Arial"/>
          <w:color w:val="000000"/>
          <w:sz w:val="20"/>
          <w:szCs w:val="20"/>
        </w:rPr>
      </w:pPr>
      <w:r w:rsidRPr="00F91CF2">
        <w:rPr>
          <w:rFonts w:ascii="Arial" w:hAnsi="Arial" w:cs="Arial"/>
          <w:color w:val="000000"/>
          <w:sz w:val="20"/>
          <w:szCs w:val="20"/>
          <w:bdr w:val="none" w:sz="0" w:space="0" w:color="auto" w:frame="1"/>
        </w:rPr>
        <w:t>   fw.close();  </w:t>
      </w:r>
    </w:p>
    <w:p w:rsidR="00E06785" w:rsidRPr="00F91CF2" w:rsidRDefault="00E06785" w:rsidP="00AE07BE">
      <w:pPr>
        <w:numPr>
          <w:ilvl w:val="0"/>
          <w:numId w:val="25"/>
        </w:numPr>
        <w:shd w:val="clear" w:color="auto" w:fill="FFFFFF"/>
        <w:ind w:left="0"/>
        <w:rPr>
          <w:rFonts w:ascii="Arial" w:hAnsi="Arial" w:cs="Arial"/>
          <w:color w:val="000000"/>
          <w:sz w:val="20"/>
          <w:szCs w:val="20"/>
        </w:rPr>
      </w:pPr>
      <w:r w:rsidRPr="00F91CF2">
        <w:rPr>
          <w:rFonts w:ascii="Arial" w:hAnsi="Arial" w:cs="Arial"/>
          <w:color w:val="000000"/>
          <w:sz w:val="20"/>
          <w:szCs w:val="20"/>
          <w:bdr w:val="none" w:sz="0" w:space="0" w:color="auto" w:frame="1"/>
        </w:rPr>
        <w:t>  }</w:t>
      </w:r>
      <w:r w:rsidRPr="00F91CF2">
        <w:rPr>
          <w:rStyle w:val="keyword"/>
          <w:rFonts w:ascii="Arial" w:eastAsiaTheme="majorEastAsia" w:hAnsi="Arial" w:cs="Arial"/>
          <w:color w:val="006699"/>
          <w:sz w:val="20"/>
          <w:szCs w:val="20"/>
          <w:bdr w:val="none" w:sz="0" w:space="0" w:color="auto" w:frame="1"/>
        </w:rPr>
        <w:t>catch</w:t>
      </w:r>
      <w:r w:rsidRPr="00F91CF2">
        <w:rPr>
          <w:rFonts w:ascii="Arial" w:hAnsi="Arial" w:cs="Arial"/>
          <w:color w:val="000000"/>
          <w:sz w:val="20"/>
          <w:szCs w:val="20"/>
          <w:bdr w:val="none" w:sz="0" w:space="0" w:color="auto" w:frame="1"/>
        </w:rPr>
        <w:t>(Exception e){System.out.println(e);}  </w:t>
      </w:r>
    </w:p>
    <w:p w:rsidR="00E06785" w:rsidRPr="00F91CF2" w:rsidRDefault="00E06785" w:rsidP="00AE07BE">
      <w:pPr>
        <w:numPr>
          <w:ilvl w:val="0"/>
          <w:numId w:val="25"/>
        </w:numPr>
        <w:shd w:val="clear" w:color="auto" w:fill="FFFFFF"/>
        <w:ind w:left="0"/>
        <w:rPr>
          <w:rFonts w:ascii="Arial" w:hAnsi="Arial" w:cs="Arial"/>
          <w:color w:val="000000"/>
          <w:sz w:val="20"/>
          <w:szCs w:val="20"/>
        </w:rPr>
      </w:pPr>
      <w:r w:rsidRPr="00F91CF2">
        <w:rPr>
          <w:rFonts w:ascii="Arial" w:hAnsi="Arial" w:cs="Arial"/>
          <w:color w:val="000000"/>
          <w:sz w:val="20"/>
          <w:szCs w:val="20"/>
          <w:bdr w:val="none" w:sz="0" w:space="0" w:color="auto" w:frame="1"/>
        </w:rPr>
        <w:t>  System.out.println(</w:t>
      </w:r>
      <w:r w:rsidRPr="00F91CF2">
        <w:rPr>
          <w:rStyle w:val="string"/>
          <w:rFonts w:ascii="Arial" w:eastAsiaTheme="majorEastAsia" w:hAnsi="Arial" w:cs="Arial"/>
          <w:color w:val="0000FF"/>
          <w:sz w:val="20"/>
          <w:szCs w:val="20"/>
          <w:bdr w:val="none" w:sz="0" w:space="0" w:color="auto" w:frame="1"/>
        </w:rPr>
        <w:t>"success"</w:t>
      </w:r>
      <w:r w:rsidRPr="00F91CF2">
        <w:rPr>
          <w:rFonts w:ascii="Arial" w:hAnsi="Arial" w:cs="Arial"/>
          <w:color w:val="000000"/>
          <w:sz w:val="20"/>
          <w:szCs w:val="20"/>
          <w:bdr w:val="none" w:sz="0" w:space="0" w:color="auto" w:frame="1"/>
        </w:rPr>
        <w:t>);  </w:t>
      </w:r>
    </w:p>
    <w:p w:rsidR="00E06785" w:rsidRPr="00F91CF2" w:rsidRDefault="00E06785" w:rsidP="00AE07BE">
      <w:pPr>
        <w:numPr>
          <w:ilvl w:val="0"/>
          <w:numId w:val="25"/>
        </w:numPr>
        <w:shd w:val="clear" w:color="auto" w:fill="FFFFFF"/>
        <w:ind w:left="0"/>
        <w:rPr>
          <w:rFonts w:ascii="Arial" w:hAnsi="Arial" w:cs="Arial"/>
          <w:color w:val="000000"/>
          <w:sz w:val="20"/>
          <w:szCs w:val="20"/>
        </w:rPr>
      </w:pPr>
      <w:r w:rsidRPr="00F91CF2">
        <w:rPr>
          <w:rFonts w:ascii="Arial" w:hAnsi="Arial" w:cs="Arial"/>
          <w:color w:val="000000"/>
          <w:sz w:val="20"/>
          <w:szCs w:val="20"/>
          <w:bdr w:val="none" w:sz="0" w:space="0" w:color="auto" w:frame="1"/>
        </w:rPr>
        <w:t> }  </w:t>
      </w:r>
    </w:p>
    <w:p w:rsidR="00E06785" w:rsidRPr="00F91CF2" w:rsidRDefault="00E06785" w:rsidP="00AE07BE">
      <w:pPr>
        <w:numPr>
          <w:ilvl w:val="0"/>
          <w:numId w:val="25"/>
        </w:numPr>
        <w:shd w:val="clear" w:color="auto" w:fill="FFFFFF"/>
        <w:ind w:left="0"/>
        <w:rPr>
          <w:rFonts w:ascii="Arial" w:hAnsi="Arial" w:cs="Arial"/>
          <w:color w:val="000000"/>
          <w:sz w:val="20"/>
          <w:szCs w:val="20"/>
        </w:rPr>
      </w:pPr>
      <w:r w:rsidRPr="00F91CF2">
        <w:rPr>
          <w:rFonts w:ascii="Arial" w:hAnsi="Arial" w:cs="Arial"/>
          <w:color w:val="000000"/>
          <w:sz w:val="20"/>
          <w:szCs w:val="20"/>
          <w:bdr w:val="none" w:sz="0" w:space="0" w:color="auto" w:frame="1"/>
        </w:rPr>
        <w:t>}  </w:t>
      </w:r>
    </w:p>
    <w:p w:rsidR="00E06785" w:rsidRPr="00F91CF2" w:rsidRDefault="00E06785" w:rsidP="00E06785">
      <w:pPr>
        <w:pStyle w:val="NormalWeb"/>
        <w:shd w:val="clear" w:color="auto" w:fill="FFFFFF"/>
        <w:spacing w:line="345" w:lineRule="atLeast"/>
        <w:rPr>
          <w:rFonts w:ascii="Arial" w:hAnsi="Arial" w:cs="Arial"/>
          <w:color w:val="000000"/>
          <w:sz w:val="20"/>
          <w:szCs w:val="20"/>
        </w:rPr>
      </w:pPr>
      <w:r w:rsidRPr="00F91CF2">
        <w:rPr>
          <w:rFonts w:ascii="Arial" w:hAnsi="Arial" w:cs="Arial"/>
          <w:color w:val="000000"/>
          <w:sz w:val="20"/>
          <w:szCs w:val="20"/>
        </w:rPr>
        <w:t>Output:</w:t>
      </w:r>
    </w:p>
    <w:p w:rsidR="00E06785" w:rsidRPr="00F91CF2" w:rsidRDefault="00E06785" w:rsidP="00E06785">
      <w:pPr>
        <w:pStyle w:val="HTMLPreformatted"/>
        <w:shd w:val="clear" w:color="auto" w:fill="F9FBF9"/>
        <w:spacing w:line="345" w:lineRule="atLeast"/>
        <w:rPr>
          <w:rFonts w:ascii="Arial" w:hAnsi="Arial" w:cs="Arial"/>
          <w:color w:val="000000"/>
        </w:rPr>
      </w:pPr>
      <w:r w:rsidRPr="00F91CF2">
        <w:rPr>
          <w:rFonts w:ascii="Arial" w:hAnsi="Arial" w:cs="Arial"/>
          <w:color w:val="000000"/>
        </w:rPr>
        <w:lastRenderedPageBreak/>
        <w:t>success...</w:t>
      </w:r>
    </w:p>
    <w:p w:rsidR="00E06785" w:rsidRPr="00F91CF2" w:rsidRDefault="00FC1657" w:rsidP="00E06785">
      <w:pPr>
        <w:rPr>
          <w:rFonts w:ascii="Arial" w:hAnsi="Arial" w:cs="Arial"/>
        </w:rPr>
      </w:pPr>
      <w:r>
        <w:rPr>
          <w:rFonts w:ascii="Arial" w:hAnsi="Arial" w:cs="Arial"/>
        </w:rPr>
        <w:pict>
          <v:rect id="_x0000_i1032" style="width:0;height:.75pt" o:hralign="center" o:hrstd="t" o:hrnoshade="t" o:hr="t" fillcolor="#d4d4d4" stroked="f"/>
        </w:pict>
      </w:r>
    </w:p>
    <w:p w:rsidR="00E06785" w:rsidRPr="00F91CF2" w:rsidRDefault="00E06785" w:rsidP="00E06785">
      <w:pPr>
        <w:pStyle w:val="Heading2"/>
        <w:shd w:val="clear" w:color="auto" w:fill="FFFFFF"/>
        <w:spacing w:line="345" w:lineRule="atLeast"/>
        <w:rPr>
          <w:rFonts w:ascii="Arial" w:hAnsi="Arial" w:cs="Arial"/>
          <w:b w:val="0"/>
          <w:bCs w:val="0"/>
          <w:color w:val="610B38"/>
          <w:sz w:val="38"/>
          <w:szCs w:val="38"/>
        </w:rPr>
      </w:pPr>
      <w:r w:rsidRPr="00F91CF2">
        <w:rPr>
          <w:rFonts w:ascii="Arial" w:hAnsi="Arial" w:cs="Arial"/>
          <w:b w:val="0"/>
          <w:bCs w:val="0"/>
          <w:color w:val="610B38"/>
          <w:sz w:val="38"/>
          <w:szCs w:val="38"/>
        </w:rPr>
        <w:t>Java FileReader class</w:t>
      </w:r>
    </w:p>
    <w:p w:rsidR="00E06785" w:rsidRPr="00F91CF2" w:rsidRDefault="00E06785" w:rsidP="00E06785">
      <w:pPr>
        <w:pStyle w:val="NormalWeb"/>
        <w:shd w:val="clear" w:color="auto" w:fill="FFFFFF"/>
        <w:spacing w:line="345" w:lineRule="atLeast"/>
        <w:rPr>
          <w:rFonts w:ascii="Arial" w:hAnsi="Arial" w:cs="Arial"/>
          <w:color w:val="000000"/>
          <w:sz w:val="20"/>
          <w:szCs w:val="20"/>
        </w:rPr>
      </w:pPr>
      <w:r w:rsidRPr="00F91CF2">
        <w:rPr>
          <w:rFonts w:ascii="Arial" w:hAnsi="Arial" w:cs="Arial"/>
          <w:color w:val="000000"/>
          <w:sz w:val="20"/>
          <w:szCs w:val="20"/>
        </w:rPr>
        <w:t>Java FileReader class is used to read data from the file. It returns data in byte format like FileInputStream class.</w:t>
      </w:r>
    </w:p>
    <w:p w:rsidR="00E06785" w:rsidRPr="00F91CF2" w:rsidRDefault="00E06785" w:rsidP="00E06785">
      <w:pPr>
        <w:pStyle w:val="Heading3"/>
        <w:shd w:val="clear" w:color="auto" w:fill="FFFFFF"/>
        <w:spacing w:line="345" w:lineRule="atLeast"/>
        <w:rPr>
          <w:rFonts w:ascii="Arial" w:hAnsi="Arial" w:cs="Arial"/>
          <w:b w:val="0"/>
          <w:bCs w:val="0"/>
          <w:color w:val="610B4B"/>
          <w:sz w:val="32"/>
          <w:szCs w:val="32"/>
        </w:rPr>
      </w:pPr>
      <w:r w:rsidRPr="00F91CF2">
        <w:rPr>
          <w:rFonts w:ascii="Arial" w:hAnsi="Arial" w:cs="Arial"/>
          <w:b w:val="0"/>
          <w:bCs w:val="0"/>
          <w:color w:val="610B4B"/>
          <w:sz w:val="32"/>
          <w:szCs w:val="32"/>
        </w:rPr>
        <w:t>Constructors of FileWriter class</w:t>
      </w:r>
    </w:p>
    <w:tbl>
      <w:tblPr>
        <w:tblW w:w="12795" w:type="dxa"/>
        <w:tblBorders>
          <w:top w:val="single" w:sz="6" w:space="0" w:color="FFC0CB"/>
          <w:left w:val="single" w:sz="6" w:space="0" w:color="FFC0CB"/>
          <w:bottom w:val="single" w:sz="6" w:space="0" w:color="FFC0CB"/>
          <w:right w:val="single" w:sz="6" w:space="0" w:color="FFC0CB"/>
        </w:tblBorders>
        <w:shd w:val="clear" w:color="auto" w:fill="FFFFFF"/>
        <w:tblCellMar>
          <w:top w:w="15" w:type="dxa"/>
          <w:left w:w="15" w:type="dxa"/>
          <w:bottom w:w="15" w:type="dxa"/>
          <w:right w:w="15" w:type="dxa"/>
        </w:tblCellMar>
        <w:tblLook w:val="04A0" w:firstRow="1" w:lastRow="0" w:firstColumn="1" w:lastColumn="0" w:noHBand="0" w:noVBand="1"/>
      </w:tblPr>
      <w:tblGrid>
        <w:gridCol w:w="6511"/>
        <w:gridCol w:w="6284"/>
      </w:tblGrid>
      <w:tr w:rsidR="00E06785" w:rsidRPr="00F91CF2" w:rsidTr="008523CC">
        <w:tc>
          <w:tcPr>
            <w:tcW w:w="0" w:type="auto"/>
            <w:shd w:val="clear" w:color="auto" w:fill="F6FFE1"/>
            <w:tcMar>
              <w:top w:w="75" w:type="dxa"/>
              <w:left w:w="75" w:type="dxa"/>
              <w:bottom w:w="75" w:type="dxa"/>
              <w:right w:w="75" w:type="dxa"/>
            </w:tcMar>
            <w:hideMark/>
          </w:tcPr>
          <w:p w:rsidR="00E06785" w:rsidRPr="00F91CF2" w:rsidRDefault="00E06785" w:rsidP="008523CC">
            <w:pPr>
              <w:spacing w:line="345" w:lineRule="atLeast"/>
              <w:rPr>
                <w:rFonts w:ascii="Arial" w:hAnsi="Arial" w:cs="Arial"/>
                <w:b/>
                <w:bCs/>
                <w:color w:val="000000"/>
                <w:sz w:val="26"/>
                <w:szCs w:val="26"/>
              </w:rPr>
            </w:pPr>
            <w:r w:rsidRPr="00F91CF2">
              <w:rPr>
                <w:rFonts w:ascii="Arial" w:hAnsi="Arial" w:cs="Arial"/>
                <w:b/>
                <w:bCs/>
                <w:color w:val="000000"/>
                <w:sz w:val="26"/>
                <w:szCs w:val="26"/>
              </w:rPr>
              <w:t>Constructor</w:t>
            </w:r>
          </w:p>
        </w:tc>
        <w:tc>
          <w:tcPr>
            <w:tcW w:w="0" w:type="auto"/>
            <w:shd w:val="clear" w:color="auto" w:fill="F6FFE1"/>
            <w:tcMar>
              <w:top w:w="75" w:type="dxa"/>
              <w:left w:w="75" w:type="dxa"/>
              <w:bottom w:w="75" w:type="dxa"/>
              <w:right w:w="75" w:type="dxa"/>
            </w:tcMar>
            <w:hideMark/>
          </w:tcPr>
          <w:p w:rsidR="00E06785" w:rsidRPr="00F91CF2" w:rsidRDefault="00E06785" w:rsidP="008523CC">
            <w:pPr>
              <w:spacing w:line="345" w:lineRule="atLeast"/>
              <w:rPr>
                <w:rFonts w:ascii="Arial" w:hAnsi="Arial" w:cs="Arial"/>
                <w:b/>
                <w:bCs/>
                <w:color w:val="000000"/>
                <w:sz w:val="26"/>
                <w:szCs w:val="26"/>
              </w:rPr>
            </w:pPr>
            <w:r w:rsidRPr="00F91CF2">
              <w:rPr>
                <w:rFonts w:ascii="Arial" w:hAnsi="Arial" w:cs="Arial"/>
                <w:b/>
                <w:bCs/>
                <w:color w:val="000000"/>
                <w:sz w:val="26"/>
                <w:szCs w:val="26"/>
              </w:rPr>
              <w:t>Description</w:t>
            </w:r>
          </w:p>
        </w:tc>
      </w:tr>
    </w:tbl>
    <w:p w:rsidR="00E06785" w:rsidRPr="00F91CF2" w:rsidRDefault="00E06785" w:rsidP="00AE07BE">
      <w:pPr>
        <w:numPr>
          <w:ilvl w:val="0"/>
          <w:numId w:val="26"/>
        </w:numPr>
        <w:shd w:val="clear" w:color="auto" w:fill="FFFFFF"/>
        <w:ind w:left="0"/>
        <w:rPr>
          <w:rFonts w:ascii="Arial" w:hAnsi="Arial" w:cs="Arial"/>
          <w:color w:val="000000"/>
          <w:sz w:val="20"/>
          <w:szCs w:val="20"/>
        </w:rPr>
      </w:pPr>
      <w:r w:rsidRPr="00F91CF2">
        <w:rPr>
          <w:rStyle w:val="keyword"/>
          <w:rFonts w:ascii="Arial" w:eastAsiaTheme="majorEastAsia" w:hAnsi="Arial" w:cs="Arial"/>
          <w:color w:val="006699"/>
          <w:sz w:val="20"/>
          <w:szCs w:val="20"/>
          <w:bdr w:val="none" w:sz="0" w:space="0" w:color="auto" w:frame="1"/>
        </w:rPr>
        <w:t>import</w:t>
      </w:r>
      <w:r w:rsidRPr="00F91CF2">
        <w:rPr>
          <w:rFonts w:ascii="Arial" w:hAnsi="Arial" w:cs="Arial"/>
          <w:color w:val="000000"/>
          <w:sz w:val="20"/>
          <w:szCs w:val="20"/>
          <w:bdr w:val="none" w:sz="0" w:space="0" w:color="auto" w:frame="1"/>
        </w:rPr>
        <w:t> java.io.*;  </w:t>
      </w:r>
    </w:p>
    <w:p w:rsidR="00E06785" w:rsidRPr="00F91CF2" w:rsidRDefault="00E06785" w:rsidP="00AE07BE">
      <w:pPr>
        <w:numPr>
          <w:ilvl w:val="0"/>
          <w:numId w:val="26"/>
        </w:numPr>
        <w:shd w:val="clear" w:color="auto" w:fill="FFFFFF"/>
        <w:ind w:left="0"/>
        <w:rPr>
          <w:rFonts w:ascii="Arial" w:hAnsi="Arial" w:cs="Arial"/>
          <w:color w:val="000000"/>
          <w:sz w:val="20"/>
          <w:szCs w:val="20"/>
        </w:rPr>
      </w:pPr>
      <w:r w:rsidRPr="00F91CF2">
        <w:rPr>
          <w:rStyle w:val="keyword"/>
          <w:rFonts w:ascii="Arial" w:eastAsiaTheme="majorEastAsia" w:hAnsi="Arial" w:cs="Arial"/>
          <w:color w:val="006699"/>
          <w:sz w:val="20"/>
          <w:szCs w:val="20"/>
          <w:bdr w:val="none" w:sz="0" w:space="0" w:color="auto" w:frame="1"/>
        </w:rPr>
        <w:t>class</w:t>
      </w:r>
      <w:r w:rsidRPr="00F91CF2">
        <w:rPr>
          <w:rFonts w:ascii="Arial" w:hAnsi="Arial" w:cs="Arial"/>
          <w:color w:val="000000"/>
          <w:sz w:val="20"/>
          <w:szCs w:val="20"/>
          <w:bdr w:val="none" w:sz="0" w:space="0" w:color="auto" w:frame="1"/>
        </w:rPr>
        <w:t> Simple{  </w:t>
      </w:r>
    </w:p>
    <w:p w:rsidR="00E06785" w:rsidRPr="00F91CF2" w:rsidRDefault="00E06785" w:rsidP="00AE07BE">
      <w:pPr>
        <w:numPr>
          <w:ilvl w:val="0"/>
          <w:numId w:val="26"/>
        </w:numPr>
        <w:shd w:val="clear" w:color="auto" w:fill="FFFFFF"/>
        <w:ind w:left="0"/>
        <w:rPr>
          <w:rFonts w:ascii="Arial" w:hAnsi="Arial" w:cs="Arial"/>
          <w:color w:val="000000"/>
          <w:sz w:val="20"/>
          <w:szCs w:val="20"/>
        </w:rPr>
      </w:pPr>
      <w:r w:rsidRPr="00F91CF2">
        <w:rPr>
          <w:rFonts w:ascii="Arial" w:hAnsi="Arial" w:cs="Arial"/>
          <w:color w:val="000000"/>
          <w:sz w:val="20"/>
          <w:szCs w:val="20"/>
          <w:bdr w:val="none" w:sz="0" w:space="0" w:color="auto" w:frame="1"/>
        </w:rPr>
        <w:t> </w:t>
      </w:r>
      <w:r w:rsidRPr="00F91CF2">
        <w:rPr>
          <w:rStyle w:val="keyword"/>
          <w:rFonts w:ascii="Arial" w:eastAsiaTheme="majorEastAsia" w:hAnsi="Arial" w:cs="Arial"/>
          <w:color w:val="006699"/>
          <w:sz w:val="20"/>
          <w:szCs w:val="20"/>
          <w:bdr w:val="none" w:sz="0" w:space="0" w:color="auto" w:frame="1"/>
        </w:rPr>
        <w:t>public</w:t>
      </w:r>
      <w:r w:rsidRPr="00F91CF2">
        <w:rPr>
          <w:rFonts w:ascii="Arial" w:hAnsi="Arial" w:cs="Arial"/>
          <w:color w:val="000000"/>
          <w:sz w:val="20"/>
          <w:szCs w:val="20"/>
          <w:bdr w:val="none" w:sz="0" w:space="0" w:color="auto" w:frame="1"/>
        </w:rPr>
        <w:t> </w:t>
      </w:r>
      <w:r w:rsidRPr="00F91CF2">
        <w:rPr>
          <w:rStyle w:val="keyword"/>
          <w:rFonts w:ascii="Arial" w:eastAsiaTheme="majorEastAsia" w:hAnsi="Arial" w:cs="Arial"/>
          <w:color w:val="006699"/>
          <w:sz w:val="20"/>
          <w:szCs w:val="20"/>
          <w:bdr w:val="none" w:sz="0" w:space="0" w:color="auto" w:frame="1"/>
        </w:rPr>
        <w:t>static</w:t>
      </w:r>
      <w:r w:rsidRPr="00F91CF2">
        <w:rPr>
          <w:rFonts w:ascii="Arial" w:hAnsi="Arial" w:cs="Arial"/>
          <w:color w:val="000000"/>
          <w:sz w:val="20"/>
          <w:szCs w:val="20"/>
          <w:bdr w:val="none" w:sz="0" w:space="0" w:color="auto" w:frame="1"/>
        </w:rPr>
        <w:t> </w:t>
      </w:r>
      <w:r w:rsidRPr="00F91CF2">
        <w:rPr>
          <w:rStyle w:val="keyword"/>
          <w:rFonts w:ascii="Arial" w:eastAsiaTheme="majorEastAsia" w:hAnsi="Arial" w:cs="Arial"/>
          <w:color w:val="006699"/>
          <w:sz w:val="20"/>
          <w:szCs w:val="20"/>
          <w:bdr w:val="none" w:sz="0" w:space="0" w:color="auto" w:frame="1"/>
        </w:rPr>
        <w:t>void</w:t>
      </w:r>
      <w:r w:rsidRPr="00F91CF2">
        <w:rPr>
          <w:rFonts w:ascii="Arial" w:hAnsi="Arial" w:cs="Arial"/>
          <w:color w:val="000000"/>
          <w:sz w:val="20"/>
          <w:szCs w:val="20"/>
          <w:bdr w:val="none" w:sz="0" w:space="0" w:color="auto" w:frame="1"/>
        </w:rPr>
        <w:t> main(String args[])</w:t>
      </w:r>
      <w:r w:rsidRPr="00F91CF2">
        <w:rPr>
          <w:rStyle w:val="keyword"/>
          <w:rFonts w:ascii="Arial" w:eastAsiaTheme="majorEastAsia" w:hAnsi="Arial" w:cs="Arial"/>
          <w:color w:val="006699"/>
          <w:sz w:val="20"/>
          <w:szCs w:val="20"/>
          <w:bdr w:val="none" w:sz="0" w:space="0" w:color="auto" w:frame="1"/>
        </w:rPr>
        <w:t>throws</w:t>
      </w:r>
      <w:r w:rsidRPr="00F91CF2">
        <w:rPr>
          <w:rFonts w:ascii="Arial" w:hAnsi="Arial" w:cs="Arial"/>
          <w:color w:val="000000"/>
          <w:sz w:val="20"/>
          <w:szCs w:val="20"/>
          <w:bdr w:val="none" w:sz="0" w:space="0" w:color="auto" w:frame="1"/>
        </w:rPr>
        <w:t> Exception{  </w:t>
      </w:r>
    </w:p>
    <w:p w:rsidR="00E06785" w:rsidRPr="00F91CF2" w:rsidRDefault="00E06785" w:rsidP="00AE07BE">
      <w:pPr>
        <w:numPr>
          <w:ilvl w:val="0"/>
          <w:numId w:val="26"/>
        </w:numPr>
        <w:shd w:val="clear" w:color="auto" w:fill="FFFFFF"/>
        <w:ind w:left="0"/>
        <w:rPr>
          <w:rFonts w:ascii="Arial" w:hAnsi="Arial" w:cs="Arial"/>
          <w:color w:val="000000"/>
          <w:sz w:val="20"/>
          <w:szCs w:val="20"/>
        </w:rPr>
      </w:pPr>
      <w:r w:rsidRPr="00F91CF2">
        <w:rPr>
          <w:rFonts w:ascii="Arial" w:hAnsi="Arial" w:cs="Arial"/>
          <w:color w:val="000000"/>
          <w:sz w:val="20"/>
          <w:szCs w:val="20"/>
          <w:bdr w:val="none" w:sz="0" w:space="0" w:color="auto" w:frame="1"/>
        </w:rPr>
        <w:t>  FileReader fr=</w:t>
      </w:r>
      <w:r w:rsidRPr="00F91CF2">
        <w:rPr>
          <w:rStyle w:val="keyword"/>
          <w:rFonts w:ascii="Arial" w:eastAsiaTheme="majorEastAsia" w:hAnsi="Arial" w:cs="Arial"/>
          <w:color w:val="006699"/>
          <w:sz w:val="20"/>
          <w:szCs w:val="20"/>
          <w:bdr w:val="none" w:sz="0" w:space="0" w:color="auto" w:frame="1"/>
        </w:rPr>
        <w:t>new</w:t>
      </w:r>
      <w:r w:rsidRPr="00F91CF2">
        <w:rPr>
          <w:rFonts w:ascii="Arial" w:hAnsi="Arial" w:cs="Arial"/>
          <w:color w:val="000000"/>
          <w:sz w:val="20"/>
          <w:szCs w:val="20"/>
          <w:bdr w:val="none" w:sz="0" w:space="0" w:color="auto" w:frame="1"/>
        </w:rPr>
        <w:t> FileReader(</w:t>
      </w:r>
      <w:r w:rsidRPr="00F91CF2">
        <w:rPr>
          <w:rStyle w:val="string"/>
          <w:rFonts w:ascii="Arial" w:eastAsiaTheme="majorEastAsia" w:hAnsi="Arial" w:cs="Arial"/>
          <w:color w:val="0000FF"/>
          <w:sz w:val="20"/>
          <w:szCs w:val="20"/>
          <w:bdr w:val="none" w:sz="0" w:space="0" w:color="auto" w:frame="1"/>
        </w:rPr>
        <w:t>"abc.txt"</w:t>
      </w:r>
      <w:r w:rsidRPr="00F91CF2">
        <w:rPr>
          <w:rFonts w:ascii="Arial" w:hAnsi="Arial" w:cs="Arial"/>
          <w:color w:val="000000"/>
          <w:sz w:val="20"/>
          <w:szCs w:val="20"/>
          <w:bdr w:val="none" w:sz="0" w:space="0" w:color="auto" w:frame="1"/>
        </w:rPr>
        <w:t>);  </w:t>
      </w:r>
    </w:p>
    <w:p w:rsidR="00E06785" w:rsidRPr="00F91CF2" w:rsidRDefault="00E06785" w:rsidP="00AE07BE">
      <w:pPr>
        <w:numPr>
          <w:ilvl w:val="0"/>
          <w:numId w:val="26"/>
        </w:numPr>
        <w:shd w:val="clear" w:color="auto" w:fill="FFFFFF"/>
        <w:ind w:left="0"/>
        <w:rPr>
          <w:rFonts w:ascii="Arial" w:hAnsi="Arial" w:cs="Arial"/>
          <w:color w:val="000000"/>
          <w:sz w:val="20"/>
          <w:szCs w:val="20"/>
        </w:rPr>
      </w:pPr>
      <w:r w:rsidRPr="00F91CF2">
        <w:rPr>
          <w:rFonts w:ascii="Arial" w:hAnsi="Arial" w:cs="Arial"/>
          <w:color w:val="000000"/>
          <w:sz w:val="20"/>
          <w:szCs w:val="20"/>
          <w:bdr w:val="none" w:sz="0" w:space="0" w:color="auto" w:frame="1"/>
        </w:rPr>
        <w:t>  </w:t>
      </w:r>
      <w:r w:rsidRPr="00F91CF2">
        <w:rPr>
          <w:rStyle w:val="keyword"/>
          <w:rFonts w:ascii="Arial" w:eastAsiaTheme="majorEastAsia" w:hAnsi="Arial" w:cs="Arial"/>
          <w:color w:val="006699"/>
          <w:sz w:val="20"/>
          <w:szCs w:val="20"/>
          <w:bdr w:val="none" w:sz="0" w:space="0" w:color="auto" w:frame="1"/>
        </w:rPr>
        <w:t>int</w:t>
      </w:r>
      <w:r w:rsidRPr="00F91CF2">
        <w:rPr>
          <w:rFonts w:ascii="Arial" w:hAnsi="Arial" w:cs="Arial"/>
          <w:color w:val="000000"/>
          <w:sz w:val="20"/>
          <w:szCs w:val="20"/>
          <w:bdr w:val="none" w:sz="0" w:space="0" w:color="auto" w:frame="1"/>
        </w:rPr>
        <w:t> i=fr.read();  </w:t>
      </w:r>
    </w:p>
    <w:p w:rsidR="00E06785" w:rsidRPr="00F91CF2" w:rsidRDefault="00E06785" w:rsidP="00AE07BE">
      <w:pPr>
        <w:numPr>
          <w:ilvl w:val="0"/>
          <w:numId w:val="26"/>
        </w:numPr>
        <w:shd w:val="clear" w:color="auto" w:fill="FFFFFF"/>
        <w:ind w:left="0"/>
        <w:rPr>
          <w:rFonts w:ascii="Arial" w:hAnsi="Arial" w:cs="Arial"/>
          <w:color w:val="000000"/>
          <w:sz w:val="20"/>
          <w:szCs w:val="20"/>
        </w:rPr>
      </w:pPr>
      <w:r w:rsidRPr="00F91CF2">
        <w:rPr>
          <w:rFonts w:ascii="Arial" w:hAnsi="Arial" w:cs="Arial"/>
          <w:color w:val="000000"/>
          <w:sz w:val="20"/>
          <w:szCs w:val="20"/>
          <w:bdr w:val="none" w:sz="0" w:space="0" w:color="auto" w:frame="1"/>
        </w:rPr>
        <w:t>  </w:t>
      </w:r>
      <w:r w:rsidRPr="00F91CF2">
        <w:rPr>
          <w:rStyle w:val="keyword"/>
          <w:rFonts w:ascii="Arial" w:eastAsiaTheme="majorEastAsia" w:hAnsi="Arial" w:cs="Arial"/>
          <w:color w:val="006699"/>
          <w:sz w:val="20"/>
          <w:szCs w:val="20"/>
          <w:bdr w:val="none" w:sz="0" w:space="0" w:color="auto" w:frame="1"/>
        </w:rPr>
        <w:t>while</w:t>
      </w:r>
      <w:r w:rsidRPr="00F91CF2">
        <w:rPr>
          <w:rFonts w:ascii="Arial" w:hAnsi="Arial" w:cs="Arial"/>
          <w:color w:val="000000"/>
          <w:sz w:val="20"/>
          <w:szCs w:val="20"/>
          <w:bdr w:val="none" w:sz="0" w:space="0" w:color="auto" w:frame="1"/>
        </w:rPr>
        <w:t>((i=fr.read())!=-</w:t>
      </w:r>
      <w:r w:rsidRPr="00F91CF2">
        <w:rPr>
          <w:rStyle w:val="number"/>
          <w:rFonts w:ascii="Arial" w:hAnsi="Arial" w:cs="Arial"/>
          <w:color w:val="C00000"/>
          <w:bdr w:val="none" w:sz="0" w:space="0" w:color="auto" w:frame="1"/>
        </w:rPr>
        <w:t>1</w:t>
      </w:r>
      <w:r w:rsidRPr="00F91CF2">
        <w:rPr>
          <w:rFonts w:ascii="Arial" w:hAnsi="Arial" w:cs="Arial"/>
          <w:color w:val="000000"/>
          <w:sz w:val="20"/>
          <w:szCs w:val="20"/>
          <w:bdr w:val="none" w:sz="0" w:space="0" w:color="auto" w:frame="1"/>
        </w:rPr>
        <w:t>)  </w:t>
      </w:r>
    </w:p>
    <w:p w:rsidR="00E06785" w:rsidRPr="00F91CF2" w:rsidRDefault="00E06785" w:rsidP="00AE07BE">
      <w:pPr>
        <w:numPr>
          <w:ilvl w:val="0"/>
          <w:numId w:val="26"/>
        </w:numPr>
        <w:shd w:val="clear" w:color="auto" w:fill="FFFFFF"/>
        <w:ind w:left="0"/>
        <w:rPr>
          <w:rFonts w:ascii="Arial" w:hAnsi="Arial" w:cs="Arial"/>
          <w:color w:val="000000"/>
          <w:sz w:val="20"/>
          <w:szCs w:val="20"/>
        </w:rPr>
      </w:pPr>
      <w:r w:rsidRPr="00F91CF2">
        <w:rPr>
          <w:rFonts w:ascii="Arial" w:hAnsi="Arial" w:cs="Arial"/>
          <w:color w:val="000000"/>
          <w:sz w:val="20"/>
          <w:szCs w:val="20"/>
          <w:bdr w:val="none" w:sz="0" w:space="0" w:color="auto" w:frame="1"/>
        </w:rPr>
        <w:t>  System.out.println((</w:t>
      </w:r>
      <w:r w:rsidRPr="00F91CF2">
        <w:rPr>
          <w:rStyle w:val="keyword"/>
          <w:rFonts w:ascii="Arial" w:eastAsiaTheme="majorEastAsia" w:hAnsi="Arial" w:cs="Arial"/>
          <w:color w:val="006699"/>
          <w:sz w:val="20"/>
          <w:szCs w:val="20"/>
          <w:bdr w:val="none" w:sz="0" w:space="0" w:color="auto" w:frame="1"/>
        </w:rPr>
        <w:t>char</w:t>
      </w:r>
      <w:r w:rsidRPr="00F91CF2">
        <w:rPr>
          <w:rFonts w:ascii="Arial" w:hAnsi="Arial" w:cs="Arial"/>
          <w:color w:val="000000"/>
          <w:sz w:val="20"/>
          <w:szCs w:val="20"/>
          <w:bdr w:val="none" w:sz="0" w:space="0" w:color="auto" w:frame="1"/>
        </w:rPr>
        <w:t>)i);  </w:t>
      </w:r>
    </w:p>
    <w:p w:rsidR="00E06785" w:rsidRPr="00F91CF2" w:rsidRDefault="00E06785" w:rsidP="00AE07BE">
      <w:pPr>
        <w:numPr>
          <w:ilvl w:val="0"/>
          <w:numId w:val="26"/>
        </w:numPr>
        <w:shd w:val="clear" w:color="auto" w:fill="FFFFFF"/>
        <w:ind w:left="0"/>
        <w:rPr>
          <w:rFonts w:ascii="Arial" w:hAnsi="Arial" w:cs="Arial"/>
          <w:color w:val="000000"/>
          <w:sz w:val="20"/>
          <w:szCs w:val="20"/>
        </w:rPr>
      </w:pPr>
      <w:r w:rsidRPr="00F91CF2">
        <w:rPr>
          <w:rFonts w:ascii="Arial" w:hAnsi="Arial" w:cs="Arial"/>
          <w:color w:val="000000"/>
          <w:sz w:val="20"/>
          <w:szCs w:val="20"/>
          <w:bdr w:val="none" w:sz="0" w:space="0" w:color="auto" w:frame="1"/>
        </w:rPr>
        <w:t>  i=fr.read()</w:t>
      </w:r>
    </w:p>
    <w:p w:rsidR="00E06785" w:rsidRPr="00F91CF2" w:rsidRDefault="00E06785" w:rsidP="00AE07BE">
      <w:pPr>
        <w:numPr>
          <w:ilvl w:val="0"/>
          <w:numId w:val="26"/>
        </w:numPr>
        <w:shd w:val="clear" w:color="auto" w:fill="FFFFFF"/>
        <w:ind w:left="0"/>
        <w:rPr>
          <w:rFonts w:ascii="Arial" w:hAnsi="Arial" w:cs="Arial"/>
          <w:color w:val="000000"/>
          <w:sz w:val="20"/>
          <w:szCs w:val="20"/>
        </w:rPr>
      </w:pPr>
      <w:r w:rsidRPr="00F91CF2">
        <w:rPr>
          <w:rFonts w:ascii="Arial" w:hAnsi="Arial" w:cs="Arial"/>
          <w:color w:val="000000"/>
          <w:sz w:val="20"/>
          <w:szCs w:val="20"/>
          <w:bdr w:val="none" w:sz="0" w:space="0" w:color="auto" w:frame="1"/>
        </w:rPr>
        <w:t>    </w:t>
      </w:r>
    </w:p>
    <w:p w:rsidR="00E06785" w:rsidRPr="00F91CF2" w:rsidRDefault="00E06785" w:rsidP="00AE07BE">
      <w:pPr>
        <w:numPr>
          <w:ilvl w:val="0"/>
          <w:numId w:val="26"/>
        </w:numPr>
        <w:shd w:val="clear" w:color="auto" w:fill="FFFFFF"/>
        <w:ind w:left="0"/>
        <w:rPr>
          <w:rFonts w:ascii="Arial" w:hAnsi="Arial" w:cs="Arial"/>
          <w:color w:val="000000"/>
          <w:sz w:val="20"/>
          <w:szCs w:val="20"/>
        </w:rPr>
      </w:pPr>
      <w:r w:rsidRPr="00F91CF2">
        <w:rPr>
          <w:rFonts w:ascii="Arial" w:hAnsi="Arial" w:cs="Arial"/>
          <w:color w:val="000000"/>
          <w:sz w:val="20"/>
          <w:szCs w:val="20"/>
          <w:bdr w:val="none" w:sz="0" w:space="0" w:color="auto" w:frame="1"/>
        </w:rPr>
        <w:t> }</w:t>
      </w:r>
    </w:p>
    <w:p w:rsidR="00E06785" w:rsidRPr="00F91CF2" w:rsidRDefault="00E06785" w:rsidP="00AE07BE">
      <w:pPr>
        <w:numPr>
          <w:ilvl w:val="0"/>
          <w:numId w:val="26"/>
        </w:numPr>
        <w:shd w:val="clear" w:color="auto" w:fill="FFFFFF"/>
        <w:ind w:left="0"/>
        <w:rPr>
          <w:rFonts w:ascii="Arial" w:hAnsi="Arial" w:cs="Arial"/>
          <w:color w:val="000000"/>
          <w:sz w:val="20"/>
          <w:szCs w:val="20"/>
        </w:rPr>
      </w:pPr>
      <w:r w:rsidRPr="00F91CF2">
        <w:rPr>
          <w:rFonts w:ascii="Arial" w:hAnsi="Arial" w:cs="Arial"/>
          <w:color w:val="000000"/>
          <w:sz w:val="20"/>
          <w:szCs w:val="20"/>
          <w:bdr w:val="none" w:sz="0" w:space="0" w:color="auto" w:frame="1"/>
        </w:rPr>
        <w:t>fr.close();  </w:t>
      </w:r>
    </w:p>
    <w:p w:rsidR="00E06785" w:rsidRPr="00F91CF2" w:rsidRDefault="00E06785" w:rsidP="00AE07BE">
      <w:pPr>
        <w:numPr>
          <w:ilvl w:val="0"/>
          <w:numId w:val="26"/>
        </w:numPr>
        <w:shd w:val="clear" w:color="auto" w:fill="FFFFFF"/>
        <w:ind w:left="0"/>
        <w:rPr>
          <w:rFonts w:ascii="Arial" w:hAnsi="Arial" w:cs="Arial"/>
          <w:color w:val="000000"/>
          <w:sz w:val="20"/>
          <w:szCs w:val="20"/>
        </w:rPr>
      </w:pPr>
      <w:r w:rsidRPr="00F91CF2">
        <w:rPr>
          <w:rFonts w:ascii="Arial" w:hAnsi="Arial" w:cs="Arial"/>
          <w:color w:val="000000"/>
          <w:sz w:val="20"/>
          <w:szCs w:val="20"/>
          <w:bdr w:val="none" w:sz="0" w:space="0" w:color="auto" w:frame="1"/>
        </w:rPr>
        <w:t>}  </w:t>
      </w:r>
    </w:p>
    <w:p w:rsidR="00E06785" w:rsidRPr="00F91CF2" w:rsidRDefault="00E06785" w:rsidP="00E06785">
      <w:pPr>
        <w:pStyle w:val="NormalWeb"/>
        <w:shd w:val="clear" w:color="auto" w:fill="FFFFFF"/>
        <w:spacing w:line="345" w:lineRule="atLeast"/>
        <w:rPr>
          <w:rFonts w:ascii="Arial" w:hAnsi="Arial" w:cs="Arial"/>
          <w:color w:val="FF0000"/>
          <w:sz w:val="20"/>
          <w:szCs w:val="20"/>
        </w:rPr>
      </w:pPr>
      <w:r w:rsidRPr="00F91CF2">
        <w:rPr>
          <w:rFonts w:ascii="Arial" w:hAnsi="Arial" w:cs="Arial"/>
          <w:color w:val="FF0000"/>
          <w:sz w:val="20"/>
          <w:szCs w:val="20"/>
        </w:rPr>
        <w:t>Output:</w:t>
      </w:r>
    </w:p>
    <w:p w:rsidR="00E06785" w:rsidRPr="00F91CF2" w:rsidRDefault="00E06785" w:rsidP="00E06785">
      <w:pPr>
        <w:pStyle w:val="HTMLPreformatted"/>
        <w:shd w:val="clear" w:color="auto" w:fill="F9FBF9"/>
        <w:spacing w:line="345" w:lineRule="atLeast"/>
        <w:rPr>
          <w:rFonts w:ascii="Arial" w:hAnsi="Arial" w:cs="Arial"/>
          <w:color w:val="000000"/>
        </w:rPr>
      </w:pPr>
      <w:r w:rsidRPr="00F91CF2">
        <w:rPr>
          <w:rFonts w:ascii="Arial" w:hAnsi="Arial" w:cs="Arial"/>
          <w:color w:val="000000"/>
        </w:rPr>
        <w:t>my name is sachin</w:t>
      </w:r>
    </w:p>
    <w:p w:rsidR="00E06785" w:rsidRPr="00F91CF2" w:rsidRDefault="00E06785" w:rsidP="00E06785">
      <w:pPr>
        <w:autoSpaceDE w:val="0"/>
        <w:autoSpaceDN w:val="0"/>
        <w:adjustRightInd w:val="0"/>
        <w:rPr>
          <w:rFonts w:ascii="Arial" w:hAnsi="Arial" w:cs="Arial"/>
        </w:rPr>
      </w:pPr>
    </w:p>
    <w:p w:rsidR="00E06785" w:rsidRPr="00F91CF2" w:rsidRDefault="00E06785" w:rsidP="00E06785">
      <w:pPr>
        <w:autoSpaceDE w:val="0"/>
        <w:autoSpaceDN w:val="0"/>
        <w:adjustRightInd w:val="0"/>
        <w:rPr>
          <w:rFonts w:ascii="Arial" w:hAnsi="Arial" w:cs="Arial"/>
        </w:rPr>
      </w:pPr>
      <w:r w:rsidRPr="00F91CF2">
        <w:rPr>
          <w:rFonts w:ascii="Arial" w:hAnsi="Arial" w:cs="Arial"/>
          <w:color w:val="000000"/>
        </w:rPr>
        <w:tab/>
      </w:r>
      <w:r w:rsidRPr="00F91CF2">
        <w:rPr>
          <w:rFonts w:ascii="Arial" w:hAnsi="Arial" w:cs="Arial"/>
          <w:color w:val="000000"/>
        </w:rPr>
        <w:tab/>
      </w:r>
    </w:p>
    <w:p w:rsidR="00E06785" w:rsidRPr="00F91CF2" w:rsidRDefault="00E06785" w:rsidP="00E06785">
      <w:pPr>
        <w:autoSpaceDE w:val="0"/>
        <w:autoSpaceDN w:val="0"/>
        <w:adjustRightInd w:val="0"/>
        <w:rPr>
          <w:rFonts w:ascii="Arial" w:hAnsi="Arial" w:cs="Arial"/>
        </w:rPr>
      </w:pPr>
      <w:r w:rsidRPr="00F91CF2">
        <w:rPr>
          <w:rFonts w:ascii="Arial" w:hAnsi="Arial" w:cs="Arial"/>
          <w:color w:val="000000"/>
        </w:rPr>
        <w:tab/>
      </w:r>
      <w:r w:rsidRPr="00F91CF2">
        <w:rPr>
          <w:rFonts w:ascii="Arial" w:hAnsi="Arial" w:cs="Arial"/>
          <w:color w:val="000000"/>
        </w:rPr>
        <w:tab/>
      </w:r>
      <w:r w:rsidRPr="00F91CF2">
        <w:rPr>
          <w:rFonts w:ascii="Arial" w:hAnsi="Arial" w:cs="Arial"/>
          <w:color w:val="3F7F5F"/>
        </w:rPr>
        <w:t>/* method 1</w:t>
      </w:r>
    </w:p>
    <w:p w:rsidR="00E06785" w:rsidRPr="00F91CF2" w:rsidRDefault="00E06785" w:rsidP="00E06785">
      <w:pPr>
        <w:autoSpaceDE w:val="0"/>
        <w:autoSpaceDN w:val="0"/>
        <w:adjustRightInd w:val="0"/>
        <w:rPr>
          <w:rFonts w:ascii="Arial" w:hAnsi="Arial" w:cs="Arial"/>
        </w:rPr>
      </w:pPr>
      <w:r w:rsidRPr="00F91CF2">
        <w:rPr>
          <w:rFonts w:ascii="Arial" w:hAnsi="Arial" w:cs="Arial"/>
          <w:color w:val="3F7F5F"/>
        </w:rPr>
        <w:tab/>
      </w:r>
      <w:r w:rsidRPr="00F91CF2">
        <w:rPr>
          <w:rFonts w:ascii="Arial" w:hAnsi="Arial" w:cs="Arial"/>
          <w:color w:val="3F7F5F"/>
        </w:rPr>
        <w:tab/>
        <w:t xml:space="preserve"> * FileReader </w:t>
      </w:r>
      <w:r w:rsidRPr="00F91CF2">
        <w:rPr>
          <w:rFonts w:ascii="Arial" w:hAnsi="Arial" w:cs="Arial"/>
          <w:color w:val="3F7F5F"/>
          <w:u w:val="single"/>
        </w:rPr>
        <w:t>fr</w:t>
      </w:r>
      <w:r w:rsidRPr="00F91CF2">
        <w:rPr>
          <w:rFonts w:ascii="Arial" w:hAnsi="Arial" w:cs="Arial"/>
          <w:color w:val="3F7F5F"/>
        </w:rPr>
        <w:t xml:space="preserve"> = new FileReader("E://Friends//Teest.txt");</w:t>
      </w:r>
    </w:p>
    <w:p w:rsidR="00E06785" w:rsidRPr="00F91CF2" w:rsidRDefault="00E06785" w:rsidP="00E06785">
      <w:pPr>
        <w:autoSpaceDE w:val="0"/>
        <w:autoSpaceDN w:val="0"/>
        <w:adjustRightInd w:val="0"/>
        <w:rPr>
          <w:rFonts w:ascii="Arial" w:hAnsi="Arial" w:cs="Arial"/>
        </w:rPr>
      </w:pPr>
      <w:r w:rsidRPr="00F91CF2">
        <w:rPr>
          <w:rFonts w:ascii="Arial" w:hAnsi="Arial" w:cs="Arial"/>
          <w:color w:val="3F7F5F"/>
        </w:rPr>
        <w:tab/>
      </w:r>
      <w:r w:rsidRPr="00F91CF2">
        <w:rPr>
          <w:rFonts w:ascii="Arial" w:hAnsi="Arial" w:cs="Arial"/>
          <w:color w:val="3F7F5F"/>
        </w:rPr>
        <w:tab/>
      </w:r>
      <w:r w:rsidRPr="00F91CF2">
        <w:rPr>
          <w:rFonts w:ascii="Arial" w:hAnsi="Arial" w:cs="Arial"/>
          <w:color w:val="3F7F5F"/>
          <w:u w:val="single"/>
        </w:rPr>
        <w:t>int</w:t>
      </w:r>
      <w:r w:rsidRPr="00F91CF2">
        <w:rPr>
          <w:rFonts w:ascii="Arial" w:hAnsi="Arial" w:cs="Arial"/>
          <w:color w:val="3F7F5F"/>
        </w:rPr>
        <w:t xml:space="preserve"> s=fr.read();</w:t>
      </w:r>
    </w:p>
    <w:p w:rsidR="00E06785" w:rsidRPr="00F91CF2" w:rsidRDefault="00E06785" w:rsidP="00E06785">
      <w:pPr>
        <w:autoSpaceDE w:val="0"/>
        <w:autoSpaceDN w:val="0"/>
        <w:adjustRightInd w:val="0"/>
        <w:rPr>
          <w:rFonts w:ascii="Arial" w:hAnsi="Arial" w:cs="Arial"/>
        </w:rPr>
      </w:pPr>
      <w:r w:rsidRPr="00F91CF2">
        <w:rPr>
          <w:rFonts w:ascii="Arial" w:hAnsi="Arial" w:cs="Arial"/>
          <w:color w:val="3F7F5F"/>
        </w:rPr>
        <w:tab/>
      </w:r>
      <w:r w:rsidRPr="00F91CF2">
        <w:rPr>
          <w:rFonts w:ascii="Arial" w:hAnsi="Arial" w:cs="Arial"/>
          <w:color w:val="3F7F5F"/>
        </w:rPr>
        <w:tab/>
        <w:t>while(s!=-1)</w:t>
      </w:r>
    </w:p>
    <w:p w:rsidR="00E06785" w:rsidRPr="00F91CF2" w:rsidRDefault="00E06785" w:rsidP="00E06785">
      <w:pPr>
        <w:autoSpaceDE w:val="0"/>
        <w:autoSpaceDN w:val="0"/>
        <w:adjustRightInd w:val="0"/>
        <w:rPr>
          <w:rFonts w:ascii="Arial" w:hAnsi="Arial" w:cs="Arial"/>
        </w:rPr>
      </w:pPr>
      <w:r w:rsidRPr="00F91CF2">
        <w:rPr>
          <w:rFonts w:ascii="Arial" w:hAnsi="Arial" w:cs="Arial"/>
          <w:color w:val="3F7F5F"/>
        </w:rPr>
        <w:tab/>
      </w:r>
      <w:r w:rsidRPr="00F91CF2">
        <w:rPr>
          <w:rFonts w:ascii="Arial" w:hAnsi="Arial" w:cs="Arial"/>
          <w:color w:val="3F7F5F"/>
        </w:rPr>
        <w:tab/>
      </w:r>
      <w:r w:rsidRPr="00F91CF2">
        <w:rPr>
          <w:rFonts w:ascii="Arial" w:hAnsi="Arial" w:cs="Arial"/>
          <w:color w:val="3F7F5F"/>
        </w:rPr>
        <w:tab/>
      </w:r>
    </w:p>
    <w:p w:rsidR="00E06785" w:rsidRPr="00F91CF2" w:rsidRDefault="00E06785" w:rsidP="00E06785">
      <w:pPr>
        <w:autoSpaceDE w:val="0"/>
        <w:autoSpaceDN w:val="0"/>
        <w:adjustRightInd w:val="0"/>
        <w:rPr>
          <w:rFonts w:ascii="Arial" w:hAnsi="Arial" w:cs="Arial"/>
        </w:rPr>
      </w:pPr>
      <w:r w:rsidRPr="00F91CF2">
        <w:rPr>
          <w:rFonts w:ascii="Arial" w:hAnsi="Arial" w:cs="Arial"/>
          <w:color w:val="3F7F5F"/>
        </w:rPr>
        <w:tab/>
      </w:r>
      <w:r w:rsidRPr="00F91CF2">
        <w:rPr>
          <w:rFonts w:ascii="Arial" w:hAnsi="Arial" w:cs="Arial"/>
          <w:color w:val="3F7F5F"/>
        </w:rPr>
        <w:tab/>
        <w:t>{</w:t>
      </w:r>
    </w:p>
    <w:p w:rsidR="00E06785" w:rsidRPr="00F91CF2" w:rsidRDefault="00E06785" w:rsidP="00E06785">
      <w:pPr>
        <w:autoSpaceDE w:val="0"/>
        <w:autoSpaceDN w:val="0"/>
        <w:adjustRightInd w:val="0"/>
        <w:rPr>
          <w:rFonts w:ascii="Arial" w:hAnsi="Arial" w:cs="Arial"/>
        </w:rPr>
      </w:pPr>
      <w:r w:rsidRPr="00F91CF2">
        <w:rPr>
          <w:rFonts w:ascii="Arial" w:hAnsi="Arial" w:cs="Arial"/>
          <w:color w:val="3F7F5F"/>
        </w:rPr>
        <w:tab/>
      </w:r>
      <w:r w:rsidRPr="00F91CF2">
        <w:rPr>
          <w:rFonts w:ascii="Arial" w:hAnsi="Arial" w:cs="Arial"/>
          <w:color w:val="3F7F5F"/>
        </w:rPr>
        <w:tab/>
      </w:r>
      <w:r w:rsidRPr="00F91CF2">
        <w:rPr>
          <w:rFonts w:ascii="Arial" w:hAnsi="Arial" w:cs="Arial"/>
          <w:color w:val="3F7F5F"/>
        </w:rPr>
        <w:tab/>
        <w:t>System.out.print((char)s);</w:t>
      </w:r>
    </w:p>
    <w:p w:rsidR="00E06785" w:rsidRPr="00F91CF2" w:rsidRDefault="00E06785" w:rsidP="00E06785">
      <w:pPr>
        <w:autoSpaceDE w:val="0"/>
        <w:autoSpaceDN w:val="0"/>
        <w:adjustRightInd w:val="0"/>
        <w:rPr>
          <w:rFonts w:ascii="Arial" w:hAnsi="Arial" w:cs="Arial"/>
        </w:rPr>
      </w:pPr>
      <w:r w:rsidRPr="00F91CF2">
        <w:rPr>
          <w:rFonts w:ascii="Arial" w:hAnsi="Arial" w:cs="Arial"/>
          <w:color w:val="3F7F5F"/>
        </w:rPr>
        <w:tab/>
      </w:r>
      <w:r w:rsidRPr="00F91CF2">
        <w:rPr>
          <w:rFonts w:ascii="Arial" w:hAnsi="Arial" w:cs="Arial"/>
          <w:color w:val="3F7F5F"/>
        </w:rPr>
        <w:tab/>
      </w:r>
      <w:r w:rsidRPr="00F91CF2">
        <w:rPr>
          <w:rFonts w:ascii="Arial" w:hAnsi="Arial" w:cs="Arial"/>
          <w:color w:val="3F7F5F"/>
        </w:rPr>
        <w:tab/>
        <w:t>s=fr.read();</w:t>
      </w:r>
    </w:p>
    <w:p w:rsidR="00E06785" w:rsidRPr="00F91CF2" w:rsidRDefault="00E06785" w:rsidP="00E06785">
      <w:pPr>
        <w:autoSpaceDE w:val="0"/>
        <w:autoSpaceDN w:val="0"/>
        <w:adjustRightInd w:val="0"/>
        <w:rPr>
          <w:rFonts w:ascii="Arial" w:hAnsi="Arial" w:cs="Arial"/>
        </w:rPr>
      </w:pPr>
      <w:r w:rsidRPr="00F91CF2">
        <w:rPr>
          <w:rFonts w:ascii="Arial" w:hAnsi="Arial" w:cs="Arial"/>
          <w:color w:val="3F7F5F"/>
        </w:rPr>
        <w:tab/>
      </w:r>
      <w:r w:rsidRPr="00F91CF2">
        <w:rPr>
          <w:rFonts w:ascii="Arial" w:hAnsi="Arial" w:cs="Arial"/>
          <w:color w:val="3F7F5F"/>
        </w:rPr>
        <w:tab/>
      </w:r>
      <w:r w:rsidRPr="00F91CF2">
        <w:rPr>
          <w:rFonts w:ascii="Arial" w:hAnsi="Arial" w:cs="Arial"/>
          <w:color w:val="3F7F5F"/>
        </w:rPr>
        <w:tab/>
      </w:r>
    </w:p>
    <w:p w:rsidR="00E06785" w:rsidRPr="00F91CF2" w:rsidRDefault="00E06785" w:rsidP="00E06785">
      <w:pPr>
        <w:autoSpaceDE w:val="0"/>
        <w:autoSpaceDN w:val="0"/>
        <w:adjustRightInd w:val="0"/>
        <w:rPr>
          <w:rFonts w:ascii="Arial" w:hAnsi="Arial" w:cs="Arial"/>
        </w:rPr>
      </w:pPr>
      <w:r w:rsidRPr="00F91CF2">
        <w:rPr>
          <w:rFonts w:ascii="Arial" w:hAnsi="Arial" w:cs="Arial"/>
          <w:color w:val="3F7F5F"/>
        </w:rPr>
        <w:tab/>
      </w:r>
      <w:r w:rsidRPr="00F91CF2">
        <w:rPr>
          <w:rFonts w:ascii="Arial" w:hAnsi="Arial" w:cs="Arial"/>
          <w:color w:val="3F7F5F"/>
        </w:rPr>
        <w:tab/>
        <w:t>}</w:t>
      </w:r>
    </w:p>
    <w:p w:rsidR="00E06785" w:rsidRPr="00F91CF2" w:rsidRDefault="00E06785" w:rsidP="00E06785">
      <w:pPr>
        <w:autoSpaceDE w:val="0"/>
        <w:autoSpaceDN w:val="0"/>
        <w:adjustRightInd w:val="0"/>
        <w:rPr>
          <w:rFonts w:ascii="Arial" w:hAnsi="Arial" w:cs="Arial"/>
        </w:rPr>
      </w:pPr>
      <w:r w:rsidRPr="00F91CF2">
        <w:rPr>
          <w:rFonts w:ascii="Arial" w:hAnsi="Arial" w:cs="Arial"/>
          <w:color w:val="3F7F5F"/>
        </w:rPr>
        <w:tab/>
      </w:r>
      <w:r w:rsidRPr="00F91CF2">
        <w:rPr>
          <w:rFonts w:ascii="Arial" w:hAnsi="Arial" w:cs="Arial"/>
          <w:color w:val="3F7F5F"/>
        </w:rPr>
        <w:tab/>
        <w:t>fr.close();</w:t>
      </w:r>
    </w:p>
    <w:p w:rsidR="00E06785" w:rsidRPr="00F91CF2" w:rsidRDefault="00E06785" w:rsidP="00E06785">
      <w:pPr>
        <w:autoSpaceDE w:val="0"/>
        <w:autoSpaceDN w:val="0"/>
        <w:adjustRightInd w:val="0"/>
        <w:rPr>
          <w:rFonts w:ascii="Arial" w:hAnsi="Arial" w:cs="Arial"/>
        </w:rPr>
      </w:pPr>
      <w:r w:rsidRPr="00F91CF2">
        <w:rPr>
          <w:rFonts w:ascii="Arial" w:hAnsi="Arial" w:cs="Arial"/>
          <w:color w:val="3F7F5F"/>
        </w:rPr>
        <w:t>*/</w:t>
      </w:r>
      <w:r w:rsidRPr="00F91CF2">
        <w:rPr>
          <w:rFonts w:ascii="Arial" w:hAnsi="Arial" w:cs="Arial"/>
          <w:color w:val="000000"/>
        </w:rPr>
        <w:tab/>
      </w:r>
    </w:p>
    <w:p w:rsidR="00E06785" w:rsidRPr="00F91CF2" w:rsidRDefault="00E06785" w:rsidP="00E06785">
      <w:pPr>
        <w:autoSpaceDE w:val="0"/>
        <w:autoSpaceDN w:val="0"/>
        <w:adjustRightInd w:val="0"/>
        <w:rPr>
          <w:rFonts w:ascii="Arial" w:hAnsi="Arial" w:cs="Arial"/>
        </w:rPr>
      </w:pPr>
    </w:p>
    <w:p w:rsidR="00E06785" w:rsidRPr="00F91CF2" w:rsidRDefault="00E06785" w:rsidP="00E06785">
      <w:pPr>
        <w:autoSpaceDE w:val="0"/>
        <w:autoSpaceDN w:val="0"/>
        <w:adjustRightInd w:val="0"/>
        <w:rPr>
          <w:rFonts w:ascii="Arial" w:hAnsi="Arial" w:cs="Arial"/>
        </w:rPr>
      </w:pPr>
      <w:r w:rsidRPr="00F91CF2">
        <w:rPr>
          <w:rFonts w:ascii="Arial" w:hAnsi="Arial" w:cs="Arial"/>
          <w:color w:val="000000"/>
        </w:rPr>
        <w:tab/>
      </w:r>
      <w:r w:rsidRPr="00F91CF2">
        <w:rPr>
          <w:rFonts w:ascii="Arial" w:hAnsi="Arial" w:cs="Arial"/>
          <w:color w:val="3F7F5F"/>
        </w:rPr>
        <w:t>//</w:t>
      </w:r>
      <w:r w:rsidRPr="00F91CF2">
        <w:rPr>
          <w:rFonts w:ascii="Arial" w:hAnsi="Arial" w:cs="Arial"/>
          <w:color w:val="3F7F5F"/>
        </w:rPr>
        <w:tab/>
        <w:t>method 2</w:t>
      </w:r>
    </w:p>
    <w:p w:rsidR="00E06785" w:rsidRPr="00F91CF2" w:rsidRDefault="00E06785" w:rsidP="00E06785">
      <w:pPr>
        <w:autoSpaceDE w:val="0"/>
        <w:autoSpaceDN w:val="0"/>
        <w:adjustRightInd w:val="0"/>
        <w:rPr>
          <w:rFonts w:ascii="Arial" w:hAnsi="Arial" w:cs="Arial"/>
        </w:rPr>
      </w:pPr>
    </w:p>
    <w:p w:rsidR="00E06785" w:rsidRPr="00F91CF2" w:rsidRDefault="00E06785" w:rsidP="00E06785">
      <w:pPr>
        <w:autoSpaceDE w:val="0"/>
        <w:autoSpaceDN w:val="0"/>
        <w:adjustRightInd w:val="0"/>
        <w:rPr>
          <w:rFonts w:ascii="Arial" w:hAnsi="Arial" w:cs="Arial"/>
        </w:rPr>
      </w:pPr>
      <w:r w:rsidRPr="00F91CF2">
        <w:rPr>
          <w:rFonts w:ascii="Arial" w:hAnsi="Arial" w:cs="Arial"/>
          <w:color w:val="000000"/>
        </w:rPr>
        <w:tab/>
      </w:r>
      <w:r w:rsidRPr="00F91CF2">
        <w:rPr>
          <w:rFonts w:ascii="Arial" w:hAnsi="Arial" w:cs="Arial"/>
          <w:color w:val="000000"/>
        </w:rPr>
        <w:tab/>
      </w:r>
      <w:r w:rsidRPr="00F91CF2">
        <w:rPr>
          <w:rFonts w:ascii="Arial" w:hAnsi="Arial" w:cs="Arial"/>
          <w:color w:val="000000"/>
          <w:highlight w:val="lightGray"/>
        </w:rPr>
        <w:t>File</w:t>
      </w:r>
      <w:r w:rsidRPr="00F91CF2">
        <w:rPr>
          <w:rFonts w:ascii="Arial" w:hAnsi="Arial" w:cs="Arial"/>
          <w:color w:val="000000"/>
        </w:rPr>
        <w:t xml:space="preserve"> fl = </w:t>
      </w:r>
      <w:r w:rsidRPr="00F91CF2">
        <w:rPr>
          <w:rFonts w:ascii="Arial" w:hAnsi="Arial" w:cs="Arial"/>
          <w:b/>
          <w:bCs/>
          <w:color w:val="7F0055"/>
        </w:rPr>
        <w:t>new</w:t>
      </w:r>
      <w:r w:rsidRPr="00F91CF2">
        <w:rPr>
          <w:rFonts w:ascii="Arial" w:hAnsi="Arial" w:cs="Arial"/>
          <w:color w:val="000000"/>
          <w:highlight w:val="lightGray"/>
        </w:rPr>
        <w:t>File</w:t>
      </w:r>
      <w:r w:rsidRPr="00F91CF2">
        <w:rPr>
          <w:rFonts w:ascii="Arial" w:hAnsi="Arial" w:cs="Arial"/>
          <w:color w:val="000000"/>
        </w:rPr>
        <w:t>(</w:t>
      </w:r>
      <w:r w:rsidRPr="00F91CF2">
        <w:rPr>
          <w:rFonts w:ascii="Arial" w:hAnsi="Arial" w:cs="Arial"/>
          <w:color w:val="2A00FF"/>
        </w:rPr>
        <w:t>"E:\\Friends\\Teest.txt"</w:t>
      </w:r>
      <w:r w:rsidRPr="00F91CF2">
        <w:rPr>
          <w:rFonts w:ascii="Arial" w:hAnsi="Arial" w:cs="Arial"/>
          <w:color w:val="000000"/>
        </w:rPr>
        <w:t>);</w:t>
      </w:r>
    </w:p>
    <w:p w:rsidR="00E06785" w:rsidRPr="00F91CF2" w:rsidRDefault="00E06785" w:rsidP="00E06785">
      <w:pPr>
        <w:autoSpaceDE w:val="0"/>
        <w:autoSpaceDN w:val="0"/>
        <w:adjustRightInd w:val="0"/>
        <w:rPr>
          <w:rFonts w:ascii="Arial" w:hAnsi="Arial" w:cs="Arial"/>
        </w:rPr>
      </w:pPr>
      <w:r w:rsidRPr="00F91CF2">
        <w:rPr>
          <w:rFonts w:ascii="Arial" w:hAnsi="Arial" w:cs="Arial"/>
          <w:color w:val="000000"/>
        </w:rPr>
        <w:tab/>
      </w:r>
      <w:r w:rsidRPr="00F91CF2">
        <w:rPr>
          <w:rFonts w:ascii="Arial" w:hAnsi="Arial" w:cs="Arial"/>
          <w:color w:val="000000"/>
        </w:rPr>
        <w:tab/>
        <w:t xml:space="preserve">FileReader </w:t>
      </w:r>
      <w:r w:rsidRPr="00F91CF2">
        <w:rPr>
          <w:rFonts w:ascii="Arial" w:hAnsi="Arial" w:cs="Arial"/>
          <w:color w:val="000000"/>
          <w:u w:val="single"/>
        </w:rPr>
        <w:t>fr</w:t>
      </w:r>
      <w:r w:rsidRPr="00F91CF2">
        <w:rPr>
          <w:rFonts w:ascii="Arial" w:hAnsi="Arial" w:cs="Arial"/>
          <w:color w:val="000000"/>
        </w:rPr>
        <w:t xml:space="preserve"> = </w:t>
      </w:r>
      <w:r w:rsidRPr="00F91CF2">
        <w:rPr>
          <w:rFonts w:ascii="Arial" w:hAnsi="Arial" w:cs="Arial"/>
          <w:b/>
          <w:bCs/>
          <w:color w:val="7F0055"/>
        </w:rPr>
        <w:t>new</w:t>
      </w:r>
      <w:r w:rsidRPr="00F91CF2">
        <w:rPr>
          <w:rFonts w:ascii="Arial" w:hAnsi="Arial" w:cs="Arial"/>
          <w:color w:val="000000"/>
        </w:rPr>
        <w:t>FileReader(fl);</w:t>
      </w:r>
    </w:p>
    <w:p w:rsidR="00E06785" w:rsidRPr="00F91CF2" w:rsidRDefault="00E06785" w:rsidP="00E06785">
      <w:pPr>
        <w:autoSpaceDE w:val="0"/>
        <w:autoSpaceDN w:val="0"/>
        <w:adjustRightInd w:val="0"/>
        <w:rPr>
          <w:rFonts w:ascii="Arial" w:hAnsi="Arial" w:cs="Arial"/>
        </w:rPr>
      </w:pPr>
      <w:r w:rsidRPr="00F91CF2">
        <w:rPr>
          <w:rFonts w:ascii="Arial" w:hAnsi="Arial" w:cs="Arial"/>
          <w:color w:val="000000"/>
        </w:rPr>
        <w:lastRenderedPageBreak/>
        <w:tab/>
      </w:r>
      <w:r w:rsidRPr="00F91CF2">
        <w:rPr>
          <w:rFonts w:ascii="Arial" w:hAnsi="Arial" w:cs="Arial"/>
          <w:b/>
          <w:bCs/>
          <w:color w:val="7F0055"/>
        </w:rPr>
        <w:t>char</w:t>
      </w:r>
      <w:r w:rsidRPr="00F91CF2">
        <w:rPr>
          <w:rFonts w:ascii="Arial" w:hAnsi="Arial" w:cs="Arial"/>
          <w:color w:val="000000"/>
        </w:rPr>
        <w:t xml:space="preserve">[] s = </w:t>
      </w:r>
      <w:r w:rsidRPr="00F91CF2">
        <w:rPr>
          <w:rFonts w:ascii="Arial" w:hAnsi="Arial" w:cs="Arial"/>
          <w:b/>
          <w:bCs/>
          <w:color w:val="7F0055"/>
        </w:rPr>
        <w:t>newchar</w:t>
      </w:r>
      <w:r w:rsidRPr="00F91CF2">
        <w:rPr>
          <w:rFonts w:ascii="Arial" w:hAnsi="Arial" w:cs="Arial"/>
          <w:color w:val="000000"/>
        </w:rPr>
        <w:t>[(</w:t>
      </w:r>
      <w:r w:rsidRPr="00F91CF2">
        <w:rPr>
          <w:rFonts w:ascii="Arial" w:hAnsi="Arial" w:cs="Arial"/>
          <w:b/>
          <w:bCs/>
          <w:color w:val="7F0055"/>
        </w:rPr>
        <w:t>int</w:t>
      </w:r>
      <w:r w:rsidRPr="00F91CF2">
        <w:rPr>
          <w:rFonts w:ascii="Arial" w:hAnsi="Arial" w:cs="Arial"/>
          <w:color w:val="000000"/>
        </w:rPr>
        <w:t>) fl.length()];</w:t>
      </w:r>
    </w:p>
    <w:p w:rsidR="00E06785" w:rsidRPr="00F91CF2" w:rsidRDefault="00E06785" w:rsidP="00E06785">
      <w:pPr>
        <w:autoSpaceDE w:val="0"/>
        <w:autoSpaceDN w:val="0"/>
        <w:adjustRightInd w:val="0"/>
        <w:rPr>
          <w:rFonts w:ascii="Arial" w:hAnsi="Arial" w:cs="Arial"/>
        </w:rPr>
      </w:pPr>
      <w:r w:rsidRPr="00F91CF2">
        <w:rPr>
          <w:rFonts w:ascii="Arial" w:hAnsi="Arial" w:cs="Arial"/>
          <w:color w:val="000000"/>
        </w:rPr>
        <w:tab/>
        <w:t>fr.read(s);</w:t>
      </w:r>
    </w:p>
    <w:p w:rsidR="00E06785" w:rsidRPr="00F91CF2" w:rsidRDefault="00E06785" w:rsidP="00E06785">
      <w:pPr>
        <w:autoSpaceDE w:val="0"/>
        <w:autoSpaceDN w:val="0"/>
        <w:adjustRightInd w:val="0"/>
        <w:rPr>
          <w:rFonts w:ascii="Arial" w:hAnsi="Arial" w:cs="Arial"/>
        </w:rPr>
      </w:pPr>
      <w:r w:rsidRPr="00F91CF2">
        <w:rPr>
          <w:rFonts w:ascii="Arial" w:hAnsi="Arial" w:cs="Arial"/>
          <w:color w:val="000000"/>
        </w:rPr>
        <w:tab/>
      </w:r>
    </w:p>
    <w:p w:rsidR="00E06785" w:rsidRPr="00F91CF2" w:rsidRDefault="00E06785" w:rsidP="00E06785">
      <w:pPr>
        <w:autoSpaceDE w:val="0"/>
        <w:autoSpaceDN w:val="0"/>
        <w:adjustRightInd w:val="0"/>
        <w:rPr>
          <w:rFonts w:ascii="Arial" w:hAnsi="Arial" w:cs="Arial"/>
        </w:rPr>
      </w:pPr>
      <w:r w:rsidRPr="00F91CF2">
        <w:rPr>
          <w:rFonts w:ascii="Arial" w:hAnsi="Arial" w:cs="Arial"/>
          <w:color w:val="000000"/>
        </w:rPr>
        <w:tab/>
      </w:r>
      <w:r w:rsidRPr="00F91CF2">
        <w:rPr>
          <w:rFonts w:ascii="Arial" w:hAnsi="Arial" w:cs="Arial"/>
          <w:b/>
          <w:bCs/>
          <w:color w:val="7F0055"/>
        </w:rPr>
        <w:t>for</w:t>
      </w:r>
      <w:r w:rsidRPr="00F91CF2">
        <w:rPr>
          <w:rFonts w:ascii="Arial" w:hAnsi="Arial" w:cs="Arial"/>
          <w:color w:val="000000"/>
        </w:rPr>
        <w:t xml:space="preserve"> (</w:t>
      </w:r>
      <w:r w:rsidRPr="00F91CF2">
        <w:rPr>
          <w:rFonts w:ascii="Arial" w:hAnsi="Arial" w:cs="Arial"/>
          <w:b/>
          <w:bCs/>
          <w:color w:val="7F0055"/>
        </w:rPr>
        <w:t>char</w:t>
      </w:r>
      <w:r w:rsidRPr="00F91CF2">
        <w:rPr>
          <w:rFonts w:ascii="Arial" w:hAnsi="Arial" w:cs="Arial"/>
          <w:color w:val="000000"/>
        </w:rPr>
        <w:t xml:space="preserve"> s1:s)</w:t>
      </w:r>
    </w:p>
    <w:p w:rsidR="00E06785" w:rsidRPr="00F91CF2" w:rsidRDefault="00E06785" w:rsidP="00E06785">
      <w:pPr>
        <w:autoSpaceDE w:val="0"/>
        <w:autoSpaceDN w:val="0"/>
        <w:adjustRightInd w:val="0"/>
        <w:rPr>
          <w:rFonts w:ascii="Arial" w:hAnsi="Arial" w:cs="Arial"/>
        </w:rPr>
      </w:pPr>
      <w:r w:rsidRPr="00F91CF2">
        <w:rPr>
          <w:rFonts w:ascii="Arial" w:hAnsi="Arial" w:cs="Arial"/>
          <w:color w:val="000000"/>
        </w:rPr>
        <w:tab/>
      </w:r>
      <w:r w:rsidRPr="00F91CF2">
        <w:rPr>
          <w:rFonts w:ascii="Arial" w:hAnsi="Arial" w:cs="Arial"/>
          <w:color w:val="000000"/>
        </w:rPr>
        <w:tab/>
      </w:r>
    </w:p>
    <w:p w:rsidR="00E06785" w:rsidRPr="00F91CF2" w:rsidRDefault="00E06785" w:rsidP="00E06785">
      <w:pPr>
        <w:autoSpaceDE w:val="0"/>
        <w:autoSpaceDN w:val="0"/>
        <w:adjustRightInd w:val="0"/>
        <w:rPr>
          <w:rFonts w:ascii="Arial" w:hAnsi="Arial" w:cs="Arial"/>
        </w:rPr>
      </w:pPr>
      <w:r w:rsidRPr="00F91CF2">
        <w:rPr>
          <w:rFonts w:ascii="Arial" w:hAnsi="Arial" w:cs="Arial"/>
          <w:color w:val="000000"/>
        </w:rPr>
        <w:tab/>
        <w:t xml:space="preserve">    {</w:t>
      </w:r>
    </w:p>
    <w:p w:rsidR="00E06785" w:rsidRPr="00F91CF2" w:rsidRDefault="00E06785" w:rsidP="00E06785">
      <w:pPr>
        <w:autoSpaceDE w:val="0"/>
        <w:autoSpaceDN w:val="0"/>
        <w:adjustRightInd w:val="0"/>
        <w:rPr>
          <w:rFonts w:ascii="Arial" w:hAnsi="Arial" w:cs="Arial"/>
        </w:rPr>
      </w:pPr>
      <w:r w:rsidRPr="00F91CF2">
        <w:rPr>
          <w:rFonts w:ascii="Arial" w:hAnsi="Arial" w:cs="Arial"/>
          <w:color w:val="000000"/>
        </w:rPr>
        <w:tab/>
      </w:r>
      <w:r w:rsidRPr="00F91CF2">
        <w:rPr>
          <w:rFonts w:ascii="Arial" w:hAnsi="Arial" w:cs="Arial"/>
          <w:color w:val="000000"/>
        </w:rPr>
        <w:tab/>
        <w:t>System.</w:t>
      </w:r>
      <w:r w:rsidRPr="00F91CF2">
        <w:rPr>
          <w:rFonts w:ascii="Arial" w:hAnsi="Arial" w:cs="Arial"/>
          <w:i/>
          <w:iCs/>
          <w:color w:val="0000C0"/>
        </w:rPr>
        <w:t>out</w:t>
      </w:r>
      <w:r w:rsidRPr="00F91CF2">
        <w:rPr>
          <w:rFonts w:ascii="Arial" w:hAnsi="Arial" w:cs="Arial"/>
          <w:color w:val="000000"/>
        </w:rPr>
        <w:t>.print(s1);</w:t>
      </w:r>
    </w:p>
    <w:p w:rsidR="00E06785" w:rsidRPr="00F91CF2" w:rsidRDefault="00E06785" w:rsidP="00E06785">
      <w:pPr>
        <w:autoSpaceDE w:val="0"/>
        <w:autoSpaceDN w:val="0"/>
        <w:adjustRightInd w:val="0"/>
        <w:rPr>
          <w:rFonts w:ascii="Arial" w:hAnsi="Arial" w:cs="Arial"/>
        </w:rPr>
      </w:pPr>
      <w:r w:rsidRPr="00F91CF2">
        <w:rPr>
          <w:rFonts w:ascii="Arial" w:hAnsi="Arial" w:cs="Arial"/>
          <w:color w:val="000000"/>
        </w:rPr>
        <w:tab/>
      </w:r>
      <w:r w:rsidRPr="00F91CF2">
        <w:rPr>
          <w:rFonts w:ascii="Arial" w:hAnsi="Arial" w:cs="Arial"/>
          <w:color w:val="000000"/>
        </w:rPr>
        <w:tab/>
      </w:r>
    </w:p>
    <w:p w:rsidR="00E06785" w:rsidRPr="00F91CF2" w:rsidRDefault="00E06785" w:rsidP="00E06785">
      <w:pPr>
        <w:autoSpaceDE w:val="0"/>
        <w:autoSpaceDN w:val="0"/>
        <w:adjustRightInd w:val="0"/>
        <w:rPr>
          <w:rFonts w:ascii="Arial" w:hAnsi="Arial" w:cs="Arial"/>
        </w:rPr>
      </w:pPr>
      <w:r w:rsidRPr="00F91CF2">
        <w:rPr>
          <w:rFonts w:ascii="Arial" w:hAnsi="Arial" w:cs="Arial"/>
          <w:color w:val="000000"/>
        </w:rPr>
        <w:tab/>
      </w:r>
      <w:r w:rsidRPr="00F91CF2">
        <w:rPr>
          <w:rFonts w:ascii="Arial" w:hAnsi="Arial" w:cs="Arial"/>
          <w:color w:val="000000"/>
        </w:rPr>
        <w:tab/>
      </w:r>
    </w:p>
    <w:p w:rsidR="00E06785" w:rsidRPr="00F91CF2" w:rsidRDefault="00E06785" w:rsidP="00E06785">
      <w:pPr>
        <w:autoSpaceDE w:val="0"/>
        <w:autoSpaceDN w:val="0"/>
        <w:adjustRightInd w:val="0"/>
        <w:rPr>
          <w:rFonts w:ascii="Arial" w:hAnsi="Arial" w:cs="Arial"/>
        </w:rPr>
      </w:pPr>
      <w:r w:rsidRPr="00F91CF2">
        <w:rPr>
          <w:rFonts w:ascii="Arial" w:hAnsi="Arial" w:cs="Arial"/>
          <w:color w:val="000000"/>
        </w:rPr>
        <w:tab/>
      </w:r>
      <w:r w:rsidRPr="00F91CF2">
        <w:rPr>
          <w:rFonts w:ascii="Arial" w:hAnsi="Arial" w:cs="Arial"/>
          <w:color w:val="000000"/>
        </w:rPr>
        <w:tab/>
      </w:r>
    </w:p>
    <w:p w:rsidR="00E06785" w:rsidRPr="00F91CF2" w:rsidRDefault="00E06785" w:rsidP="00E06785">
      <w:pPr>
        <w:autoSpaceDE w:val="0"/>
        <w:autoSpaceDN w:val="0"/>
        <w:adjustRightInd w:val="0"/>
        <w:rPr>
          <w:rFonts w:ascii="Arial" w:hAnsi="Arial" w:cs="Arial"/>
        </w:rPr>
      </w:pPr>
      <w:r w:rsidRPr="00F91CF2">
        <w:rPr>
          <w:rFonts w:ascii="Arial" w:hAnsi="Arial" w:cs="Arial"/>
          <w:color w:val="000000"/>
        </w:rPr>
        <w:tab/>
        <w:t xml:space="preserve">    }</w:t>
      </w:r>
    </w:p>
    <w:p w:rsidR="00E06785" w:rsidRPr="00F91CF2" w:rsidRDefault="00E06785" w:rsidP="00E06785">
      <w:pPr>
        <w:autoSpaceDE w:val="0"/>
        <w:autoSpaceDN w:val="0"/>
        <w:adjustRightInd w:val="0"/>
        <w:rPr>
          <w:rFonts w:ascii="Arial" w:hAnsi="Arial" w:cs="Arial"/>
        </w:rPr>
      </w:pPr>
      <w:r w:rsidRPr="00F91CF2">
        <w:rPr>
          <w:rFonts w:ascii="Arial" w:hAnsi="Arial" w:cs="Arial"/>
          <w:color w:val="000000"/>
        </w:rPr>
        <w:tab/>
      </w:r>
    </w:p>
    <w:p w:rsidR="00E06785" w:rsidRPr="00F91CF2" w:rsidRDefault="00E06785" w:rsidP="00E06785">
      <w:pPr>
        <w:shd w:val="clear" w:color="auto" w:fill="FFFFFF"/>
        <w:spacing w:before="100" w:beforeAutospacing="1" w:after="100" w:afterAutospacing="1" w:line="345" w:lineRule="atLeast"/>
        <w:rPr>
          <w:rFonts w:ascii="Arial" w:hAnsi="Arial" w:cs="Arial"/>
          <w:color w:val="000000"/>
          <w:sz w:val="20"/>
          <w:szCs w:val="20"/>
        </w:rPr>
      </w:pPr>
    </w:p>
    <w:p w:rsidR="00E06785" w:rsidRPr="00F91CF2" w:rsidRDefault="00E06785" w:rsidP="00E06785">
      <w:pPr>
        <w:shd w:val="clear" w:color="auto" w:fill="FFFFFF"/>
        <w:spacing w:before="100" w:beforeAutospacing="1" w:after="100" w:afterAutospacing="1" w:line="345" w:lineRule="atLeast"/>
        <w:rPr>
          <w:rFonts w:ascii="Arial" w:hAnsi="Arial" w:cs="Arial"/>
          <w:color w:val="000000"/>
          <w:sz w:val="20"/>
          <w:szCs w:val="20"/>
        </w:rPr>
      </w:pPr>
    </w:p>
    <w:p w:rsidR="00E06785" w:rsidRPr="00F91CF2" w:rsidRDefault="00E06785" w:rsidP="00E06785">
      <w:pPr>
        <w:pStyle w:val="Heading1"/>
        <w:shd w:val="clear" w:color="auto" w:fill="FFFFFF"/>
        <w:spacing w:before="75" w:line="345" w:lineRule="atLeast"/>
        <w:rPr>
          <w:rFonts w:ascii="Arial" w:hAnsi="Arial" w:cs="Arial"/>
          <w:b w:val="0"/>
          <w:bCs w:val="0"/>
          <w:color w:val="610B38"/>
          <w:sz w:val="44"/>
          <w:szCs w:val="44"/>
        </w:rPr>
      </w:pPr>
      <w:r w:rsidRPr="00F91CF2">
        <w:rPr>
          <w:rFonts w:ascii="Arial" w:hAnsi="Arial" w:cs="Arial"/>
          <w:b w:val="0"/>
          <w:bCs w:val="0"/>
          <w:color w:val="610B38"/>
          <w:sz w:val="44"/>
          <w:szCs w:val="44"/>
        </w:rPr>
        <w:t>Reading data from keyboard</w:t>
      </w:r>
    </w:p>
    <w:p w:rsidR="00E06785" w:rsidRPr="00F91CF2" w:rsidRDefault="00E06785" w:rsidP="00E06785">
      <w:pPr>
        <w:pStyle w:val="NormalWeb"/>
        <w:shd w:val="clear" w:color="auto" w:fill="FFFFFF"/>
        <w:spacing w:line="345" w:lineRule="atLeast"/>
        <w:rPr>
          <w:rFonts w:ascii="Arial" w:hAnsi="Arial" w:cs="Arial"/>
          <w:color w:val="000000"/>
          <w:sz w:val="20"/>
          <w:szCs w:val="20"/>
        </w:rPr>
      </w:pPr>
      <w:r w:rsidRPr="00F91CF2">
        <w:rPr>
          <w:rFonts w:ascii="Arial" w:hAnsi="Arial" w:cs="Arial"/>
          <w:color w:val="000000"/>
          <w:sz w:val="20"/>
          <w:szCs w:val="20"/>
        </w:rPr>
        <w:t>There are many ways to read data from the keyboard. For example:</w:t>
      </w:r>
    </w:p>
    <w:p w:rsidR="00E06785" w:rsidRPr="00F91CF2" w:rsidRDefault="00E06785" w:rsidP="00AE07BE">
      <w:pPr>
        <w:numPr>
          <w:ilvl w:val="0"/>
          <w:numId w:val="24"/>
        </w:numPr>
        <w:shd w:val="clear" w:color="auto" w:fill="FFFFFF"/>
        <w:spacing w:before="45" w:after="100" w:afterAutospacing="1"/>
        <w:rPr>
          <w:rFonts w:ascii="Arial" w:hAnsi="Arial" w:cs="Arial"/>
          <w:color w:val="000000"/>
          <w:sz w:val="20"/>
          <w:szCs w:val="20"/>
        </w:rPr>
      </w:pPr>
      <w:r w:rsidRPr="00F91CF2">
        <w:rPr>
          <w:rFonts w:ascii="Arial" w:hAnsi="Arial" w:cs="Arial"/>
          <w:color w:val="000000"/>
          <w:sz w:val="20"/>
          <w:szCs w:val="20"/>
        </w:rPr>
        <w:t>InputStreamReader</w:t>
      </w:r>
    </w:p>
    <w:p w:rsidR="00E06785" w:rsidRPr="00F91CF2" w:rsidRDefault="00E06785" w:rsidP="00AE07BE">
      <w:pPr>
        <w:numPr>
          <w:ilvl w:val="0"/>
          <w:numId w:val="24"/>
        </w:numPr>
        <w:shd w:val="clear" w:color="auto" w:fill="FFFFFF"/>
        <w:spacing w:before="45" w:after="100" w:afterAutospacing="1"/>
        <w:rPr>
          <w:rFonts w:ascii="Arial" w:hAnsi="Arial" w:cs="Arial"/>
          <w:color w:val="000000"/>
          <w:sz w:val="20"/>
          <w:szCs w:val="20"/>
        </w:rPr>
      </w:pPr>
      <w:r w:rsidRPr="00F91CF2">
        <w:rPr>
          <w:rFonts w:ascii="Arial" w:hAnsi="Arial" w:cs="Arial"/>
          <w:color w:val="000000"/>
          <w:sz w:val="20"/>
          <w:szCs w:val="20"/>
        </w:rPr>
        <w:t>Console</w:t>
      </w:r>
    </w:p>
    <w:p w:rsidR="00E06785" w:rsidRPr="00F91CF2" w:rsidRDefault="00E06785" w:rsidP="00AE07BE">
      <w:pPr>
        <w:numPr>
          <w:ilvl w:val="0"/>
          <w:numId w:val="24"/>
        </w:numPr>
        <w:shd w:val="clear" w:color="auto" w:fill="FFFFFF"/>
        <w:spacing w:before="45" w:after="100" w:afterAutospacing="1"/>
        <w:rPr>
          <w:rFonts w:ascii="Arial" w:hAnsi="Arial" w:cs="Arial"/>
          <w:color w:val="000000"/>
          <w:sz w:val="20"/>
          <w:szCs w:val="20"/>
        </w:rPr>
      </w:pPr>
      <w:r w:rsidRPr="00F91CF2">
        <w:rPr>
          <w:rFonts w:ascii="Arial" w:hAnsi="Arial" w:cs="Arial"/>
          <w:color w:val="000000"/>
          <w:sz w:val="20"/>
          <w:szCs w:val="20"/>
        </w:rPr>
        <w:t>Scanner</w:t>
      </w:r>
    </w:p>
    <w:p w:rsidR="00E06785" w:rsidRPr="00F91CF2" w:rsidRDefault="00E06785" w:rsidP="00AE07BE">
      <w:pPr>
        <w:numPr>
          <w:ilvl w:val="0"/>
          <w:numId w:val="24"/>
        </w:numPr>
        <w:shd w:val="clear" w:color="auto" w:fill="FFFFFF"/>
        <w:spacing w:before="45" w:after="100" w:afterAutospacing="1"/>
        <w:rPr>
          <w:rFonts w:ascii="Arial" w:hAnsi="Arial" w:cs="Arial"/>
          <w:color w:val="000000"/>
          <w:sz w:val="20"/>
          <w:szCs w:val="20"/>
        </w:rPr>
      </w:pPr>
      <w:r w:rsidRPr="00F91CF2">
        <w:rPr>
          <w:rFonts w:ascii="Arial" w:hAnsi="Arial" w:cs="Arial"/>
          <w:color w:val="000000"/>
          <w:sz w:val="20"/>
          <w:szCs w:val="20"/>
        </w:rPr>
        <w:t>DataInputStream etc.</w:t>
      </w:r>
    </w:p>
    <w:p w:rsidR="00E06785" w:rsidRPr="00F91CF2" w:rsidRDefault="00E06785" w:rsidP="00E06785">
      <w:pPr>
        <w:tabs>
          <w:tab w:val="left" w:pos="1209"/>
        </w:tabs>
        <w:rPr>
          <w:rFonts w:ascii="Arial" w:hAnsi="Arial" w:cs="Arial"/>
        </w:rPr>
      </w:pPr>
    </w:p>
    <w:p w:rsidR="00E06785" w:rsidRPr="00F91CF2" w:rsidRDefault="00E06785" w:rsidP="00E06785">
      <w:pPr>
        <w:tabs>
          <w:tab w:val="left" w:pos="1209"/>
        </w:tabs>
        <w:rPr>
          <w:rFonts w:ascii="Arial" w:hAnsi="Arial" w:cs="Arial"/>
          <w:noProof/>
        </w:rPr>
      </w:pPr>
    </w:p>
    <w:p w:rsidR="00E06785" w:rsidRPr="00F91CF2" w:rsidRDefault="00E06785" w:rsidP="00E06785">
      <w:pPr>
        <w:tabs>
          <w:tab w:val="left" w:pos="1209"/>
        </w:tabs>
        <w:rPr>
          <w:rFonts w:ascii="Arial" w:hAnsi="Arial" w:cs="Arial"/>
          <w:noProof/>
        </w:rPr>
      </w:pPr>
    </w:p>
    <w:p w:rsidR="00E06785" w:rsidRPr="00F91CF2" w:rsidRDefault="00E06785" w:rsidP="00E06785">
      <w:pPr>
        <w:tabs>
          <w:tab w:val="left" w:pos="1209"/>
        </w:tabs>
        <w:rPr>
          <w:rFonts w:ascii="Arial" w:hAnsi="Arial" w:cs="Arial"/>
          <w:noProof/>
        </w:rPr>
      </w:pPr>
      <w:r w:rsidRPr="00F91CF2">
        <w:rPr>
          <w:rFonts w:ascii="Arial" w:hAnsi="Arial" w:cs="Arial"/>
          <w:noProof/>
        </w:rPr>
        <w:t>How to use File Reader</w:t>
      </w:r>
    </w:p>
    <w:p w:rsidR="00E06785" w:rsidRPr="00F91CF2" w:rsidRDefault="00E06785" w:rsidP="00E06785">
      <w:pPr>
        <w:tabs>
          <w:tab w:val="left" w:pos="1209"/>
        </w:tabs>
        <w:rPr>
          <w:rFonts w:ascii="Arial" w:hAnsi="Arial" w:cs="Arial"/>
          <w:noProof/>
        </w:rPr>
      </w:pPr>
      <w:r w:rsidRPr="00F91CF2">
        <w:rPr>
          <w:rFonts w:ascii="Arial" w:hAnsi="Arial" w:cs="Arial"/>
          <w:noProof/>
        </w:rPr>
        <w:drawing>
          <wp:inline distT="0" distB="0" distL="0" distR="0">
            <wp:extent cx="5943600" cy="29845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2984500"/>
                    </a:xfrm>
                    <a:prstGeom prst="rect">
                      <a:avLst/>
                    </a:prstGeom>
                  </pic:spPr>
                </pic:pic>
              </a:graphicData>
            </a:graphic>
          </wp:inline>
        </w:drawing>
      </w:r>
    </w:p>
    <w:p w:rsidR="00E06785" w:rsidRPr="00F91CF2" w:rsidRDefault="00E06785" w:rsidP="00E06785">
      <w:pPr>
        <w:tabs>
          <w:tab w:val="left" w:pos="1209"/>
        </w:tabs>
        <w:rPr>
          <w:rFonts w:ascii="Arial" w:hAnsi="Arial" w:cs="Arial"/>
          <w:noProof/>
        </w:rPr>
      </w:pPr>
    </w:p>
    <w:p w:rsidR="00E06785" w:rsidRPr="00F91CF2" w:rsidRDefault="00E06785" w:rsidP="00E06785">
      <w:pPr>
        <w:tabs>
          <w:tab w:val="left" w:pos="1209"/>
        </w:tabs>
        <w:rPr>
          <w:rFonts w:ascii="Arial" w:hAnsi="Arial" w:cs="Arial"/>
          <w:noProof/>
        </w:rPr>
      </w:pPr>
      <w:r w:rsidRPr="00F91CF2">
        <w:rPr>
          <w:rFonts w:ascii="Arial" w:hAnsi="Arial" w:cs="Arial"/>
          <w:noProof/>
        </w:rPr>
        <w:drawing>
          <wp:inline distT="0" distB="0" distL="0" distR="0">
            <wp:extent cx="5943600" cy="30422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3042285"/>
                    </a:xfrm>
                    <a:prstGeom prst="rect">
                      <a:avLst/>
                    </a:prstGeom>
                  </pic:spPr>
                </pic:pic>
              </a:graphicData>
            </a:graphic>
          </wp:inline>
        </w:drawing>
      </w:r>
    </w:p>
    <w:p w:rsidR="00E06785" w:rsidRPr="00F91CF2" w:rsidRDefault="00E06785" w:rsidP="00E06785">
      <w:pPr>
        <w:tabs>
          <w:tab w:val="left" w:pos="1209"/>
        </w:tabs>
        <w:rPr>
          <w:rFonts w:ascii="Arial" w:hAnsi="Arial" w:cs="Arial"/>
          <w:noProof/>
        </w:rPr>
      </w:pPr>
    </w:p>
    <w:p w:rsidR="00E06785" w:rsidRPr="00F91CF2" w:rsidRDefault="00E06785" w:rsidP="00E06785">
      <w:pPr>
        <w:tabs>
          <w:tab w:val="left" w:pos="1209"/>
        </w:tabs>
        <w:rPr>
          <w:rFonts w:ascii="Arial" w:hAnsi="Arial" w:cs="Arial"/>
          <w:b/>
          <w:noProof/>
        </w:rPr>
      </w:pPr>
    </w:p>
    <w:p w:rsidR="00E06785" w:rsidRPr="00F91CF2" w:rsidRDefault="00E06785" w:rsidP="00E06785">
      <w:pPr>
        <w:tabs>
          <w:tab w:val="left" w:pos="1209"/>
        </w:tabs>
        <w:rPr>
          <w:rFonts w:ascii="Arial" w:hAnsi="Arial" w:cs="Arial"/>
          <w:b/>
          <w:noProof/>
        </w:rPr>
      </w:pPr>
    </w:p>
    <w:p w:rsidR="00E06785" w:rsidRPr="00F91CF2" w:rsidRDefault="00E06785" w:rsidP="00E06785">
      <w:pPr>
        <w:tabs>
          <w:tab w:val="left" w:pos="1209"/>
        </w:tabs>
        <w:rPr>
          <w:rFonts w:ascii="Arial" w:hAnsi="Arial" w:cs="Arial"/>
          <w:b/>
          <w:noProof/>
        </w:rPr>
      </w:pPr>
    </w:p>
    <w:p w:rsidR="00E06785" w:rsidRPr="00F91CF2" w:rsidRDefault="00E06785" w:rsidP="00E06785">
      <w:pPr>
        <w:tabs>
          <w:tab w:val="left" w:pos="1209"/>
        </w:tabs>
        <w:rPr>
          <w:rFonts w:ascii="Arial" w:hAnsi="Arial" w:cs="Arial"/>
          <w:b/>
          <w:noProof/>
        </w:rPr>
      </w:pPr>
      <w:r w:rsidRPr="00F91CF2">
        <w:rPr>
          <w:rFonts w:ascii="Arial" w:hAnsi="Arial" w:cs="Arial"/>
          <w:b/>
          <w:noProof/>
        </w:rPr>
        <w:t xml:space="preserve">FileWriter can be used 2 ways </w:t>
      </w:r>
    </w:p>
    <w:p w:rsidR="00E06785" w:rsidRPr="00F91CF2" w:rsidRDefault="00E06785" w:rsidP="00E06785">
      <w:pPr>
        <w:tabs>
          <w:tab w:val="left" w:pos="1209"/>
        </w:tabs>
        <w:rPr>
          <w:rFonts w:ascii="Arial" w:hAnsi="Arial" w:cs="Arial"/>
          <w:b/>
          <w:noProof/>
        </w:rPr>
      </w:pPr>
      <w:r w:rsidRPr="00F91CF2">
        <w:rPr>
          <w:rFonts w:ascii="Arial" w:hAnsi="Arial" w:cs="Arial"/>
          <w:b/>
          <w:noProof/>
        </w:rPr>
        <w:t>1. Append – Depends on Construtor</w:t>
      </w:r>
    </w:p>
    <w:p w:rsidR="00E06785" w:rsidRPr="00F91CF2" w:rsidRDefault="00E06785" w:rsidP="00E06785">
      <w:pPr>
        <w:tabs>
          <w:tab w:val="left" w:pos="1209"/>
        </w:tabs>
        <w:rPr>
          <w:rFonts w:ascii="Arial" w:hAnsi="Arial" w:cs="Arial"/>
          <w:b/>
          <w:noProof/>
        </w:rPr>
      </w:pPr>
      <w:r w:rsidRPr="00F91CF2">
        <w:rPr>
          <w:rFonts w:ascii="Arial" w:hAnsi="Arial" w:cs="Arial"/>
          <w:b/>
          <w:noProof/>
        </w:rPr>
        <w:t xml:space="preserve">2.Override  </w:t>
      </w:r>
    </w:p>
    <w:p w:rsidR="00E06785" w:rsidRPr="00F91CF2" w:rsidRDefault="00E06785" w:rsidP="00E06785">
      <w:pPr>
        <w:autoSpaceDE w:val="0"/>
        <w:autoSpaceDN w:val="0"/>
        <w:adjustRightInd w:val="0"/>
        <w:rPr>
          <w:rFonts w:ascii="Arial" w:hAnsi="Arial" w:cs="Arial"/>
        </w:rPr>
      </w:pPr>
    </w:p>
    <w:p w:rsidR="00E06785" w:rsidRPr="00F91CF2" w:rsidRDefault="00E06785" w:rsidP="00E06785">
      <w:pPr>
        <w:autoSpaceDE w:val="0"/>
        <w:autoSpaceDN w:val="0"/>
        <w:adjustRightInd w:val="0"/>
        <w:rPr>
          <w:rFonts w:ascii="Arial" w:hAnsi="Arial" w:cs="Arial"/>
        </w:rPr>
      </w:pPr>
      <w:r w:rsidRPr="00F91CF2">
        <w:rPr>
          <w:rFonts w:ascii="Arial" w:hAnsi="Arial" w:cs="Arial"/>
          <w:b/>
          <w:bCs/>
          <w:color w:val="7F0055"/>
        </w:rPr>
        <w:t>Publicstaticvoid</w:t>
      </w:r>
      <w:r w:rsidRPr="00F91CF2">
        <w:rPr>
          <w:rFonts w:ascii="Arial" w:hAnsi="Arial" w:cs="Arial"/>
          <w:color w:val="000000"/>
        </w:rPr>
        <w:t xml:space="preserve">main(String[] args) </w:t>
      </w:r>
      <w:r w:rsidRPr="00F91CF2">
        <w:rPr>
          <w:rFonts w:ascii="Arial" w:hAnsi="Arial" w:cs="Arial"/>
          <w:b/>
          <w:bCs/>
          <w:color w:val="7F0055"/>
        </w:rPr>
        <w:t>throws</w:t>
      </w:r>
      <w:r w:rsidRPr="00F91CF2">
        <w:rPr>
          <w:rFonts w:ascii="Arial" w:hAnsi="Arial" w:cs="Arial"/>
          <w:color w:val="000000"/>
        </w:rPr>
        <w:t xml:space="preserve"> IOException </w:t>
      </w:r>
    </w:p>
    <w:p w:rsidR="00E06785" w:rsidRPr="00F91CF2" w:rsidRDefault="00E06785" w:rsidP="00E06785">
      <w:pPr>
        <w:autoSpaceDE w:val="0"/>
        <w:autoSpaceDN w:val="0"/>
        <w:adjustRightInd w:val="0"/>
        <w:rPr>
          <w:rFonts w:ascii="Arial" w:hAnsi="Arial" w:cs="Arial"/>
        </w:rPr>
      </w:pPr>
      <w:r w:rsidRPr="00F91CF2">
        <w:rPr>
          <w:rFonts w:ascii="Arial" w:hAnsi="Arial" w:cs="Arial"/>
          <w:color w:val="000000"/>
        </w:rPr>
        <w:t>{</w:t>
      </w:r>
    </w:p>
    <w:p w:rsidR="00E06785" w:rsidRPr="00F91CF2" w:rsidRDefault="00E06785" w:rsidP="00E06785">
      <w:pPr>
        <w:autoSpaceDE w:val="0"/>
        <w:autoSpaceDN w:val="0"/>
        <w:adjustRightInd w:val="0"/>
        <w:rPr>
          <w:rFonts w:ascii="Arial" w:hAnsi="Arial" w:cs="Arial"/>
        </w:rPr>
      </w:pPr>
      <w:r w:rsidRPr="00F91CF2">
        <w:rPr>
          <w:rFonts w:ascii="Arial" w:hAnsi="Arial" w:cs="Arial"/>
          <w:color w:val="000000"/>
        </w:rPr>
        <w:tab/>
        <w:t>String da=</w:t>
      </w:r>
      <w:r w:rsidRPr="00F91CF2">
        <w:rPr>
          <w:rFonts w:ascii="Arial" w:hAnsi="Arial" w:cs="Arial"/>
          <w:color w:val="2A00FF"/>
        </w:rPr>
        <w:t>"test is test"</w:t>
      </w:r>
      <w:r w:rsidRPr="00F91CF2">
        <w:rPr>
          <w:rFonts w:ascii="Arial" w:hAnsi="Arial" w:cs="Arial"/>
          <w:color w:val="000000"/>
        </w:rPr>
        <w:t>;</w:t>
      </w:r>
    </w:p>
    <w:p w:rsidR="00E06785" w:rsidRPr="00F91CF2" w:rsidRDefault="00E06785" w:rsidP="00E06785">
      <w:pPr>
        <w:autoSpaceDE w:val="0"/>
        <w:autoSpaceDN w:val="0"/>
        <w:adjustRightInd w:val="0"/>
        <w:rPr>
          <w:rFonts w:ascii="Arial" w:hAnsi="Arial" w:cs="Arial"/>
        </w:rPr>
      </w:pPr>
      <w:r w:rsidRPr="00F91CF2">
        <w:rPr>
          <w:rFonts w:ascii="Arial" w:hAnsi="Arial" w:cs="Arial"/>
          <w:color w:val="000000"/>
        </w:rPr>
        <w:tab/>
        <w:t xml:space="preserve">File f = </w:t>
      </w:r>
      <w:r w:rsidRPr="00F91CF2">
        <w:rPr>
          <w:rFonts w:ascii="Arial" w:hAnsi="Arial" w:cs="Arial"/>
          <w:b/>
          <w:bCs/>
          <w:color w:val="7F0055"/>
        </w:rPr>
        <w:t>new</w:t>
      </w:r>
      <w:r w:rsidRPr="00F91CF2">
        <w:rPr>
          <w:rFonts w:ascii="Arial" w:hAnsi="Arial" w:cs="Arial"/>
          <w:color w:val="000000"/>
        </w:rPr>
        <w:t>File(</w:t>
      </w:r>
      <w:r w:rsidRPr="00F91CF2">
        <w:rPr>
          <w:rFonts w:ascii="Arial" w:hAnsi="Arial" w:cs="Arial"/>
          <w:color w:val="2A00FF"/>
        </w:rPr>
        <w:t>"E://Friends"</w:t>
      </w:r>
      <w:r w:rsidRPr="00F91CF2">
        <w:rPr>
          <w:rFonts w:ascii="Arial" w:hAnsi="Arial" w:cs="Arial"/>
          <w:color w:val="000000"/>
        </w:rPr>
        <w:t>,</w:t>
      </w:r>
      <w:r w:rsidRPr="00F91CF2">
        <w:rPr>
          <w:rFonts w:ascii="Arial" w:hAnsi="Arial" w:cs="Arial"/>
          <w:color w:val="2A00FF"/>
        </w:rPr>
        <w:t>"Teest.txt"</w:t>
      </w:r>
      <w:r w:rsidRPr="00F91CF2">
        <w:rPr>
          <w:rFonts w:ascii="Arial" w:hAnsi="Arial" w:cs="Arial"/>
          <w:color w:val="000000"/>
        </w:rPr>
        <w:t>);</w:t>
      </w:r>
    </w:p>
    <w:p w:rsidR="00E06785" w:rsidRPr="00F91CF2" w:rsidRDefault="00E06785" w:rsidP="00E06785">
      <w:pPr>
        <w:autoSpaceDE w:val="0"/>
        <w:autoSpaceDN w:val="0"/>
        <w:adjustRightInd w:val="0"/>
        <w:rPr>
          <w:rFonts w:ascii="Arial" w:hAnsi="Arial" w:cs="Arial"/>
        </w:rPr>
      </w:pPr>
      <w:r w:rsidRPr="00F91CF2">
        <w:rPr>
          <w:rFonts w:ascii="Arial" w:hAnsi="Arial" w:cs="Arial"/>
          <w:color w:val="000000"/>
        </w:rPr>
        <w:tab/>
      </w:r>
      <w:r w:rsidRPr="00F91CF2">
        <w:rPr>
          <w:rFonts w:ascii="Arial" w:hAnsi="Arial" w:cs="Arial"/>
          <w:b/>
          <w:bCs/>
          <w:color w:val="7F0055"/>
        </w:rPr>
        <w:t>if</w:t>
      </w:r>
      <w:r w:rsidRPr="00F91CF2">
        <w:rPr>
          <w:rFonts w:ascii="Arial" w:hAnsi="Arial" w:cs="Arial"/>
          <w:color w:val="000000"/>
        </w:rPr>
        <w:t>(!f.exists()){</w:t>
      </w:r>
    </w:p>
    <w:p w:rsidR="00E06785" w:rsidRPr="00F91CF2" w:rsidRDefault="00E06785" w:rsidP="00E06785">
      <w:pPr>
        <w:autoSpaceDE w:val="0"/>
        <w:autoSpaceDN w:val="0"/>
        <w:adjustRightInd w:val="0"/>
        <w:rPr>
          <w:rFonts w:ascii="Arial" w:hAnsi="Arial" w:cs="Arial"/>
        </w:rPr>
      </w:pPr>
      <w:r w:rsidRPr="00F91CF2">
        <w:rPr>
          <w:rFonts w:ascii="Arial" w:hAnsi="Arial" w:cs="Arial"/>
          <w:color w:val="000000"/>
        </w:rPr>
        <w:tab/>
      </w:r>
      <w:r w:rsidRPr="00F91CF2">
        <w:rPr>
          <w:rFonts w:ascii="Arial" w:hAnsi="Arial" w:cs="Arial"/>
          <w:color w:val="000000"/>
        </w:rPr>
        <w:tab/>
        <w:t xml:space="preserve">f.createNewFile(); // </w:t>
      </w:r>
      <w:r w:rsidRPr="00F91CF2">
        <w:rPr>
          <w:rFonts w:ascii="Arial" w:hAnsi="Arial" w:cs="Arial"/>
          <w:b/>
          <w:color w:val="000000"/>
        </w:rPr>
        <w:t>Create file</w:t>
      </w:r>
    </w:p>
    <w:p w:rsidR="00E06785" w:rsidRPr="00F91CF2" w:rsidRDefault="00E06785" w:rsidP="00E06785">
      <w:pPr>
        <w:autoSpaceDE w:val="0"/>
        <w:autoSpaceDN w:val="0"/>
        <w:adjustRightInd w:val="0"/>
        <w:rPr>
          <w:rFonts w:ascii="Arial" w:hAnsi="Arial" w:cs="Arial"/>
        </w:rPr>
      </w:pPr>
      <w:r w:rsidRPr="00F91CF2">
        <w:rPr>
          <w:rFonts w:ascii="Arial" w:hAnsi="Arial" w:cs="Arial"/>
          <w:color w:val="000000"/>
        </w:rPr>
        <w:tab/>
        <w:t>}</w:t>
      </w:r>
    </w:p>
    <w:p w:rsidR="00E06785" w:rsidRPr="00F91CF2" w:rsidRDefault="00E06785" w:rsidP="00E06785">
      <w:pPr>
        <w:autoSpaceDE w:val="0"/>
        <w:autoSpaceDN w:val="0"/>
        <w:adjustRightInd w:val="0"/>
        <w:rPr>
          <w:rFonts w:ascii="Arial" w:hAnsi="Arial" w:cs="Arial"/>
        </w:rPr>
      </w:pPr>
    </w:p>
    <w:p w:rsidR="00E06785" w:rsidRPr="00F91CF2" w:rsidRDefault="00E06785" w:rsidP="00E06785">
      <w:pPr>
        <w:autoSpaceDE w:val="0"/>
        <w:autoSpaceDN w:val="0"/>
        <w:adjustRightInd w:val="0"/>
        <w:rPr>
          <w:rFonts w:ascii="Arial" w:hAnsi="Arial" w:cs="Arial"/>
        </w:rPr>
      </w:pPr>
      <w:r w:rsidRPr="00F91CF2">
        <w:rPr>
          <w:rFonts w:ascii="Arial" w:hAnsi="Arial" w:cs="Arial"/>
          <w:color w:val="000000"/>
        </w:rPr>
        <w:tab/>
        <w:t xml:space="preserve">FileWriter fw = </w:t>
      </w:r>
      <w:r w:rsidRPr="00F91CF2">
        <w:rPr>
          <w:rFonts w:ascii="Arial" w:hAnsi="Arial" w:cs="Arial"/>
          <w:b/>
          <w:bCs/>
          <w:color w:val="7F0055"/>
        </w:rPr>
        <w:t>new</w:t>
      </w:r>
      <w:r w:rsidRPr="00F91CF2">
        <w:rPr>
          <w:rFonts w:ascii="Arial" w:hAnsi="Arial" w:cs="Arial"/>
          <w:color w:val="000000"/>
        </w:rPr>
        <w:t>FileWriter(f,</w:t>
      </w:r>
      <w:r w:rsidRPr="00F91CF2">
        <w:rPr>
          <w:rFonts w:ascii="Arial" w:hAnsi="Arial" w:cs="Arial"/>
          <w:b/>
          <w:bCs/>
          <w:color w:val="7F0055"/>
        </w:rPr>
        <w:t>true</w:t>
      </w:r>
      <w:r w:rsidRPr="00F91CF2">
        <w:rPr>
          <w:rFonts w:ascii="Arial" w:hAnsi="Arial" w:cs="Arial"/>
          <w:color w:val="000000"/>
        </w:rPr>
        <w:t>);//</w:t>
      </w:r>
      <w:r w:rsidRPr="00F91CF2">
        <w:rPr>
          <w:rFonts w:ascii="Arial" w:hAnsi="Arial" w:cs="Arial"/>
          <w:b/>
          <w:color w:val="000000"/>
        </w:rPr>
        <w:t xml:space="preserve"> Append data in file</w:t>
      </w:r>
    </w:p>
    <w:p w:rsidR="00E06785" w:rsidRPr="00F91CF2" w:rsidRDefault="00E06785" w:rsidP="00E06785">
      <w:pPr>
        <w:autoSpaceDE w:val="0"/>
        <w:autoSpaceDN w:val="0"/>
        <w:adjustRightInd w:val="0"/>
        <w:rPr>
          <w:rFonts w:ascii="Arial" w:hAnsi="Arial" w:cs="Arial"/>
          <w:color w:val="000000"/>
        </w:rPr>
      </w:pPr>
    </w:p>
    <w:p w:rsidR="00E06785" w:rsidRPr="00F91CF2" w:rsidRDefault="00E06785" w:rsidP="00E06785">
      <w:pPr>
        <w:autoSpaceDE w:val="0"/>
        <w:autoSpaceDN w:val="0"/>
        <w:adjustRightInd w:val="0"/>
        <w:rPr>
          <w:rFonts w:ascii="Arial" w:hAnsi="Arial" w:cs="Arial"/>
        </w:rPr>
      </w:pPr>
    </w:p>
    <w:p w:rsidR="00E06785" w:rsidRPr="00F91CF2" w:rsidRDefault="00E06785" w:rsidP="00E06785">
      <w:pPr>
        <w:autoSpaceDE w:val="0"/>
        <w:autoSpaceDN w:val="0"/>
        <w:adjustRightInd w:val="0"/>
        <w:rPr>
          <w:rFonts w:ascii="Arial" w:hAnsi="Arial" w:cs="Arial"/>
        </w:rPr>
      </w:pPr>
      <w:r w:rsidRPr="00F91CF2">
        <w:rPr>
          <w:rFonts w:ascii="Arial" w:hAnsi="Arial" w:cs="Arial"/>
          <w:color w:val="000000"/>
        </w:rPr>
        <w:tab/>
        <w:t xml:space="preserve">FileWriter fw = </w:t>
      </w:r>
      <w:r w:rsidRPr="00F91CF2">
        <w:rPr>
          <w:rFonts w:ascii="Arial" w:hAnsi="Arial" w:cs="Arial"/>
          <w:b/>
          <w:bCs/>
          <w:color w:val="7F0055"/>
        </w:rPr>
        <w:t>new</w:t>
      </w:r>
      <w:r w:rsidRPr="00F91CF2">
        <w:rPr>
          <w:rFonts w:ascii="Arial" w:hAnsi="Arial" w:cs="Arial"/>
          <w:color w:val="000000"/>
        </w:rPr>
        <w:t xml:space="preserve">FileWriter(f);/// </w:t>
      </w:r>
      <w:r w:rsidRPr="00F91CF2">
        <w:rPr>
          <w:rFonts w:ascii="Arial" w:hAnsi="Arial" w:cs="Arial"/>
          <w:b/>
          <w:color w:val="000000"/>
        </w:rPr>
        <w:t>Overrides in file</w:t>
      </w:r>
    </w:p>
    <w:p w:rsidR="00E06785" w:rsidRPr="00F91CF2" w:rsidRDefault="00E06785" w:rsidP="00E06785">
      <w:pPr>
        <w:autoSpaceDE w:val="0"/>
        <w:autoSpaceDN w:val="0"/>
        <w:adjustRightInd w:val="0"/>
        <w:rPr>
          <w:rFonts w:ascii="Arial" w:hAnsi="Arial" w:cs="Arial"/>
        </w:rPr>
      </w:pPr>
      <w:r w:rsidRPr="00F91CF2">
        <w:rPr>
          <w:rFonts w:ascii="Arial" w:hAnsi="Arial" w:cs="Arial"/>
          <w:color w:val="000000"/>
          <w:highlight w:val="lightGray"/>
        </w:rPr>
        <w:t>BufferedWriter</w:t>
      </w:r>
      <w:r w:rsidRPr="00F91CF2">
        <w:rPr>
          <w:rFonts w:ascii="Arial" w:hAnsi="Arial" w:cs="Arial"/>
          <w:color w:val="000000"/>
        </w:rPr>
        <w:t xml:space="preserve"> bw = </w:t>
      </w:r>
      <w:r w:rsidRPr="00F91CF2">
        <w:rPr>
          <w:rFonts w:ascii="Arial" w:hAnsi="Arial" w:cs="Arial"/>
          <w:b/>
          <w:bCs/>
          <w:color w:val="7F0055"/>
        </w:rPr>
        <w:t>new</w:t>
      </w:r>
      <w:r w:rsidRPr="00F91CF2">
        <w:rPr>
          <w:rFonts w:ascii="Arial" w:hAnsi="Arial" w:cs="Arial"/>
          <w:color w:val="000000"/>
          <w:highlight w:val="lightGray"/>
        </w:rPr>
        <w:t>BufferedWriter</w:t>
      </w:r>
      <w:r w:rsidRPr="00F91CF2">
        <w:rPr>
          <w:rFonts w:ascii="Arial" w:hAnsi="Arial" w:cs="Arial"/>
          <w:color w:val="000000"/>
        </w:rPr>
        <w:t>(fw);</w:t>
      </w:r>
    </w:p>
    <w:p w:rsidR="00E06785" w:rsidRPr="00F91CF2" w:rsidRDefault="00E06785" w:rsidP="00E06785">
      <w:pPr>
        <w:autoSpaceDE w:val="0"/>
        <w:autoSpaceDN w:val="0"/>
        <w:adjustRightInd w:val="0"/>
        <w:rPr>
          <w:rFonts w:ascii="Arial" w:hAnsi="Arial" w:cs="Arial"/>
        </w:rPr>
      </w:pPr>
    </w:p>
    <w:p w:rsidR="00E06785" w:rsidRPr="00F91CF2" w:rsidRDefault="00E06785" w:rsidP="00E06785">
      <w:pPr>
        <w:autoSpaceDE w:val="0"/>
        <w:autoSpaceDN w:val="0"/>
        <w:adjustRightInd w:val="0"/>
        <w:rPr>
          <w:rFonts w:ascii="Arial" w:hAnsi="Arial" w:cs="Arial"/>
        </w:rPr>
      </w:pPr>
      <w:r w:rsidRPr="00F91CF2">
        <w:rPr>
          <w:rFonts w:ascii="Arial" w:hAnsi="Arial" w:cs="Arial"/>
          <w:color w:val="3F7F5F"/>
        </w:rPr>
        <w:t xml:space="preserve">// Scanner </w:t>
      </w:r>
      <w:r w:rsidRPr="00F91CF2">
        <w:rPr>
          <w:rFonts w:ascii="Arial" w:hAnsi="Arial" w:cs="Arial"/>
          <w:color w:val="3F7F5F"/>
          <w:u w:val="single"/>
        </w:rPr>
        <w:t>scn</w:t>
      </w:r>
      <w:r w:rsidRPr="00F91CF2">
        <w:rPr>
          <w:rFonts w:ascii="Arial" w:hAnsi="Arial" w:cs="Arial"/>
          <w:color w:val="3F7F5F"/>
        </w:rPr>
        <w:t xml:space="preserve"> = new Scanner(System.in);</w:t>
      </w:r>
    </w:p>
    <w:p w:rsidR="00E06785" w:rsidRPr="00F91CF2" w:rsidRDefault="00E06785" w:rsidP="00E06785">
      <w:pPr>
        <w:autoSpaceDE w:val="0"/>
        <w:autoSpaceDN w:val="0"/>
        <w:adjustRightInd w:val="0"/>
        <w:rPr>
          <w:rFonts w:ascii="Arial" w:hAnsi="Arial" w:cs="Arial"/>
        </w:rPr>
      </w:pPr>
      <w:r w:rsidRPr="00F91CF2">
        <w:rPr>
          <w:rFonts w:ascii="Arial" w:hAnsi="Arial" w:cs="Arial"/>
          <w:color w:val="3F7F5F"/>
        </w:rPr>
        <w:t xml:space="preserve">//String </w:t>
      </w:r>
      <w:r w:rsidRPr="00F91CF2">
        <w:rPr>
          <w:rFonts w:ascii="Arial" w:hAnsi="Arial" w:cs="Arial"/>
          <w:color w:val="3F7F5F"/>
          <w:u w:val="single"/>
        </w:rPr>
        <w:t>ds</w:t>
      </w:r>
      <w:r w:rsidRPr="00F91CF2">
        <w:rPr>
          <w:rFonts w:ascii="Arial" w:hAnsi="Arial" w:cs="Arial"/>
          <w:color w:val="3F7F5F"/>
        </w:rPr>
        <w:t>=scn.nextLine();</w:t>
      </w:r>
    </w:p>
    <w:p w:rsidR="00E06785" w:rsidRPr="00F91CF2" w:rsidRDefault="00E06785" w:rsidP="00E06785">
      <w:pPr>
        <w:autoSpaceDE w:val="0"/>
        <w:autoSpaceDN w:val="0"/>
        <w:adjustRightInd w:val="0"/>
        <w:rPr>
          <w:rFonts w:ascii="Arial" w:hAnsi="Arial" w:cs="Arial"/>
        </w:rPr>
      </w:pPr>
      <w:r w:rsidRPr="00F91CF2">
        <w:rPr>
          <w:rFonts w:ascii="Arial" w:hAnsi="Arial" w:cs="Arial"/>
          <w:color w:val="000000"/>
        </w:rPr>
        <w:tab/>
      </w:r>
      <w:r w:rsidRPr="00F91CF2">
        <w:rPr>
          <w:rFonts w:ascii="Arial" w:hAnsi="Arial" w:cs="Arial"/>
          <w:color w:val="3F7F5F"/>
        </w:rPr>
        <w:t>//bw.write('n');</w:t>
      </w:r>
    </w:p>
    <w:p w:rsidR="00E06785" w:rsidRPr="00F91CF2" w:rsidRDefault="00E06785" w:rsidP="00E06785">
      <w:pPr>
        <w:autoSpaceDE w:val="0"/>
        <w:autoSpaceDN w:val="0"/>
        <w:adjustRightInd w:val="0"/>
        <w:rPr>
          <w:rFonts w:ascii="Arial" w:hAnsi="Arial" w:cs="Arial"/>
        </w:rPr>
      </w:pPr>
      <w:r w:rsidRPr="00F91CF2">
        <w:rPr>
          <w:rFonts w:ascii="Arial" w:hAnsi="Arial" w:cs="Arial"/>
          <w:color w:val="000000"/>
        </w:rPr>
        <w:tab/>
      </w:r>
      <w:r w:rsidRPr="00F91CF2">
        <w:rPr>
          <w:rFonts w:ascii="Arial" w:hAnsi="Arial" w:cs="Arial"/>
          <w:color w:val="000000"/>
        </w:rPr>
        <w:tab/>
        <w:t>bw.write(da+</w:t>
      </w:r>
      <w:r w:rsidRPr="00F91CF2">
        <w:rPr>
          <w:rFonts w:ascii="Arial" w:hAnsi="Arial" w:cs="Arial"/>
          <w:color w:val="2A00FF"/>
        </w:rPr>
        <w:t>'\n'</w:t>
      </w:r>
      <w:r w:rsidRPr="00F91CF2">
        <w:rPr>
          <w:rFonts w:ascii="Arial" w:hAnsi="Arial" w:cs="Arial"/>
          <w:color w:val="000000"/>
        </w:rPr>
        <w:t>);</w:t>
      </w:r>
    </w:p>
    <w:p w:rsidR="00E06785" w:rsidRPr="00F91CF2" w:rsidRDefault="00E06785" w:rsidP="00E06785">
      <w:pPr>
        <w:autoSpaceDE w:val="0"/>
        <w:autoSpaceDN w:val="0"/>
        <w:adjustRightInd w:val="0"/>
        <w:rPr>
          <w:rFonts w:ascii="Arial" w:hAnsi="Arial" w:cs="Arial"/>
        </w:rPr>
      </w:pPr>
      <w:r w:rsidRPr="00F91CF2">
        <w:rPr>
          <w:rFonts w:ascii="Arial" w:hAnsi="Arial" w:cs="Arial"/>
          <w:color w:val="000000"/>
        </w:rPr>
        <w:tab/>
        <w:t>bw.close();</w:t>
      </w:r>
    </w:p>
    <w:p w:rsidR="00E06785" w:rsidRPr="00F91CF2" w:rsidRDefault="00E06785" w:rsidP="00E06785">
      <w:pPr>
        <w:autoSpaceDE w:val="0"/>
        <w:autoSpaceDN w:val="0"/>
        <w:adjustRightInd w:val="0"/>
        <w:rPr>
          <w:rFonts w:ascii="Arial" w:hAnsi="Arial" w:cs="Arial"/>
        </w:rPr>
      </w:pPr>
      <w:r w:rsidRPr="00F91CF2">
        <w:rPr>
          <w:rFonts w:ascii="Arial" w:hAnsi="Arial" w:cs="Arial"/>
          <w:color w:val="3F7F5F"/>
        </w:rPr>
        <w:t>//System.out.println("done");</w:t>
      </w:r>
    </w:p>
    <w:p w:rsidR="00E06785" w:rsidRPr="00F91CF2" w:rsidRDefault="00E06785" w:rsidP="00E06785">
      <w:pPr>
        <w:autoSpaceDE w:val="0"/>
        <w:autoSpaceDN w:val="0"/>
        <w:adjustRightInd w:val="0"/>
        <w:rPr>
          <w:rFonts w:ascii="Arial" w:hAnsi="Arial" w:cs="Arial"/>
        </w:rPr>
      </w:pPr>
    </w:p>
    <w:p w:rsidR="00E06785" w:rsidRPr="00F91CF2" w:rsidRDefault="00E06785" w:rsidP="00E06785">
      <w:pPr>
        <w:autoSpaceDE w:val="0"/>
        <w:autoSpaceDN w:val="0"/>
        <w:adjustRightInd w:val="0"/>
        <w:rPr>
          <w:rFonts w:ascii="Arial" w:hAnsi="Arial" w:cs="Arial"/>
        </w:rPr>
      </w:pPr>
      <w:r w:rsidRPr="00F91CF2">
        <w:rPr>
          <w:rFonts w:ascii="Arial" w:hAnsi="Arial" w:cs="Arial"/>
          <w:color w:val="000000"/>
        </w:rPr>
        <w:tab/>
        <w:t>}</w:t>
      </w:r>
    </w:p>
    <w:p w:rsidR="00E06785" w:rsidRPr="00F91CF2" w:rsidRDefault="00E06785" w:rsidP="00E06785">
      <w:pPr>
        <w:autoSpaceDE w:val="0"/>
        <w:autoSpaceDN w:val="0"/>
        <w:adjustRightInd w:val="0"/>
        <w:rPr>
          <w:rFonts w:ascii="Arial" w:hAnsi="Arial" w:cs="Arial"/>
        </w:rPr>
      </w:pPr>
      <w:r w:rsidRPr="00F91CF2">
        <w:rPr>
          <w:rFonts w:ascii="Arial" w:hAnsi="Arial" w:cs="Arial"/>
          <w:color w:val="000000"/>
        </w:rPr>
        <w:lastRenderedPageBreak/>
        <w:t>}</w:t>
      </w:r>
    </w:p>
    <w:p w:rsidR="00E06785" w:rsidRPr="00F91CF2" w:rsidRDefault="00E06785" w:rsidP="00E06785">
      <w:pPr>
        <w:tabs>
          <w:tab w:val="left" w:pos="1209"/>
        </w:tabs>
        <w:rPr>
          <w:rFonts w:ascii="Arial" w:hAnsi="Arial" w:cs="Arial"/>
          <w:noProof/>
        </w:rPr>
      </w:pPr>
    </w:p>
    <w:p w:rsidR="00E06785" w:rsidRPr="00F91CF2" w:rsidRDefault="00E06785" w:rsidP="00E06785">
      <w:pPr>
        <w:tabs>
          <w:tab w:val="left" w:pos="1209"/>
        </w:tabs>
        <w:rPr>
          <w:rFonts w:ascii="Arial" w:hAnsi="Arial" w:cs="Arial"/>
          <w:noProof/>
        </w:rPr>
      </w:pPr>
    </w:p>
    <w:p w:rsidR="00E06785" w:rsidRPr="00F91CF2" w:rsidRDefault="00E06785" w:rsidP="00E06785">
      <w:pPr>
        <w:tabs>
          <w:tab w:val="left" w:pos="1209"/>
        </w:tabs>
        <w:rPr>
          <w:rFonts w:ascii="Arial" w:hAnsi="Arial" w:cs="Arial"/>
          <w:noProof/>
        </w:rPr>
      </w:pPr>
    </w:p>
    <w:p w:rsidR="00E06785" w:rsidRPr="00F91CF2" w:rsidRDefault="00E06785" w:rsidP="00E06785">
      <w:pPr>
        <w:tabs>
          <w:tab w:val="left" w:pos="1209"/>
        </w:tabs>
        <w:rPr>
          <w:rFonts w:ascii="Arial" w:hAnsi="Arial" w:cs="Arial"/>
          <w:noProof/>
        </w:rPr>
      </w:pPr>
    </w:p>
    <w:p w:rsidR="00E06785" w:rsidRPr="00F91CF2" w:rsidRDefault="00E06785" w:rsidP="00E06785">
      <w:pPr>
        <w:tabs>
          <w:tab w:val="left" w:pos="1209"/>
        </w:tabs>
        <w:rPr>
          <w:rFonts w:ascii="Arial" w:hAnsi="Arial" w:cs="Arial"/>
          <w:b/>
          <w:noProof/>
        </w:rPr>
      </w:pPr>
    </w:p>
    <w:p w:rsidR="00E06785" w:rsidRPr="00F91CF2" w:rsidRDefault="00E06785" w:rsidP="00E06785">
      <w:pPr>
        <w:tabs>
          <w:tab w:val="left" w:pos="1209"/>
        </w:tabs>
        <w:rPr>
          <w:rFonts w:ascii="Arial" w:hAnsi="Arial" w:cs="Arial"/>
          <w:b/>
          <w:noProof/>
        </w:rPr>
      </w:pPr>
      <w:r w:rsidRPr="00F91CF2">
        <w:rPr>
          <w:rFonts w:ascii="Arial" w:hAnsi="Arial" w:cs="Arial"/>
          <w:b/>
          <w:noProof/>
        </w:rPr>
        <w:t>Why FileReader and FileWriter Not Recomnded</w:t>
      </w:r>
    </w:p>
    <w:p w:rsidR="00E06785" w:rsidRPr="00F91CF2" w:rsidRDefault="00E06785" w:rsidP="00E06785">
      <w:pPr>
        <w:tabs>
          <w:tab w:val="left" w:pos="1209"/>
        </w:tabs>
        <w:rPr>
          <w:rFonts w:ascii="Arial" w:hAnsi="Arial" w:cs="Arial"/>
          <w:noProof/>
        </w:rPr>
      </w:pPr>
    </w:p>
    <w:p w:rsidR="00E06785" w:rsidRPr="00F91CF2" w:rsidRDefault="00E06785" w:rsidP="00E06785">
      <w:pPr>
        <w:tabs>
          <w:tab w:val="left" w:pos="1209"/>
        </w:tabs>
        <w:rPr>
          <w:rFonts w:ascii="Arial" w:hAnsi="Arial" w:cs="Arial"/>
        </w:rPr>
      </w:pPr>
      <w:r w:rsidRPr="00F91CF2">
        <w:rPr>
          <w:rFonts w:ascii="Arial" w:hAnsi="Arial" w:cs="Arial"/>
          <w:noProof/>
        </w:rPr>
        <w:drawing>
          <wp:inline distT="0" distB="0" distL="0" distR="0">
            <wp:extent cx="5943600" cy="30238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3023870"/>
                    </a:xfrm>
                    <a:prstGeom prst="rect">
                      <a:avLst/>
                    </a:prstGeom>
                  </pic:spPr>
                </pic:pic>
              </a:graphicData>
            </a:graphic>
          </wp:inline>
        </w:drawing>
      </w:r>
    </w:p>
    <w:p w:rsidR="00E06785" w:rsidRPr="00F91CF2" w:rsidRDefault="00E06785" w:rsidP="00E06785">
      <w:pPr>
        <w:tabs>
          <w:tab w:val="left" w:pos="1209"/>
        </w:tabs>
        <w:jc w:val="center"/>
        <w:rPr>
          <w:rFonts w:ascii="Arial" w:hAnsi="Arial" w:cs="Arial"/>
          <w:b/>
          <w:sz w:val="40"/>
          <w:szCs w:val="40"/>
        </w:rPr>
      </w:pPr>
    </w:p>
    <w:p w:rsidR="00E06785" w:rsidRPr="00F91CF2" w:rsidRDefault="00E06785" w:rsidP="00E06785">
      <w:pPr>
        <w:tabs>
          <w:tab w:val="left" w:pos="1209"/>
        </w:tabs>
        <w:jc w:val="center"/>
        <w:rPr>
          <w:rFonts w:ascii="Arial" w:hAnsi="Arial" w:cs="Arial"/>
          <w:b/>
          <w:sz w:val="40"/>
          <w:szCs w:val="40"/>
        </w:rPr>
      </w:pPr>
      <w:r w:rsidRPr="00F91CF2">
        <w:rPr>
          <w:rFonts w:ascii="Arial" w:hAnsi="Arial" w:cs="Arial"/>
          <w:b/>
          <w:sz w:val="40"/>
          <w:szCs w:val="40"/>
        </w:rPr>
        <w:t>Bufferedwriter</w:t>
      </w:r>
    </w:p>
    <w:p w:rsidR="00E06785" w:rsidRPr="00F91CF2" w:rsidRDefault="00E06785" w:rsidP="00E06785">
      <w:pPr>
        <w:tabs>
          <w:tab w:val="left" w:pos="1209"/>
        </w:tabs>
        <w:rPr>
          <w:rFonts w:ascii="Arial" w:hAnsi="Arial" w:cs="Arial"/>
        </w:rPr>
      </w:pPr>
      <w:r w:rsidRPr="00F91CF2">
        <w:rPr>
          <w:rFonts w:ascii="Arial" w:hAnsi="Arial" w:cs="Arial"/>
        </w:rPr>
        <w:t>Bufferedwriter communicate with some filewriter not directly with file it can be writer, filewriter or can b bufferwriter as well</w:t>
      </w:r>
    </w:p>
    <w:p w:rsidR="00E06785" w:rsidRPr="00F91CF2" w:rsidRDefault="00E06785" w:rsidP="00E0678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0"/>
          <w:szCs w:val="20"/>
          <w:bdr w:val="none" w:sz="0" w:space="0" w:color="auto" w:frame="1"/>
          <w:shd w:val="clear" w:color="auto" w:fill="EEEEEE"/>
        </w:rPr>
      </w:pPr>
      <w:r w:rsidRPr="00F91CF2">
        <w:rPr>
          <w:rFonts w:ascii="Arial" w:hAnsi="Arial" w:cs="Arial"/>
          <w:color w:val="2B91AF"/>
          <w:sz w:val="20"/>
          <w:szCs w:val="20"/>
          <w:bdr w:val="none" w:sz="0" w:space="0" w:color="auto" w:frame="1"/>
          <w:shd w:val="clear" w:color="auto" w:fill="EEEEEE"/>
        </w:rPr>
        <w:t>FileWriter</w:t>
      </w:r>
      <w:r w:rsidRPr="00F91CF2">
        <w:rPr>
          <w:rFonts w:ascii="Arial" w:hAnsi="Arial" w:cs="Arial"/>
          <w:color w:val="000000"/>
          <w:sz w:val="20"/>
          <w:szCs w:val="20"/>
          <w:bdr w:val="none" w:sz="0" w:space="0" w:color="auto" w:frame="1"/>
          <w:shd w:val="clear" w:color="auto" w:fill="EEEEEE"/>
        </w:rPr>
        <w:t xml:space="preserve"> file = </w:t>
      </w:r>
      <w:r w:rsidRPr="00F91CF2">
        <w:rPr>
          <w:rFonts w:ascii="Arial" w:hAnsi="Arial" w:cs="Arial"/>
          <w:color w:val="00008B"/>
          <w:sz w:val="20"/>
          <w:szCs w:val="20"/>
          <w:bdr w:val="none" w:sz="0" w:space="0" w:color="auto" w:frame="1"/>
          <w:shd w:val="clear" w:color="auto" w:fill="EEEEEE"/>
        </w:rPr>
        <w:t>new</w:t>
      </w:r>
      <w:r w:rsidRPr="00F91CF2">
        <w:rPr>
          <w:rFonts w:ascii="Arial" w:hAnsi="Arial" w:cs="Arial"/>
          <w:color w:val="2B91AF"/>
          <w:sz w:val="20"/>
          <w:szCs w:val="20"/>
          <w:bdr w:val="none" w:sz="0" w:space="0" w:color="auto" w:frame="1"/>
          <w:shd w:val="clear" w:color="auto" w:fill="EEEEEE"/>
        </w:rPr>
        <w:t>FileWriter</w:t>
      </w:r>
      <w:r w:rsidRPr="00F91CF2">
        <w:rPr>
          <w:rFonts w:ascii="Arial" w:hAnsi="Arial" w:cs="Arial"/>
          <w:color w:val="000000"/>
          <w:sz w:val="20"/>
          <w:szCs w:val="20"/>
          <w:bdr w:val="none" w:sz="0" w:space="0" w:color="auto" w:frame="1"/>
          <w:shd w:val="clear" w:color="auto" w:fill="EEEEEE"/>
        </w:rPr>
        <w:t>(</w:t>
      </w:r>
      <w:r w:rsidRPr="00F91CF2">
        <w:rPr>
          <w:rFonts w:ascii="Arial" w:hAnsi="Arial" w:cs="Arial"/>
          <w:color w:val="800000"/>
          <w:sz w:val="20"/>
          <w:szCs w:val="20"/>
          <w:bdr w:val="none" w:sz="0" w:space="0" w:color="auto" w:frame="1"/>
          <w:shd w:val="clear" w:color="auto" w:fill="EEEEEE"/>
        </w:rPr>
        <w:t>"foo.txt"</w:t>
      </w:r>
      <w:r w:rsidRPr="00F91CF2">
        <w:rPr>
          <w:rFonts w:ascii="Arial" w:hAnsi="Arial" w:cs="Arial"/>
          <w:color w:val="000000"/>
          <w:sz w:val="20"/>
          <w:szCs w:val="20"/>
          <w:bdr w:val="none" w:sz="0" w:space="0" w:color="auto" w:frame="1"/>
          <w:shd w:val="clear" w:color="auto" w:fill="EEEEEE"/>
        </w:rPr>
        <w:t>);</w:t>
      </w:r>
    </w:p>
    <w:p w:rsidR="00E06785" w:rsidRPr="00F91CF2" w:rsidRDefault="00E06785" w:rsidP="00E0678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0"/>
          <w:szCs w:val="20"/>
          <w:bdr w:val="none" w:sz="0" w:space="0" w:color="auto" w:frame="1"/>
          <w:shd w:val="clear" w:color="auto" w:fill="EEEEEE"/>
        </w:rPr>
      </w:pPr>
    </w:p>
    <w:p w:rsidR="00E06785" w:rsidRPr="00F91CF2" w:rsidRDefault="00E06785" w:rsidP="00E0678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0"/>
          <w:szCs w:val="20"/>
          <w:bdr w:val="none" w:sz="0" w:space="0" w:color="auto" w:frame="1"/>
          <w:shd w:val="clear" w:color="auto" w:fill="EEEEEE"/>
        </w:rPr>
      </w:pPr>
    </w:p>
    <w:p w:rsidR="00E06785" w:rsidRPr="00F91CF2" w:rsidRDefault="00E06785" w:rsidP="00E0678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0"/>
          <w:szCs w:val="20"/>
          <w:bdr w:val="none" w:sz="0" w:space="0" w:color="auto" w:frame="1"/>
          <w:shd w:val="clear" w:color="auto" w:fill="EEEEEE"/>
        </w:rPr>
      </w:pPr>
      <w:r w:rsidRPr="00F91CF2">
        <w:rPr>
          <w:rFonts w:ascii="Arial" w:hAnsi="Arial" w:cs="Arial"/>
          <w:color w:val="2B91AF"/>
          <w:sz w:val="20"/>
          <w:szCs w:val="20"/>
          <w:bdr w:val="none" w:sz="0" w:space="0" w:color="auto" w:frame="1"/>
          <w:shd w:val="clear" w:color="auto" w:fill="EEEEEE"/>
        </w:rPr>
        <w:t>BufferedWriter</w:t>
      </w:r>
      <w:r w:rsidRPr="00F91CF2">
        <w:rPr>
          <w:rFonts w:ascii="Arial" w:hAnsi="Arial" w:cs="Arial"/>
          <w:color w:val="000000"/>
          <w:sz w:val="20"/>
          <w:szCs w:val="20"/>
          <w:bdr w:val="none" w:sz="0" w:space="0" w:color="auto" w:frame="1"/>
          <w:shd w:val="clear" w:color="auto" w:fill="EEEEEE"/>
        </w:rPr>
        <w:t xml:space="preserve"> bf = </w:t>
      </w:r>
      <w:r w:rsidRPr="00F91CF2">
        <w:rPr>
          <w:rFonts w:ascii="Arial" w:hAnsi="Arial" w:cs="Arial"/>
          <w:color w:val="00008B"/>
          <w:sz w:val="20"/>
          <w:szCs w:val="20"/>
          <w:bdr w:val="none" w:sz="0" w:space="0" w:color="auto" w:frame="1"/>
          <w:shd w:val="clear" w:color="auto" w:fill="EEEEEE"/>
        </w:rPr>
        <w:t>new</w:t>
      </w:r>
      <w:r w:rsidRPr="00F91CF2">
        <w:rPr>
          <w:rFonts w:ascii="Arial" w:hAnsi="Arial" w:cs="Arial"/>
          <w:color w:val="2B91AF"/>
          <w:sz w:val="20"/>
          <w:szCs w:val="20"/>
          <w:bdr w:val="none" w:sz="0" w:space="0" w:color="auto" w:frame="1"/>
          <w:shd w:val="clear" w:color="auto" w:fill="EEEEEE"/>
        </w:rPr>
        <w:t>BufferedWriter</w:t>
      </w:r>
      <w:r w:rsidRPr="00F91CF2">
        <w:rPr>
          <w:rFonts w:ascii="Arial" w:hAnsi="Arial" w:cs="Arial"/>
          <w:color w:val="000000"/>
          <w:sz w:val="20"/>
          <w:szCs w:val="20"/>
          <w:bdr w:val="none" w:sz="0" w:space="0" w:color="auto" w:frame="1"/>
          <w:shd w:val="clear" w:color="auto" w:fill="EEEEEE"/>
        </w:rPr>
        <w:t>(file);</w:t>
      </w:r>
    </w:p>
    <w:p w:rsidR="00E06785" w:rsidRPr="00F91CF2" w:rsidRDefault="00E06785" w:rsidP="00E0678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0"/>
          <w:szCs w:val="20"/>
          <w:bdr w:val="none" w:sz="0" w:space="0" w:color="auto" w:frame="1"/>
          <w:shd w:val="clear" w:color="auto" w:fill="EEEEEE"/>
        </w:rPr>
      </w:pPr>
    </w:p>
    <w:p w:rsidR="00E06785" w:rsidRPr="00F91CF2" w:rsidRDefault="00E06785" w:rsidP="00E0678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0"/>
          <w:szCs w:val="20"/>
          <w:bdr w:val="none" w:sz="0" w:space="0" w:color="auto" w:frame="1"/>
          <w:shd w:val="clear" w:color="auto" w:fill="EEEEEE"/>
        </w:rPr>
      </w:pPr>
      <w:r w:rsidRPr="00F91CF2">
        <w:rPr>
          <w:rFonts w:ascii="Arial" w:hAnsi="Arial" w:cs="Arial"/>
          <w:color w:val="2B91AF"/>
          <w:sz w:val="20"/>
          <w:szCs w:val="20"/>
          <w:bdr w:val="none" w:sz="0" w:space="0" w:color="auto" w:frame="1"/>
          <w:shd w:val="clear" w:color="auto" w:fill="EEEEEE"/>
        </w:rPr>
        <w:t>BufferedWriter</w:t>
      </w:r>
      <w:r w:rsidRPr="00F91CF2">
        <w:rPr>
          <w:rFonts w:ascii="Arial" w:hAnsi="Arial" w:cs="Arial"/>
          <w:color w:val="000000"/>
          <w:sz w:val="20"/>
          <w:szCs w:val="20"/>
          <w:bdr w:val="none" w:sz="0" w:space="0" w:color="auto" w:frame="1"/>
          <w:shd w:val="clear" w:color="auto" w:fill="EEEEEE"/>
        </w:rPr>
        <w:t xml:space="preserve"> bf = </w:t>
      </w:r>
      <w:r w:rsidRPr="00F91CF2">
        <w:rPr>
          <w:rFonts w:ascii="Arial" w:hAnsi="Arial" w:cs="Arial"/>
          <w:color w:val="00008B"/>
          <w:sz w:val="20"/>
          <w:szCs w:val="20"/>
          <w:bdr w:val="none" w:sz="0" w:space="0" w:color="auto" w:frame="1"/>
          <w:shd w:val="clear" w:color="auto" w:fill="EEEEEE"/>
        </w:rPr>
        <w:t>new</w:t>
      </w:r>
      <w:r w:rsidRPr="00F91CF2">
        <w:rPr>
          <w:rFonts w:ascii="Arial" w:hAnsi="Arial" w:cs="Arial"/>
          <w:color w:val="2B91AF"/>
          <w:sz w:val="20"/>
          <w:szCs w:val="20"/>
          <w:bdr w:val="none" w:sz="0" w:space="0" w:color="auto" w:frame="1"/>
          <w:shd w:val="clear" w:color="auto" w:fill="EEEEEE"/>
        </w:rPr>
        <w:t>BufferedWriter</w:t>
      </w:r>
      <w:r w:rsidRPr="00F91CF2">
        <w:rPr>
          <w:rFonts w:ascii="Arial" w:hAnsi="Arial" w:cs="Arial"/>
          <w:color w:val="000000"/>
          <w:sz w:val="20"/>
          <w:szCs w:val="20"/>
          <w:bdr w:val="none" w:sz="0" w:space="0" w:color="auto" w:frame="1"/>
          <w:shd w:val="clear" w:color="auto" w:fill="EEEEEE"/>
        </w:rPr>
        <w:t>(Writer writer);</w:t>
      </w:r>
    </w:p>
    <w:p w:rsidR="00E06785" w:rsidRPr="00F91CF2" w:rsidRDefault="00E06785" w:rsidP="00E0678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0"/>
          <w:szCs w:val="20"/>
          <w:bdr w:val="none" w:sz="0" w:space="0" w:color="auto" w:frame="1"/>
          <w:shd w:val="clear" w:color="auto" w:fill="EEEEEE"/>
        </w:rPr>
      </w:pPr>
    </w:p>
    <w:p w:rsidR="00E06785" w:rsidRPr="00F91CF2" w:rsidRDefault="00E06785" w:rsidP="00E0678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0"/>
          <w:szCs w:val="20"/>
          <w:bdr w:val="none" w:sz="0" w:space="0" w:color="auto" w:frame="1"/>
          <w:shd w:val="clear" w:color="auto" w:fill="EEEEEE"/>
        </w:rPr>
      </w:pPr>
      <w:r w:rsidRPr="00F91CF2">
        <w:rPr>
          <w:rFonts w:ascii="Arial" w:hAnsi="Arial" w:cs="Arial"/>
          <w:color w:val="2B91AF"/>
          <w:sz w:val="20"/>
          <w:szCs w:val="20"/>
          <w:bdr w:val="none" w:sz="0" w:space="0" w:color="auto" w:frame="1"/>
          <w:shd w:val="clear" w:color="auto" w:fill="EEEEEE"/>
        </w:rPr>
        <w:t>BufferedWriter</w:t>
      </w:r>
      <w:r w:rsidRPr="00F91CF2">
        <w:rPr>
          <w:rFonts w:ascii="Arial" w:hAnsi="Arial" w:cs="Arial"/>
          <w:color w:val="000000"/>
          <w:sz w:val="20"/>
          <w:szCs w:val="20"/>
          <w:bdr w:val="none" w:sz="0" w:space="0" w:color="auto" w:frame="1"/>
          <w:shd w:val="clear" w:color="auto" w:fill="EEEEEE"/>
        </w:rPr>
        <w:t xml:space="preserve"> bf = </w:t>
      </w:r>
      <w:r w:rsidRPr="00F91CF2">
        <w:rPr>
          <w:rFonts w:ascii="Arial" w:hAnsi="Arial" w:cs="Arial"/>
          <w:color w:val="00008B"/>
          <w:sz w:val="20"/>
          <w:szCs w:val="20"/>
          <w:bdr w:val="none" w:sz="0" w:space="0" w:color="auto" w:frame="1"/>
          <w:shd w:val="clear" w:color="auto" w:fill="EEEEEE"/>
        </w:rPr>
        <w:t>new</w:t>
      </w:r>
      <w:r w:rsidRPr="00F91CF2">
        <w:rPr>
          <w:rFonts w:ascii="Arial" w:hAnsi="Arial" w:cs="Arial"/>
          <w:color w:val="2B91AF"/>
          <w:sz w:val="20"/>
          <w:szCs w:val="20"/>
          <w:bdr w:val="none" w:sz="0" w:space="0" w:color="auto" w:frame="1"/>
          <w:shd w:val="clear" w:color="auto" w:fill="EEEEEE"/>
        </w:rPr>
        <w:t>BufferedWriter</w:t>
      </w:r>
      <w:r w:rsidRPr="00F91CF2">
        <w:rPr>
          <w:rFonts w:ascii="Arial" w:hAnsi="Arial" w:cs="Arial"/>
          <w:color w:val="000000"/>
          <w:sz w:val="20"/>
          <w:szCs w:val="20"/>
          <w:bdr w:val="none" w:sz="0" w:space="0" w:color="auto" w:frame="1"/>
          <w:shd w:val="clear" w:color="auto" w:fill="EEEEEE"/>
        </w:rPr>
        <w:t>(Writer writer,int buffersize);</w:t>
      </w:r>
    </w:p>
    <w:p w:rsidR="00E06785" w:rsidRPr="00F91CF2" w:rsidRDefault="00E06785" w:rsidP="00E06785">
      <w:pPr>
        <w:tabs>
          <w:tab w:val="left" w:pos="1209"/>
        </w:tabs>
        <w:rPr>
          <w:rFonts w:ascii="Arial" w:hAnsi="Arial" w:cs="Arial"/>
        </w:rPr>
      </w:pPr>
    </w:p>
    <w:p w:rsidR="00E06785" w:rsidRPr="00F91CF2" w:rsidRDefault="00E06785" w:rsidP="00E06785">
      <w:pPr>
        <w:tabs>
          <w:tab w:val="left" w:pos="1209"/>
        </w:tabs>
        <w:rPr>
          <w:rFonts w:ascii="Arial" w:hAnsi="Arial" w:cs="Arial"/>
        </w:rPr>
      </w:pPr>
    </w:p>
    <w:p w:rsidR="00E06785" w:rsidRPr="00F91CF2" w:rsidRDefault="00E06785" w:rsidP="00E06785">
      <w:pPr>
        <w:tabs>
          <w:tab w:val="left" w:pos="1209"/>
        </w:tabs>
        <w:rPr>
          <w:rFonts w:ascii="Arial" w:hAnsi="Arial" w:cs="Arial"/>
        </w:rPr>
      </w:pPr>
      <w:r w:rsidRPr="00F91CF2">
        <w:rPr>
          <w:rFonts w:ascii="Arial" w:hAnsi="Arial" w:cs="Arial"/>
          <w:noProof/>
        </w:rPr>
        <w:lastRenderedPageBreak/>
        <w:drawing>
          <wp:inline distT="0" distB="0" distL="0" distR="0">
            <wp:extent cx="5943600" cy="27946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2794635"/>
                    </a:xfrm>
                    <a:prstGeom prst="rect">
                      <a:avLst/>
                    </a:prstGeom>
                  </pic:spPr>
                </pic:pic>
              </a:graphicData>
            </a:graphic>
          </wp:inline>
        </w:drawing>
      </w:r>
    </w:p>
    <w:p w:rsidR="00E06785" w:rsidRPr="00F91CF2" w:rsidRDefault="00E06785" w:rsidP="00E06785">
      <w:pPr>
        <w:tabs>
          <w:tab w:val="left" w:pos="1209"/>
        </w:tabs>
        <w:rPr>
          <w:rFonts w:ascii="Arial" w:hAnsi="Arial" w:cs="Arial"/>
        </w:rPr>
      </w:pPr>
    </w:p>
    <w:p w:rsidR="00E06785" w:rsidRPr="00F91CF2" w:rsidRDefault="00E06785" w:rsidP="00E06785">
      <w:pPr>
        <w:tabs>
          <w:tab w:val="left" w:pos="1209"/>
        </w:tabs>
        <w:rPr>
          <w:rFonts w:ascii="Arial" w:hAnsi="Arial" w:cs="Arial"/>
        </w:rPr>
      </w:pPr>
      <w:r w:rsidRPr="00F91CF2">
        <w:rPr>
          <w:rFonts w:ascii="Arial" w:hAnsi="Arial" w:cs="Arial"/>
        </w:rPr>
        <w:t>When we close bufferedwriter, filewriter is closed Automatically because  its working inside Bufferreader</w:t>
      </w:r>
      <w:r w:rsidRPr="00F91CF2">
        <w:rPr>
          <w:rFonts w:ascii="Arial" w:hAnsi="Arial" w:cs="Arial"/>
        </w:rPr>
        <w:tab/>
      </w:r>
    </w:p>
    <w:p w:rsidR="00E06785" w:rsidRPr="00F91CF2" w:rsidRDefault="00E06785" w:rsidP="00E06785">
      <w:pPr>
        <w:tabs>
          <w:tab w:val="left" w:pos="1209"/>
        </w:tabs>
        <w:rPr>
          <w:rFonts w:ascii="Arial" w:hAnsi="Arial" w:cs="Arial"/>
        </w:rPr>
      </w:pPr>
    </w:p>
    <w:p w:rsidR="00E06785" w:rsidRPr="00F91CF2" w:rsidRDefault="00E06785" w:rsidP="00E06785">
      <w:pPr>
        <w:tabs>
          <w:tab w:val="left" w:pos="1209"/>
        </w:tabs>
        <w:rPr>
          <w:rFonts w:ascii="Arial" w:hAnsi="Arial" w:cs="Arial"/>
          <w:noProof/>
        </w:rPr>
      </w:pPr>
    </w:p>
    <w:p w:rsidR="00E06785" w:rsidRPr="00F91CF2" w:rsidRDefault="00E06785" w:rsidP="00E06785">
      <w:pPr>
        <w:tabs>
          <w:tab w:val="left" w:pos="1209"/>
        </w:tabs>
        <w:rPr>
          <w:rFonts w:ascii="Arial" w:hAnsi="Arial" w:cs="Arial"/>
        </w:rPr>
      </w:pPr>
      <w:r w:rsidRPr="00F91CF2">
        <w:rPr>
          <w:rFonts w:ascii="Arial" w:hAnsi="Arial" w:cs="Arial"/>
          <w:noProof/>
        </w:rPr>
        <w:drawing>
          <wp:inline distT="0" distB="0" distL="0" distR="0">
            <wp:extent cx="5943600" cy="28422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2842260"/>
                    </a:xfrm>
                    <a:prstGeom prst="rect">
                      <a:avLst/>
                    </a:prstGeom>
                  </pic:spPr>
                </pic:pic>
              </a:graphicData>
            </a:graphic>
          </wp:inline>
        </w:drawing>
      </w:r>
    </w:p>
    <w:p w:rsidR="00E06785" w:rsidRPr="00F91CF2" w:rsidRDefault="00E06785" w:rsidP="00E06785">
      <w:pPr>
        <w:tabs>
          <w:tab w:val="left" w:pos="5937"/>
        </w:tabs>
        <w:rPr>
          <w:rFonts w:ascii="Arial" w:hAnsi="Arial" w:cs="Arial"/>
        </w:rPr>
      </w:pPr>
      <w:r w:rsidRPr="00F91CF2">
        <w:rPr>
          <w:rFonts w:ascii="Arial" w:hAnsi="Arial" w:cs="Arial"/>
        </w:rPr>
        <w:tab/>
      </w:r>
    </w:p>
    <w:p w:rsidR="00E06785" w:rsidRPr="00F91CF2" w:rsidRDefault="00E06785" w:rsidP="00E06785">
      <w:pPr>
        <w:tabs>
          <w:tab w:val="left" w:pos="5937"/>
        </w:tabs>
        <w:rPr>
          <w:rFonts w:ascii="Arial" w:hAnsi="Arial" w:cs="Arial"/>
        </w:rPr>
      </w:pPr>
    </w:p>
    <w:p w:rsidR="00E06785" w:rsidRPr="00F91CF2" w:rsidRDefault="00E06785" w:rsidP="00E06785">
      <w:pPr>
        <w:tabs>
          <w:tab w:val="left" w:pos="5937"/>
        </w:tabs>
        <w:rPr>
          <w:rFonts w:ascii="Arial" w:hAnsi="Arial" w:cs="Arial"/>
        </w:rPr>
      </w:pPr>
    </w:p>
    <w:p w:rsidR="00E06785" w:rsidRPr="00F91CF2" w:rsidRDefault="00E06785" w:rsidP="00E06785">
      <w:pPr>
        <w:tabs>
          <w:tab w:val="left" w:pos="5937"/>
        </w:tabs>
        <w:rPr>
          <w:rFonts w:ascii="Arial" w:hAnsi="Arial" w:cs="Arial"/>
        </w:rPr>
      </w:pPr>
      <w:r w:rsidRPr="00F91CF2">
        <w:rPr>
          <w:rFonts w:ascii="Arial" w:hAnsi="Arial" w:cs="Arial"/>
          <w:noProof/>
        </w:rPr>
        <w:lastRenderedPageBreak/>
        <w:drawing>
          <wp:inline distT="0" distB="0" distL="0" distR="0">
            <wp:extent cx="5943600" cy="2959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2959100"/>
                    </a:xfrm>
                    <a:prstGeom prst="rect">
                      <a:avLst/>
                    </a:prstGeom>
                  </pic:spPr>
                </pic:pic>
              </a:graphicData>
            </a:graphic>
          </wp:inline>
        </w:drawing>
      </w:r>
    </w:p>
    <w:p w:rsidR="00E06785" w:rsidRPr="00F91CF2" w:rsidRDefault="00E06785" w:rsidP="00E06785">
      <w:pPr>
        <w:tabs>
          <w:tab w:val="left" w:pos="5937"/>
        </w:tabs>
        <w:rPr>
          <w:rFonts w:ascii="Arial" w:hAnsi="Arial" w:cs="Arial"/>
        </w:rPr>
      </w:pPr>
    </w:p>
    <w:p w:rsidR="00E06785" w:rsidRPr="00F91CF2" w:rsidRDefault="00E06785" w:rsidP="00E06785">
      <w:pPr>
        <w:tabs>
          <w:tab w:val="left" w:pos="5937"/>
        </w:tabs>
        <w:rPr>
          <w:rFonts w:ascii="Arial" w:hAnsi="Arial" w:cs="Arial"/>
        </w:rPr>
      </w:pPr>
      <w:r w:rsidRPr="00F91CF2">
        <w:rPr>
          <w:rFonts w:ascii="Arial" w:hAnsi="Arial" w:cs="Arial"/>
          <w:noProof/>
        </w:rPr>
        <w:drawing>
          <wp:inline distT="0" distB="0" distL="0" distR="0">
            <wp:extent cx="5943600" cy="29673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2967355"/>
                    </a:xfrm>
                    <a:prstGeom prst="rect">
                      <a:avLst/>
                    </a:prstGeom>
                  </pic:spPr>
                </pic:pic>
              </a:graphicData>
            </a:graphic>
          </wp:inline>
        </w:drawing>
      </w:r>
    </w:p>
    <w:p w:rsidR="00E06785" w:rsidRPr="00F91CF2" w:rsidRDefault="00E06785" w:rsidP="00E06785">
      <w:pPr>
        <w:tabs>
          <w:tab w:val="left" w:pos="5937"/>
        </w:tabs>
        <w:rPr>
          <w:rFonts w:ascii="Arial" w:hAnsi="Arial" w:cs="Arial"/>
        </w:rPr>
      </w:pPr>
    </w:p>
    <w:p w:rsidR="00E06785" w:rsidRPr="00F91CF2" w:rsidRDefault="00E06785" w:rsidP="00E06785">
      <w:pPr>
        <w:tabs>
          <w:tab w:val="left" w:pos="5937"/>
        </w:tabs>
        <w:rPr>
          <w:rFonts w:ascii="Arial" w:hAnsi="Arial" w:cs="Arial"/>
        </w:rPr>
      </w:pPr>
    </w:p>
    <w:p w:rsidR="00E06785" w:rsidRPr="00F91CF2" w:rsidRDefault="00E06785" w:rsidP="00E06785">
      <w:pPr>
        <w:tabs>
          <w:tab w:val="left" w:pos="5937"/>
        </w:tabs>
        <w:rPr>
          <w:rFonts w:ascii="Arial" w:hAnsi="Arial" w:cs="Arial"/>
        </w:rPr>
      </w:pPr>
    </w:p>
    <w:p w:rsidR="00E06785" w:rsidRPr="00F91CF2" w:rsidRDefault="00E06785" w:rsidP="00E06785">
      <w:pPr>
        <w:tabs>
          <w:tab w:val="left" w:pos="5937"/>
        </w:tabs>
        <w:rPr>
          <w:rFonts w:ascii="Arial" w:hAnsi="Arial" w:cs="Arial"/>
          <w:b/>
          <w:sz w:val="32"/>
          <w:szCs w:val="32"/>
          <w:u w:val="single"/>
        </w:rPr>
      </w:pPr>
    </w:p>
    <w:p w:rsidR="00E06785" w:rsidRPr="00F91CF2" w:rsidRDefault="00E06785" w:rsidP="00E06785">
      <w:pPr>
        <w:tabs>
          <w:tab w:val="left" w:pos="5937"/>
        </w:tabs>
        <w:jc w:val="center"/>
        <w:rPr>
          <w:rFonts w:ascii="Arial" w:hAnsi="Arial" w:cs="Arial"/>
          <w:b/>
          <w:sz w:val="32"/>
          <w:szCs w:val="32"/>
          <w:u w:val="single"/>
        </w:rPr>
      </w:pPr>
      <w:r w:rsidRPr="00F91CF2">
        <w:rPr>
          <w:rFonts w:ascii="Arial" w:hAnsi="Arial" w:cs="Arial"/>
          <w:b/>
          <w:sz w:val="32"/>
          <w:szCs w:val="32"/>
          <w:u w:val="single"/>
        </w:rPr>
        <w:t>Hirachical Classfication of files Reader/Writer</w:t>
      </w:r>
    </w:p>
    <w:p w:rsidR="00E06785" w:rsidRPr="00F91CF2" w:rsidRDefault="00E06785" w:rsidP="00E06785">
      <w:pPr>
        <w:tabs>
          <w:tab w:val="left" w:pos="5937"/>
        </w:tabs>
        <w:rPr>
          <w:rFonts w:ascii="Arial" w:hAnsi="Arial" w:cs="Arial"/>
        </w:rPr>
      </w:pPr>
    </w:p>
    <w:p w:rsidR="00E06785" w:rsidRPr="00F91CF2" w:rsidRDefault="00E06785" w:rsidP="00E06785">
      <w:pPr>
        <w:tabs>
          <w:tab w:val="left" w:pos="5937"/>
        </w:tabs>
        <w:rPr>
          <w:rFonts w:ascii="Arial" w:hAnsi="Arial" w:cs="Arial"/>
        </w:rPr>
      </w:pPr>
    </w:p>
    <w:p w:rsidR="00E06785" w:rsidRPr="00F91CF2" w:rsidRDefault="00E06785" w:rsidP="00E06785">
      <w:pPr>
        <w:tabs>
          <w:tab w:val="left" w:pos="5937"/>
        </w:tabs>
        <w:rPr>
          <w:rFonts w:ascii="Arial" w:hAnsi="Arial" w:cs="Arial"/>
        </w:rPr>
      </w:pPr>
      <w:r w:rsidRPr="00F91CF2">
        <w:rPr>
          <w:rFonts w:ascii="Arial" w:hAnsi="Arial" w:cs="Arial"/>
          <w:noProof/>
        </w:rPr>
        <w:lastRenderedPageBreak/>
        <w:drawing>
          <wp:inline distT="0" distB="0" distL="0" distR="0">
            <wp:extent cx="5943600" cy="31203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3120390"/>
                    </a:xfrm>
                    <a:prstGeom prst="rect">
                      <a:avLst/>
                    </a:prstGeom>
                  </pic:spPr>
                </pic:pic>
              </a:graphicData>
            </a:graphic>
          </wp:inline>
        </w:drawing>
      </w:r>
    </w:p>
    <w:p w:rsidR="00E06785" w:rsidRPr="00F91CF2" w:rsidRDefault="00E06785" w:rsidP="00E06785">
      <w:pPr>
        <w:tabs>
          <w:tab w:val="left" w:pos="5937"/>
        </w:tabs>
        <w:rPr>
          <w:rFonts w:ascii="Arial" w:hAnsi="Arial" w:cs="Arial"/>
          <w:b/>
          <w:sz w:val="32"/>
          <w:szCs w:val="32"/>
          <w:u w:val="single"/>
        </w:rPr>
      </w:pPr>
    </w:p>
    <w:p w:rsidR="00E06785" w:rsidRPr="00F91CF2" w:rsidRDefault="00E06785" w:rsidP="00E06785">
      <w:pPr>
        <w:tabs>
          <w:tab w:val="left" w:pos="5937"/>
        </w:tabs>
        <w:rPr>
          <w:rFonts w:ascii="Arial" w:hAnsi="Arial" w:cs="Arial"/>
          <w:b/>
          <w:sz w:val="32"/>
          <w:szCs w:val="32"/>
          <w:u w:val="single"/>
        </w:rPr>
      </w:pPr>
      <w:r w:rsidRPr="00F91CF2">
        <w:rPr>
          <w:rFonts w:ascii="Arial" w:hAnsi="Arial" w:cs="Arial"/>
          <w:noProof/>
        </w:rPr>
        <w:drawing>
          <wp:inline distT="0" distB="0" distL="0" distR="0">
            <wp:extent cx="5943600" cy="28657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2865755"/>
                    </a:xfrm>
                    <a:prstGeom prst="rect">
                      <a:avLst/>
                    </a:prstGeom>
                  </pic:spPr>
                </pic:pic>
              </a:graphicData>
            </a:graphic>
          </wp:inline>
        </w:drawing>
      </w:r>
    </w:p>
    <w:p w:rsidR="00E06785" w:rsidRPr="00F91CF2" w:rsidRDefault="00E06785" w:rsidP="00E06785">
      <w:pPr>
        <w:tabs>
          <w:tab w:val="left" w:pos="5937"/>
        </w:tabs>
        <w:rPr>
          <w:rFonts w:ascii="Arial" w:hAnsi="Arial" w:cs="Arial"/>
          <w:b/>
          <w:sz w:val="32"/>
          <w:szCs w:val="32"/>
          <w:u w:val="single"/>
        </w:rPr>
      </w:pPr>
    </w:p>
    <w:p w:rsidR="00A45E45" w:rsidRPr="00F91CF2" w:rsidRDefault="00A45E45" w:rsidP="000929F5">
      <w:pPr>
        <w:rPr>
          <w:rFonts w:ascii="Arial" w:hAnsi="Arial" w:cs="Arial"/>
        </w:rPr>
      </w:pPr>
    </w:p>
    <w:p w:rsidR="00A87BD9" w:rsidRPr="00A87BD9" w:rsidRDefault="00A87BD9" w:rsidP="00A45E45">
      <w:pPr>
        <w:jc w:val="center"/>
        <w:rPr>
          <w:rFonts w:ascii="Arial" w:hAnsi="Arial" w:cs="Arial"/>
          <w:b/>
          <w:sz w:val="36"/>
          <w:szCs w:val="36"/>
          <w:u w:val="single"/>
        </w:rPr>
      </w:pPr>
    </w:p>
    <w:p w:rsidR="00A87BD9" w:rsidRDefault="00A87BD9" w:rsidP="00A45E45">
      <w:pPr>
        <w:jc w:val="center"/>
        <w:rPr>
          <w:rFonts w:ascii="Arial" w:hAnsi="Arial" w:cs="Arial"/>
          <w:b/>
          <w:sz w:val="36"/>
          <w:szCs w:val="36"/>
          <w:u w:val="single"/>
        </w:rPr>
      </w:pPr>
      <w:r w:rsidRPr="00A87BD9">
        <w:rPr>
          <w:rFonts w:ascii="Arial" w:hAnsi="Arial" w:cs="Arial"/>
          <w:b/>
          <w:sz w:val="36"/>
          <w:szCs w:val="36"/>
          <w:u w:val="single"/>
        </w:rPr>
        <w:t>replace text in file</w:t>
      </w:r>
    </w:p>
    <w:p w:rsidR="00A87BD9" w:rsidRDefault="00A87BD9" w:rsidP="00A45E45">
      <w:pPr>
        <w:jc w:val="center"/>
        <w:rPr>
          <w:rFonts w:ascii="Arial" w:hAnsi="Arial" w:cs="Arial"/>
          <w:b/>
          <w:sz w:val="36"/>
          <w:szCs w:val="36"/>
          <w:u w:val="single"/>
        </w:rPr>
      </w:pPr>
    </w:p>
    <w:p w:rsidR="00A87BD9" w:rsidRPr="00A87BD9" w:rsidRDefault="00A87BD9" w:rsidP="00A87B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2"/>
        </w:rPr>
      </w:pPr>
      <w:r w:rsidRPr="00A87BD9">
        <w:rPr>
          <w:rFonts w:ascii="inherit" w:hAnsi="inherit" w:cs="Consolas"/>
          <w:color w:val="2B91AF"/>
          <w:sz w:val="22"/>
        </w:rPr>
        <w:t>File</w:t>
      </w:r>
      <w:r w:rsidRPr="00A87BD9">
        <w:rPr>
          <w:rFonts w:ascii="inherit" w:hAnsi="inherit" w:cs="Consolas"/>
          <w:color w:val="303336"/>
          <w:sz w:val="22"/>
        </w:rPr>
        <w:t xml:space="preserve"> log= </w:t>
      </w:r>
      <w:r w:rsidRPr="00A87BD9">
        <w:rPr>
          <w:rFonts w:ascii="inherit" w:hAnsi="inherit" w:cs="Consolas"/>
          <w:color w:val="101094"/>
          <w:sz w:val="22"/>
        </w:rPr>
        <w:t>new</w:t>
      </w:r>
      <w:r w:rsidRPr="00A87BD9">
        <w:rPr>
          <w:rFonts w:ascii="inherit" w:hAnsi="inherit" w:cs="Consolas"/>
          <w:color w:val="303336"/>
          <w:sz w:val="22"/>
        </w:rPr>
        <w:t xml:space="preserve"> </w:t>
      </w:r>
      <w:r w:rsidRPr="00A87BD9">
        <w:rPr>
          <w:rFonts w:ascii="inherit" w:hAnsi="inherit" w:cs="Consolas"/>
          <w:color w:val="2B91AF"/>
          <w:sz w:val="22"/>
        </w:rPr>
        <w:t>File</w:t>
      </w:r>
      <w:r w:rsidRPr="00A87BD9">
        <w:rPr>
          <w:rFonts w:ascii="inherit" w:hAnsi="inherit" w:cs="Consolas"/>
          <w:color w:val="303336"/>
          <w:sz w:val="22"/>
        </w:rPr>
        <w:t>(</w:t>
      </w:r>
      <w:r w:rsidRPr="00A87BD9">
        <w:rPr>
          <w:rFonts w:ascii="inherit" w:hAnsi="inherit" w:cs="Consolas"/>
          <w:color w:val="7D2727"/>
          <w:sz w:val="22"/>
        </w:rPr>
        <w:t>"log.txt"</w:t>
      </w:r>
      <w:r w:rsidRPr="00A87BD9">
        <w:rPr>
          <w:rFonts w:ascii="inherit" w:hAnsi="inherit" w:cs="Consolas"/>
          <w:color w:val="303336"/>
          <w:sz w:val="22"/>
        </w:rPr>
        <w:t>);</w:t>
      </w:r>
    </w:p>
    <w:p w:rsidR="00A87BD9" w:rsidRPr="00A87BD9" w:rsidRDefault="00A87BD9" w:rsidP="00A87B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2"/>
        </w:rPr>
      </w:pPr>
      <w:r w:rsidRPr="00A87BD9">
        <w:rPr>
          <w:rFonts w:ascii="inherit" w:hAnsi="inherit" w:cs="Consolas"/>
          <w:color w:val="2B91AF"/>
          <w:sz w:val="22"/>
        </w:rPr>
        <w:t>String</w:t>
      </w:r>
      <w:r w:rsidRPr="00A87BD9">
        <w:rPr>
          <w:rFonts w:ascii="inherit" w:hAnsi="inherit" w:cs="Consolas"/>
          <w:color w:val="303336"/>
          <w:sz w:val="22"/>
        </w:rPr>
        <w:t xml:space="preserve"> search = </w:t>
      </w:r>
      <w:r w:rsidRPr="00A87BD9">
        <w:rPr>
          <w:rFonts w:ascii="inherit" w:hAnsi="inherit" w:cs="Consolas"/>
          <w:color w:val="7D2727"/>
          <w:sz w:val="22"/>
        </w:rPr>
        <w:t>"textFiles/a.txt"</w:t>
      </w:r>
      <w:r w:rsidRPr="00A87BD9">
        <w:rPr>
          <w:rFonts w:ascii="inherit" w:hAnsi="inherit" w:cs="Consolas"/>
          <w:color w:val="303336"/>
          <w:sz w:val="22"/>
        </w:rPr>
        <w:t>;</w:t>
      </w:r>
    </w:p>
    <w:p w:rsidR="00A87BD9" w:rsidRPr="00A87BD9" w:rsidRDefault="00A87BD9" w:rsidP="00A87B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2"/>
        </w:rPr>
      </w:pPr>
      <w:r w:rsidRPr="00A87BD9">
        <w:rPr>
          <w:rFonts w:ascii="inherit" w:hAnsi="inherit" w:cs="Consolas"/>
          <w:color w:val="2B91AF"/>
          <w:sz w:val="22"/>
        </w:rPr>
        <w:t>String</w:t>
      </w:r>
      <w:r w:rsidRPr="00A87BD9">
        <w:rPr>
          <w:rFonts w:ascii="inherit" w:hAnsi="inherit" w:cs="Consolas"/>
          <w:color w:val="303336"/>
          <w:sz w:val="22"/>
        </w:rPr>
        <w:t xml:space="preserve"> replace = </w:t>
      </w:r>
      <w:r w:rsidRPr="00A87BD9">
        <w:rPr>
          <w:rFonts w:ascii="inherit" w:hAnsi="inherit" w:cs="Consolas"/>
          <w:color w:val="7D2727"/>
          <w:sz w:val="22"/>
        </w:rPr>
        <w:t>"replaceText/b.txt"</w:t>
      </w:r>
      <w:r w:rsidRPr="00A87BD9">
        <w:rPr>
          <w:rFonts w:ascii="inherit" w:hAnsi="inherit" w:cs="Consolas"/>
          <w:color w:val="303336"/>
          <w:sz w:val="22"/>
        </w:rPr>
        <w:t>;</w:t>
      </w:r>
    </w:p>
    <w:p w:rsidR="00A87BD9" w:rsidRPr="00A87BD9" w:rsidRDefault="00A87BD9" w:rsidP="00A87B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2"/>
        </w:rPr>
      </w:pPr>
    </w:p>
    <w:p w:rsidR="00A87BD9" w:rsidRPr="00A87BD9" w:rsidRDefault="00A87BD9" w:rsidP="00A87B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2"/>
        </w:rPr>
      </w:pPr>
      <w:r w:rsidRPr="00A87BD9">
        <w:rPr>
          <w:rFonts w:ascii="inherit" w:hAnsi="inherit" w:cs="Consolas"/>
          <w:color w:val="101094"/>
          <w:sz w:val="22"/>
        </w:rPr>
        <w:t>try</w:t>
      </w:r>
      <w:r w:rsidRPr="00A87BD9">
        <w:rPr>
          <w:rFonts w:ascii="inherit" w:hAnsi="inherit" w:cs="Consolas"/>
          <w:color w:val="303336"/>
          <w:sz w:val="22"/>
        </w:rPr>
        <w:t>{</w:t>
      </w:r>
    </w:p>
    <w:p w:rsidR="00A87BD9" w:rsidRPr="00A87BD9" w:rsidRDefault="00A87BD9" w:rsidP="00A87B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2"/>
        </w:rPr>
      </w:pPr>
      <w:r w:rsidRPr="00A87BD9">
        <w:rPr>
          <w:rFonts w:ascii="inherit" w:hAnsi="inherit" w:cs="Consolas"/>
          <w:color w:val="303336"/>
          <w:sz w:val="22"/>
        </w:rPr>
        <w:t xml:space="preserve">    </w:t>
      </w:r>
      <w:r w:rsidRPr="00A87BD9">
        <w:rPr>
          <w:rFonts w:ascii="inherit" w:hAnsi="inherit" w:cs="Consolas"/>
          <w:color w:val="2B91AF"/>
          <w:sz w:val="22"/>
        </w:rPr>
        <w:t>FileReader</w:t>
      </w:r>
      <w:r w:rsidRPr="00A87BD9">
        <w:rPr>
          <w:rFonts w:ascii="inherit" w:hAnsi="inherit" w:cs="Consolas"/>
          <w:color w:val="303336"/>
          <w:sz w:val="22"/>
        </w:rPr>
        <w:t xml:space="preserve"> fr = </w:t>
      </w:r>
      <w:r w:rsidRPr="00A87BD9">
        <w:rPr>
          <w:rFonts w:ascii="inherit" w:hAnsi="inherit" w:cs="Consolas"/>
          <w:color w:val="101094"/>
          <w:sz w:val="22"/>
        </w:rPr>
        <w:t>new</w:t>
      </w:r>
      <w:r w:rsidRPr="00A87BD9">
        <w:rPr>
          <w:rFonts w:ascii="inherit" w:hAnsi="inherit" w:cs="Consolas"/>
          <w:color w:val="303336"/>
          <w:sz w:val="22"/>
        </w:rPr>
        <w:t xml:space="preserve"> </w:t>
      </w:r>
      <w:r w:rsidRPr="00A87BD9">
        <w:rPr>
          <w:rFonts w:ascii="inherit" w:hAnsi="inherit" w:cs="Consolas"/>
          <w:color w:val="2B91AF"/>
          <w:sz w:val="22"/>
        </w:rPr>
        <w:t>FileReader</w:t>
      </w:r>
      <w:r w:rsidRPr="00A87BD9">
        <w:rPr>
          <w:rFonts w:ascii="inherit" w:hAnsi="inherit" w:cs="Consolas"/>
          <w:color w:val="303336"/>
          <w:sz w:val="22"/>
        </w:rPr>
        <w:t>(log);</w:t>
      </w:r>
    </w:p>
    <w:p w:rsidR="00A87BD9" w:rsidRPr="00A87BD9" w:rsidRDefault="00A87BD9" w:rsidP="00A87B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2"/>
        </w:rPr>
      </w:pPr>
      <w:r w:rsidRPr="00A87BD9">
        <w:rPr>
          <w:rFonts w:ascii="inherit" w:hAnsi="inherit" w:cs="Consolas"/>
          <w:color w:val="303336"/>
          <w:sz w:val="22"/>
        </w:rPr>
        <w:t xml:space="preserve">    </w:t>
      </w:r>
      <w:r w:rsidRPr="00A87BD9">
        <w:rPr>
          <w:rFonts w:ascii="inherit" w:hAnsi="inherit" w:cs="Consolas"/>
          <w:color w:val="2B91AF"/>
          <w:sz w:val="22"/>
        </w:rPr>
        <w:t>String</w:t>
      </w:r>
      <w:r w:rsidRPr="00A87BD9">
        <w:rPr>
          <w:rFonts w:ascii="inherit" w:hAnsi="inherit" w:cs="Consolas"/>
          <w:color w:val="303336"/>
          <w:sz w:val="22"/>
        </w:rPr>
        <w:t xml:space="preserve"> s;</w:t>
      </w:r>
    </w:p>
    <w:p w:rsidR="00A87BD9" w:rsidRPr="00A87BD9" w:rsidRDefault="00A87BD9" w:rsidP="00A87B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2"/>
        </w:rPr>
      </w:pPr>
      <w:r w:rsidRPr="00A87BD9">
        <w:rPr>
          <w:rFonts w:ascii="inherit" w:hAnsi="inherit" w:cs="Consolas"/>
          <w:color w:val="303336"/>
          <w:sz w:val="22"/>
        </w:rPr>
        <w:lastRenderedPageBreak/>
        <w:t xml:space="preserve">    </w:t>
      </w:r>
      <w:r w:rsidRPr="00A87BD9">
        <w:rPr>
          <w:rFonts w:ascii="inherit" w:hAnsi="inherit" w:cs="Consolas"/>
          <w:color w:val="2B91AF"/>
          <w:sz w:val="22"/>
        </w:rPr>
        <w:t>String</w:t>
      </w:r>
      <w:r w:rsidRPr="00A87BD9">
        <w:rPr>
          <w:rFonts w:ascii="inherit" w:hAnsi="inherit" w:cs="Consolas"/>
          <w:color w:val="303336"/>
          <w:sz w:val="22"/>
        </w:rPr>
        <w:t xml:space="preserve"> totalStr = </w:t>
      </w:r>
      <w:r w:rsidRPr="00A87BD9">
        <w:rPr>
          <w:rFonts w:ascii="inherit" w:hAnsi="inherit" w:cs="Consolas"/>
          <w:color w:val="7D2727"/>
          <w:sz w:val="22"/>
        </w:rPr>
        <w:t>""</w:t>
      </w:r>
      <w:r w:rsidRPr="00A87BD9">
        <w:rPr>
          <w:rFonts w:ascii="inherit" w:hAnsi="inherit" w:cs="Consolas"/>
          <w:color w:val="303336"/>
          <w:sz w:val="22"/>
        </w:rPr>
        <w:t>;</w:t>
      </w:r>
    </w:p>
    <w:p w:rsidR="00A87BD9" w:rsidRPr="00A87BD9" w:rsidRDefault="00A87BD9" w:rsidP="00A87B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2"/>
        </w:rPr>
      </w:pPr>
      <w:r w:rsidRPr="00A87BD9">
        <w:rPr>
          <w:rFonts w:ascii="inherit" w:hAnsi="inherit" w:cs="Consolas"/>
          <w:color w:val="303336"/>
          <w:sz w:val="22"/>
        </w:rPr>
        <w:t xml:space="preserve">    </w:t>
      </w:r>
      <w:r w:rsidRPr="00A87BD9">
        <w:rPr>
          <w:rFonts w:ascii="inherit" w:hAnsi="inherit" w:cs="Consolas"/>
          <w:color w:val="101094"/>
          <w:sz w:val="22"/>
        </w:rPr>
        <w:t>try</w:t>
      </w:r>
      <w:r w:rsidRPr="00A87BD9">
        <w:rPr>
          <w:rFonts w:ascii="inherit" w:hAnsi="inherit" w:cs="Consolas"/>
          <w:color w:val="303336"/>
          <w:sz w:val="22"/>
        </w:rPr>
        <w:t xml:space="preserve"> (</w:t>
      </w:r>
      <w:r w:rsidRPr="00A87BD9">
        <w:rPr>
          <w:rFonts w:ascii="inherit" w:hAnsi="inherit" w:cs="Consolas"/>
          <w:color w:val="2B91AF"/>
          <w:sz w:val="22"/>
        </w:rPr>
        <w:t>BufferedReader</w:t>
      </w:r>
      <w:r w:rsidRPr="00A87BD9">
        <w:rPr>
          <w:rFonts w:ascii="inherit" w:hAnsi="inherit" w:cs="Consolas"/>
          <w:color w:val="303336"/>
          <w:sz w:val="22"/>
        </w:rPr>
        <w:t xml:space="preserve"> br = </w:t>
      </w:r>
      <w:r w:rsidRPr="00A87BD9">
        <w:rPr>
          <w:rFonts w:ascii="inherit" w:hAnsi="inherit" w:cs="Consolas"/>
          <w:color w:val="101094"/>
          <w:sz w:val="22"/>
        </w:rPr>
        <w:t>new</w:t>
      </w:r>
      <w:r w:rsidRPr="00A87BD9">
        <w:rPr>
          <w:rFonts w:ascii="inherit" w:hAnsi="inherit" w:cs="Consolas"/>
          <w:color w:val="303336"/>
          <w:sz w:val="22"/>
        </w:rPr>
        <w:t xml:space="preserve"> </w:t>
      </w:r>
      <w:r w:rsidRPr="00A87BD9">
        <w:rPr>
          <w:rFonts w:ascii="inherit" w:hAnsi="inherit" w:cs="Consolas"/>
          <w:color w:val="2B91AF"/>
          <w:sz w:val="22"/>
        </w:rPr>
        <w:t>BufferedReader</w:t>
      </w:r>
      <w:r w:rsidRPr="00A87BD9">
        <w:rPr>
          <w:rFonts w:ascii="inherit" w:hAnsi="inherit" w:cs="Consolas"/>
          <w:color w:val="303336"/>
          <w:sz w:val="22"/>
        </w:rPr>
        <w:t>(fr)) {</w:t>
      </w:r>
    </w:p>
    <w:p w:rsidR="00A87BD9" w:rsidRPr="00A87BD9" w:rsidRDefault="00A87BD9" w:rsidP="00A87B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2"/>
        </w:rPr>
      </w:pPr>
    </w:p>
    <w:p w:rsidR="00A87BD9" w:rsidRPr="00A87BD9" w:rsidRDefault="00A87BD9" w:rsidP="00A87B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2"/>
        </w:rPr>
      </w:pPr>
      <w:r w:rsidRPr="00A87BD9">
        <w:rPr>
          <w:rFonts w:ascii="inherit" w:hAnsi="inherit" w:cs="Consolas"/>
          <w:color w:val="303336"/>
          <w:sz w:val="22"/>
        </w:rPr>
        <w:t xml:space="preserve">        </w:t>
      </w:r>
      <w:r w:rsidRPr="00A87BD9">
        <w:rPr>
          <w:rFonts w:ascii="inherit" w:hAnsi="inherit" w:cs="Consolas"/>
          <w:color w:val="101094"/>
          <w:sz w:val="22"/>
        </w:rPr>
        <w:t>while</w:t>
      </w:r>
      <w:r w:rsidRPr="00A87BD9">
        <w:rPr>
          <w:rFonts w:ascii="inherit" w:hAnsi="inherit" w:cs="Consolas"/>
          <w:color w:val="303336"/>
          <w:sz w:val="22"/>
        </w:rPr>
        <w:t xml:space="preserve"> ((s = br.readLine()) != </w:t>
      </w:r>
      <w:r w:rsidRPr="00A87BD9">
        <w:rPr>
          <w:rFonts w:ascii="inherit" w:hAnsi="inherit" w:cs="Consolas"/>
          <w:color w:val="101094"/>
          <w:sz w:val="22"/>
        </w:rPr>
        <w:t>null</w:t>
      </w:r>
      <w:r w:rsidRPr="00A87BD9">
        <w:rPr>
          <w:rFonts w:ascii="inherit" w:hAnsi="inherit" w:cs="Consolas"/>
          <w:color w:val="303336"/>
          <w:sz w:val="22"/>
        </w:rPr>
        <w:t>) {</w:t>
      </w:r>
    </w:p>
    <w:p w:rsidR="00A87BD9" w:rsidRPr="00A87BD9" w:rsidRDefault="00A87BD9" w:rsidP="00A87B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2"/>
        </w:rPr>
      </w:pPr>
      <w:r w:rsidRPr="00A87BD9">
        <w:rPr>
          <w:rFonts w:ascii="inherit" w:hAnsi="inherit" w:cs="Consolas"/>
          <w:color w:val="303336"/>
          <w:sz w:val="22"/>
        </w:rPr>
        <w:t xml:space="preserve">            totalStr += s;</w:t>
      </w:r>
    </w:p>
    <w:p w:rsidR="00A87BD9" w:rsidRPr="00A87BD9" w:rsidRDefault="00A87BD9" w:rsidP="00A87B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2"/>
        </w:rPr>
      </w:pPr>
      <w:r w:rsidRPr="00A87BD9">
        <w:rPr>
          <w:rFonts w:ascii="inherit" w:hAnsi="inherit" w:cs="Consolas"/>
          <w:color w:val="303336"/>
          <w:sz w:val="22"/>
        </w:rPr>
        <w:t xml:space="preserve">        }</w:t>
      </w:r>
    </w:p>
    <w:p w:rsidR="00A87BD9" w:rsidRPr="00A87BD9" w:rsidRDefault="00A87BD9" w:rsidP="00A87B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2"/>
        </w:rPr>
      </w:pPr>
      <w:r w:rsidRPr="00A87BD9">
        <w:rPr>
          <w:rFonts w:ascii="inherit" w:hAnsi="inherit" w:cs="Consolas"/>
          <w:color w:val="303336"/>
          <w:sz w:val="22"/>
        </w:rPr>
        <w:t xml:space="preserve">        totalStr = totalStr.replaceAll(search, replace);</w:t>
      </w:r>
    </w:p>
    <w:p w:rsidR="00A87BD9" w:rsidRPr="00A87BD9" w:rsidRDefault="00A87BD9" w:rsidP="00A87B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2"/>
        </w:rPr>
      </w:pPr>
      <w:r w:rsidRPr="00A87BD9">
        <w:rPr>
          <w:rFonts w:ascii="inherit" w:hAnsi="inherit" w:cs="Consolas"/>
          <w:color w:val="303336"/>
          <w:sz w:val="22"/>
        </w:rPr>
        <w:t xml:space="preserve">        </w:t>
      </w:r>
      <w:r w:rsidRPr="00A87BD9">
        <w:rPr>
          <w:rFonts w:ascii="inherit" w:hAnsi="inherit" w:cs="Consolas"/>
          <w:color w:val="2B91AF"/>
          <w:sz w:val="22"/>
        </w:rPr>
        <w:t>FileWriter</w:t>
      </w:r>
      <w:r w:rsidRPr="00A87BD9">
        <w:rPr>
          <w:rFonts w:ascii="inherit" w:hAnsi="inherit" w:cs="Consolas"/>
          <w:color w:val="303336"/>
          <w:sz w:val="22"/>
        </w:rPr>
        <w:t xml:space="preserve"> fw = </w:t>
      </w:r>
      <w:r w:rsidRPr="00A87BD9">
        <w:rPr>
          <w:rFonts w:ascii="inherit" w:hAnsi="inherit" w:cs="Consolas"/>
          <w:color w:val="101094"/>
          <w:sz w:val="22"/>
        </w:rPr>
        <w:t>new</w:t>
      </w:r>
      <w:r w:rsidRPr="00A87BD9">
        <w:rPr>
          <w:rFonts w:ascii="inherit" w:hAnsi="inherit" w:cs="Consolas"/>
          <w:color w:val="303336"/>
          <w:sz w:val="22"/>
        </w:rPr>
        <w:t xml:space="preserve"> </w:t>
      </w:r>
      <w:r w:rsidRPr="00A87BD9">
        <w:rPr>
          <w:rFonts w:ascii="inherit" w:hAnsi="inherit" w:cs="Consolas"/>
          <w:color w:val="2B91AF"/>
          <w:sz w:val="22"/>
        </w:rPr>
        <w:t>FileWriter</w:t>
      </w:r>
      <w:r w:rsidRPr="00A87BD9">
        <w:rPr>
          <w:rFonts w:ascii="inherit" w:hAnsi="inherit" w:cs="Consolas"/>
          <w:color w:val="303336"/>
          <w:sz w:val="22"/>
        </w:rPr>
        <w:t>(log);</w:t>
      </w:r>
    </w:p>
    <w:p w:rsidR="00A87BD9" w:rsidRPr="00A87BD9" w:rsidRDefault="00A87BD9" w:rsidP="00A87B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2"/>
        </w:rPr>
      </w:pPr>
      <w:r w:rsidRPr="00A87BD9">
        <w:rPr>
          <w:rFonts w:ascii="inherit" w:hAnsi="inherit" w:cs="Consolas"/>
          <w:color w:val="303336"/>
          <w:sz w:val="22"/>
        </w:rPr>
        <w:t xml:space="preserve">    fw.write(totalStr);</w:t>
      </w:r>
    </w:p>
    <w:p w:rsidR="00A87BD9" w:rsidRPr="00A87BD9" w:rsidRDefault="00A87BD9" w:rsidP="00A87B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2"/>
        </w:rPr>
      </w:pPr>
      <w:r w:rsidRPr="00A87BD9">
        <w:rPr>
          <w:rFonts w:ascii="inherit" w:hAnsi="inherit" w:cs="Consolas"/>
          <w:color w:val="303336"/>
          <w:sz w:val="22"/>
        </w:rPr>
        <w:t xml:space="preserve">    fw.close();</w:t>
      </w:r>
    </w:p>
    <w:p w:rsidR="00A87BD9" w:rsidRPr="00A87BD9" w:rsidRDefault="00A87BD9" w:rsidP="00A87B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2"/>
        </w:rPr>
      </w:pPr>
      <w:r w:rsidRPr="00A87BD9">
        <w:rPr>
          <w:rFonts w:ascii="inherit" w:hAnsi="inherit" w:cs="Consolas"/>
          <w:color w:val="303336"/>
          <w:sz w:val="22"/>
        </w:rPr>
        <w:t xml:space="preserve">    }</w:t>
      </w:r>
    </w:p>
    <w:p w:rsidR="00A87BD9" w:rsidRPr="00A87BD9" w:rsidRDefault="00A87BD9" w:rsidP="00A87B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2"/>
        </w:rPr>
      </w:pPr>
      <w:r w:rsidRPr="00A87BD9">
        <w:rPr>
          <w:rFonts w:ascii="inherit" w:hAnsi="inherit" w:cs="Consolas"/>
          <w:color w:val="303336"/>
          <w:sz w:val="22"/>
        </w:rPr>
        <w:t>}</w:t>
      </w:r>
      <w:r w:rsidRPr="00A87BD9">
        <w:rPr>
          <w:rFonts w:ascii="inherit" w:hAnsi="inherit" w:cs="Consolas"/>
          <w:color w:val="101094"/>
          <w:sz w:val="22"/>
        </w:rPr>
        <w:t>catch</w:t>
      </w:r>
      <w:r w:rsidRPr="00A87BD9">
        <w:rPr>
          <w:rFonts w:ascii="inherit" w:hAnsi="inherit" w:cs="Consolas"/>
          <w:color w:val="303336"/>
          <w:sz w:val="22"/>
        </w:rPr>
        <w:t>(</w:t>
      </w:r>
      <w:r w:rsidRPr="00A87BD9">
        <w:rPr>
          <w:rFonts w:ascii="inherit" w:hAnsi="inherit" w:cs="Consolas"/>
          <w:color w:val="2B91AF"/>
          <w:sz w:val="22"/>
        </w:rPr>
        <w:t>Exception</w:t>
      </w:r>
      <w:r w:rsidRPr="00A87BD9">
        <w:rPr>
          <w:rFonts w:ascii="inherit" w:hAnsi="inherit" w:cs="Consolas"/>
          <w:color w:val="303336"/>
          <w:sz w:val="22"/>
        </w:rPr>
        <w:t xml:space="preserve"> e){</w:t>
      </w:r>
    </w:p>
    <w:p w:rsidR="00A87BD9" w:rsidRPr="00A87BD9" w:rsidRDefault="00A87BD9" w:rsidP="00A87B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2"/>
        </w:rPr>
      </w:pPr>
      <w:r w:rsidRPr="00A87BD9">
        <w:rPr>
          <w:rFonts w:ascii="inherit" w:hAnsi="inherit" w:cs="Consolas"/>
          <w:color w:val="303336"/>
          <w:sz w:val="22"/>
        </w:rPr>
        <w:t xml:space="preserve">    e.printStackTrace();</w:t>
      </w:r>
    </w:p>
    <w:p w:rsidR="00A87BD9" w:rsidRPr="00A87BD9" w:rsidRDefault="00A87BD9" w:rsidP="00A87B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color w:val="393318"/>
          <w:sz w:val="22"/>
          <w:szCs w:val="22"/>
        </w:rPr>
      </w:pPr>
      <w:r w:rsidRPr="00A87BD9">
        <w:rPr>
          <w:rFonts w:ascii="inherit" w:hAnsi="inherit" w:cs="Consolas"/>
          <w:color w:val="303336"/>
          <w:sz w:val="22"/>
        </w:rPr>
        <w:t>}</w:t>
      </w:r>
    </w:p>
    <w:p w:rsidR="00A87BD9" w:rsidRDefault="00A87BD9" w:rsidP="00A45E45">
      <w:pPr>
        <w:jc w:val="center"/>
        <w:rPr>
          <w:rFonts w:ascii="Arial" w:hAnsi="Arial" w:cs="Arial"/>
          <w:b/>
          <w:sz w:val="36"/>
          <w:szCs w:val="36"/>
          <w:u w:val="single"/>
        </w:rPr>
      </w:pPr>
    </w:p>
    <w:p w:rsidR="00A87BD9" w:rsidRPr="00A87BD9" w:rsidRDefault="00A87BD9" w:rsidP="00A45E45">
      <w:pPr>
        <w:jc w:val="center"/>
        <w:rPr>
          <w:rFonts w:ascii="Arial" w:hAnsi="Arial" w:cs="Arial"/>
          <w:b/>
          <w:sz w:val="18"/>
          <w:szCs w:val="18"/>
        </w:rPr>
      </w:pPr>
    </w:p>
    <w:p w:rsidR="00A87BD9" w:rsidRPr="00A87BD9" w:rsidRDefault="00A87BD9" w:rsidP="00A9371D">
      <w:pPr>
        <w:rPr>
          <w:rFonts w:ascii="Arial" w:hAnsi="Arial" w:cs="Arial"/>
          <w:b/>
          <w:sz w:val="18"/>
          <w:szCs w:val="18"/>
        </w:rPr>
      </w:pPr>
      <w:r w:rsidRPr="00A87BD9">
        <w:rPr>
          <w:rFonts w:ascii="Arial" w:hAnsi="Arial" w:cs="Arial"/>
          <w:b/>
          <w:sz w:val="18"/>
          <w:szCs w:val="18"/>
        </w:rPr>
        <w:t>package AADEF;</w:t>
      </w:r>
    </w:p>
    <w:p w:rsidR="00A87BD9" w:rsidRPr="00A87BD9" w:rsidRDefault="00A87BD9" w:rsidP="00A9371D">
      <w:pPr>
        <w:rPr>
          <w:rFonts w:ascii="Arial" w:hAnsi="Arial" w:cs="Arial"/>
          <w:b/>
          <w:sz w:val="18"/>
          <w:szCs w:val="18"/>
        </w:rPr>
      </w:pPr>
      <w:r w:rsidRPr="00A87BD9">
        <w:rPr>
          <w:rFonts w:ascii="Arial" w:hAnsi="Arial" w:cs="Arial"/>
          <w:b/>
          <w:sz w:val="18"/>
          <w:szCs w:val="18"/>
        </w:rPr>
        <w:t>import java.io.BufferedReader;</w:t>
      </w:r>
    </w:p>
    <w:p w:rsidR="00A87BD9" w:rsidRPr="00A87BD9" w:rsidRDefault="00A87BD9" w:rsidP="00A9371D">
      <w:pPr>
        <w:rPr>
          <w:rFonts w:ascii="Arial" w:hAnsi="Arial" w:cs="Arial"/>
          <w:b/>
          <w:sz w:val="18"/>
          <w:szCs w:val="18"/>
        </w:rPr>
      </w:pPr>
      <w:r w:rsidRPr="00A87BD9">
        <w:rPr>
          <w:rFonts w:ascii="Arial" w:hAnsi="Arial" w:cs="Arial"/>
          <w:b/>
          <w:sz w:val="18"/>
          <w:szCs w:val="18"/>
        </w:rPr>
        <w:t>import java.io.BufferedWriter;</w:t>
      </w:r>
    </w:p>
    <w:p w:rsidR="00A87BD9" w:rsidRPr="00A87BD9" w:rsidRDefault="00A87BD9" w:rsidP="00A9371D">
      <w:pPr>
        <w:rPr>
          <w:rFonts w:ascii="Arial" w:hAnsi="Arial" w:cs="Arial"/>
          <w:b/>
          <w:sz w:val="18"/>
          <w:szCs w:val="18"/>
        </w:rPr>
      </w:pPr>
      <w:r w:rsidRPr="00A87BD9">
        <w:rPr>
          <w:rFonts w:ascii="Arial" w:hAnsi="Arial" w:cs="Arial"/>
          <w:b/>
          <w:sz w:val="18"/>
          <w:szCs w:val="18"/>
        </w:rPr>
        <w:t>import java.io.File;</w:t>
      </w:r>
    </w:p>
    <w:p w:rsidR="00A87BD9" w:rsidRPr="00A87BD9" w:rsidRDefault="00A87BD9" w:rsidP="00A9371D">
      <w:pPr>
        <w:rPr>
          <w:rFonts w:ascii="Arial" w:hAnsi="Arial" w:cs="Arial"/>
          <w:b/>
          <w:sz w:val="18"/>
          <w:szCs w:val="18"/>
        </w:rPr>
      </w:pPr>
      <w:r w:rsidRPr="00A87BD9">
        <w:rPr>
          <w:rFonts w:ascii="Arial" w:hAnsi="Arial" w:cs="Arial"/>
          <w:b/>
          <w:sz w:val="18"/>
          <w:szCs w:val="18"/>
        </w:rPr>
        <w:t>import java.io.FileNotFoundException;</w:t>
      </w:r>
    </w:p>
    <w:p w:rsidR="00A87BD9" w:rsidRPr="00A87BD9" w:rsidRDefault="00A87BD9" w:rsidP="00A9371D">
      <w:pPr>
        <w:rPr>
          <w:rFonts w:ascii="Arial" w:hAnsi="Arial" w:cs="Arial"/>
          <w:b/>
          <w:sz w:val="18"/>
          <w:szCs w:val="18"/>
        </w:rPr>
      </w:pPr>
      <w:r w:rsidRPr="00A87BD9">
        <w:rPr>
          <w:rFonts w:ascii="Arial" w:hAnsi="Arial" w:cs="Arial"/>
          <w:b/>
          <w:sz w:val="18"/>
          <w:szCs w:val="18"/>
        </w:rPr>
        <w:t>import java.io.FileReader;</w:t>
      </w:r>
    </w:p>
    <w:p w:rsidR="00A87BD9" w:rsidRPr="00A87BD9" w:rsidRDefault="00A87BD9" w:rsidP="00A9371D">
      <w:pPr>
        <w:rPr>
          <w:rFonts w:ascii="Arial" w:hAnsi="Arial" w:cs="Arial"/>
          <w:b/>
          <w:sz w:val="18"/>
          <w:szCs w:val="18"/>
        </w:rPr>
      </w:pPr>
      <w:r w:rsidRPr="00A87BD9">
        <w:rPr>
          <w:rFonts w:ascii="Arial" w:hAnsi="Arial" w:cs="Arial"/>
          <w:b/>
          <w:sz w:val="18"/>
          <w:szCs w:val="18"/>
        </w:rPr>
        <w:t>import java.io.FileWriter;</w:t>
      </w:r>
    </w:p>
    <w:p w:rsidR="00A87BD9" w:rsidRPr="00A87BD9" w:rsidRDefault="00A87BD9" w:rsidP="00A9371D">
      <w:pPr>
        <w:rPr>
          <w:rFonts w:ascii="Arial" w:hAnsi="Arial" w:cs="Arial"/>
          <w:b/>
          <w:sz w:val="18"/>
          <w:szCs w:val="18"/>
        </w:rPr>
      </w:pPr>
      <w:r w:rsidRPr="00A87BD9">
        <w:rPr>
          <w:rFonts w:ascii="Arial" w:hAnsi="Arial" w:cs="Arial"/>
          <w:b/>
          <w:sz w:val="18"/>
          <w:szCs w:val="18"/>
        </w:rPr>
        <w:t>import java.io.IOException;</w:t>
      </w:r>
    </w:p>
    <w:p w:rsidR="00A87BD9" w:rsidRPr="00A87BD9" w:rsidRDefault="00A87BD9" w:rsidP="00A9371D">
      <w:pPr>
        <w:rPr>
          <w:rFonts w:ascii="Arial" w:hAnsi="Arial" w:cs="Arial"/>
          <w:b/>
          <w:sz w:val="18"/>
          <w:szCs w:val="18"/>
        </w:rPr>
      </w:pPr>
      <w:r w:rsidRPr="00A87BD9">
        <w:rPr>
          <w:rFonts w:ascii="Arial" w:hAnsi="Arial" w:cs="Arial"/>
          <w:b/>
          <w:sz w:val="18"/>
          <w:szCs w:val="18"/>
        </w:rPr>
        <w:t>import java.lang.reflect.Field;</w:t>
      </w:r>
    </w:p>
    <w:p w:rsidR="00A87BD9" w:rsidRPr="00A87BD9" w:rsidRDefault="00A87BD9" w:rsidP="00A9371D">
      <w:pPr>
        <w:rPr>
          <w:rFonts w:ascii="Arial" w:hAnsi="Arial" w:cs="Arial"/>
          <w:b/>
          <w:sz w:val="18"/>
          <w:szCs w:val="18"/>
        </w:rPr>
      </w:pPr>
      <w:r w:rsidRPr="00A87BD9">
        <w:rPr>
          <w:rFonts w:ascii="Arial" w:hAnsi="Arial" w:cs="Arial"/>
          <w:b/>
          <w:sz w:val="18"/>
          <w:szCs w:val="18"/>
        </w:rPr>
        <w:t>import java.lang.reflect.InvocationTargetException;</w:t>
      </w:r>
    </w:p>
    <w:p w:rsidR="00A87BD9" w:rsidRPr="00A87BD9" w:rsidRDefault="00A87BD9" w:rsidP="00A9371D">
      <w:pPr>
        <w:rPr>
          <w:rFonts w:ascii="Arial" w:hAnsi="Arial" w:cs="Arial"/>
          <w:b/>
          <w:sz w:val="18"/>
          <w:szCs w:val="18"/>
        </w:rPr>
      </w:pPr>
      <w:r w:rsidRPr="00A87BD9">
        <w:rPr>
          <w:rFonts w:ascii="Arial" w:hAnsi="Arial" w:cs="Arial"/>
          <w:b/>
          <w:sz w:val="18"/>
          <w:szCs w:val="18"/>
        </w:rPr>
        <w:t>import java.lang.reflect.Method;</w:t>
      </w:r>
    </w:p>
    <w:p w:rsidR="00A87BD9" w:rsidRPr="00A87BD9" w:rsidRDefault="00A87BD9" w:rsidP="00A9371D">
      <w:pPr>
        <w:rPr>
          <w:rFonts w:ascii="Arial" w:hAnsi="Arial" w:cs="Arial"/>
          <w:b/>
          <w:sz w:val="18"/>
          <w:szCs w:val="18"/>
        </w:rPr>
      </w:pPr>
      <w:r w:rsidRPr="00A87BD9">
        <w:rPr>
          <w:rFonts w:ascii="Arial" w:hAnsi="Arial" w:cs="Arial"/>
          <w:b/>
          <w:sz w:val="18"/>
          <w:szCs w:val="18"/>
        </w:rPr>
        <w:t>import java.sql.SQLDataException;</w:t>
      </w:r>
    </w:p>
    <w:p w:rsidR="00A87BD9" w:rsidRPr="00A87BD9" w:rsidRDefault="00A87BD9" w:rsidP="00A9371D">
      <w:pPr>
        <w:rPr>
          <w:rFonts w:ascii="Arial" w:hAnsi="Arial" w:cs="Arial"/>
          <w:b/>
          <w:sz w:val="18"/>
          <w:szCs w:val="18"/>
        </w:rPr>
      </w:pPr>
    </w:p>
    <w:p w:rsidR="00A87BD9" w:rsidRPr="00A87BD9" w:rsidRDefault="00A87BD9" w:rsidP="00A9371D">
      <w:pPr>
        <w:rPr>
          <w:rFonts w:ascii="Arial" w:hAnsi="Arial" w:cs="Arial"/>
          <w:b/>
          <w:sz w:val="18"/>
          <w:szCs w:val="18"/>
        </w:rPr>
      </w:pPr>
      <w:r w:rsidRPr="00A87BD9">
        <w:rPr>
          <w:rFonts w:ascii="Arial" w:hAnsi="Arial" w:cs="Arial"/>
          <w:b/>
          <w:sz w:val="18"/>
          <w:szCs w:val="18"/>
        </w:rPr>
        <w:t>import AProgramsPorblems.A_MinMaxAlternativeWithNewArray;</w:t>
      </w:r>
    </w:p>
    <w:p w:rsidR="00A87BD9" w:rsidRPr="00A87BD9" w:rsidRDefault="00A87BD9" w:rsidP="00A9371D">
      <w:pPr>
        <w:rPr>
          <w:rFonts w:ascii="Arial" w:hAnsi="Arial" w:cs="Arial"/>
          <w:b/>
          <w:sz w:val="18"/>
          <w:szCs w:val="18"/>
        </w:rPr>
      </w:pPr>
    </w:p>
    <w:p w:rsidR="00A87BD9" w:rsidRPr="00A87BD9" w:rsidRDefault="00A87BD9" w:rsidP="00A9371D">
      <w:pPr>
        <w:rPr>
          <w:rFonts w:ascii="Arial" w:hAnsi="Arial" w:cs="Arial"/>
          <w:b/>
          <w:sz w:val="18"/>
          <w:szCs w:val="18"/>
        </w:rPr>
      </w:pPr>
    </w:p>
    <w:p w:rsidR="00A87BD9" w:rsidRPr="00A87BD9" w:rsidRDefault="00A87BD9" w:rsidP="00A9371D">
      <w:pPr>
        <w:rPr>
          <w:rFonts w:ascii="Arial" w:hAnsi="Arial" w:cs="Arial"/>
          <w:b/>
          <w:sz w:val="18"/>
          <w:szCs w:val="18"/>
        </w:rPr>
      </w:pPr>
      <w:r w:rsidRPr="00A87BD9">
        <w:rPr>
          <w:rFonts w:ascii="Arial" w:hAnsi="Arial" w:cs="Arial"/>
          <w:b/>
          <w:sz w:val="18"/>
          <w:szCs w:val="18"/>
        </w:rPr>
        <w:tab/>
      </w:r>
    </w:p>
    <w:p w:rsidR="00A87BD9" w:rsidRPr="00A87BD9" w:rsidRDefault="00A87BD9" w:rsidP="00A9371D">
      <w:pPr>
        <w:rPr>
          <w:rFonts w:ascii="Arial" w:hAnsi="Arial" w:cs="Arial"/>
          <w:b/>
          <w:sz w:val="18"/>
          <w:szCs w:val="18"/>
        </w:rPr>
      </w:pPr>
      <w:r w:rsidRPr="00A87BD9">
        <w:rPr>
          <w:rFonts w:ascii="Arial" w:hAnsi="Arial" w:cs="Arial"/>
          <w:b/>
          <w:sz w:val="18"/>
          <w:szCs w:val="18"/>
        </w:rPr>
        <w:tab/>
        <w:t xml:space="preserve">class ___DD </w:t>
      </w:r>
    </w:p>
    <w:p w:rsidR="00A87BD9" w:rsidRPr="00A87BD9" w:rsidRDefault="00A87BD9" w:rsidP="00A9371D">
      <w:pPr>
        <w:rPr>
          <w:rFonts w:ascii="Arial" w:hAnsi="Arial" w:cs="Arial"/>
          <w:b/>
          <w:sz w:val="18"/>
          <w:szCs w:val="18"/>
        </w:rPr>
      </w:pPr>
      <w:r w:rsidRPr="00A87BD9">
        <w:rPr>
          <w:rFonts w:ascii="Arial" w:hAnsi="Arial" w:cs="Arial"/>
          <w:b/>
          <w:sz w:val="18"/>
          <w:szCs w:val="18"/>
        </w:rPr>
        <w:tab/>
        <w:t>{</w:t>
      </w:r>
    </w:p>
    <w:p w:rsidR="00A87BD9" w:rsidRPr="00A87BD9" w:rsidRDefault="00A87BD9" w:rsidP="00A9371D">
      <w:pPr>
        <w:rPr>
          <w:rFonts w:ascii="Arial" w:hAnsi="Arial" w:cs="Arial"/>
          <w:b/>
          <w:sz w:val="18"/>
          <w:szCs w:val="18"/>
        </w:rPr>
      </w:pPr>
      <w:r w:rsidRPr="00A87BD9">
        <w:rPr>
          <w:rFonts w:ascii="Arial" w:hAnsi="Arial" w:cs="Arial"/>
          <w:b/>
          <w:sz w:val="18"/>
          <w:szCs w:val="18"/>
        </w:rPr>
        <w:tab/>
      </w:r>
      <w:r w:rsidRPr="00A87BD9">
        <w:rPr>
          <w:rFonts w:ascii="Arial" w:hAnsi="Arial" w:cs="Arial"/>
          <w:b/>
          <w:sz w:val="18"/>
          <w:szCs w:val="18"/>
        </w:rPr>
        <w:tab/>
      </w:r>
    </w:p>
    <w:p w:rsidR="00A87BD9" w:rsidRPr="00A87BD9" w:rsidRDefault="00A87BD9" w:rsidP="00A9371D">
      <w:pPr>
        <w:rPr>
          <w:rFonts w:ascii="Arial" w:hAnsi="Arial" w:cs="Arial"/>
          <w:b/>
          <w:sz w:val="18"/>
          <w:szCs w:val="18"/>
        </w:rPr>
      </w:pPr>
    </w:p>
    <w:p w:rsidR="00A87BD9" w:rsidRPr="00A87BD9" w:rsidRDefault="00A87BD9" w:rsidP="00A9371D">
      <w:pPr>
        <w:rPr>
          <w:rFonts w:ascii="Arial" w:hAnsi="Arial" w:cs="Arial"/>
          <w:b/>
          <w:sz w:val="18"/>
          <w:szCs w:val="18"/>
        </w:rPr>
      </w:pPr>
      <w:r w:rsidRPr="00A87BD9">
        <w:rPr>
          <w:rFonts w:ascii="Arial" w:hAnsi="Arial" w:cs="Arial"/>
          <w:b/>
          <w:sz w:val="18"/>
          <w:szCs w:val="18"/>
        </w:rPr>
        <w:tab/>
      </w:r>
      <w:r w:rsidRPr="00A87BD9">
        <w:rPr>
          <w:rFonts w:ascii="Arial" w:hAnsi="Arial" w:cs="Arial"/>
          <w:b/>
          <w:sz w:val="18"/>
          <w:szCs w:val="18"/>
        </w:rPr>
        <w:tab/>
        <w:t>public static void main(String[] args) throws IOException {</w:t>
      </w:r>
    </w:p>
    <w:p w:rsidR="00A87BD9" w:rsidRPr="00A87BD9" w:rsidRDefault="00A87BD9" w:rsidP="00A9371D">
      <w:pPr>
        <w:rPr>
          <w:rFonts w:ascii="Arial" w:hAnsi="Arial" w:cs="Arial"/>
          <w:b/>
          <w:sz w:val="18"/>
          <w:szCs w:val="18"/>
        </w:rPr>
      </w:pPr>
      <w:r w:rsidRPr="00A87BD9">
        <w:rPr>
          <w:rFonts w:ascii="Arial" w:hAnsi="Arial" w:cs="Arial"/>
          <w:b/>
          <w:sz w:val="18"/>
          <w:szCs w:val="18"/>
        </w:rPr>
        <w:tab/>
      </w:r>
      <w:r w:rsidRPr="00A87BD9">
        <w:rPr>
          <w:rFonts w:ascii="Arial" w:hAnsi="Arial" w:cs="Arial"/>
          <w:b/>
          <w:sz w:val="18"/>
          <w:szCs w:val="18"/>
        </w:rPr>
        <w:tab/>
        <w:t>//</w:t>
      </w:r>
      <w:r w:rsidRPr="00A87BD9">
        <w:rPr>
          <w:rFonts w:ascii="Arial" w:hAnsi="Arial" w:cs="Arial"/>
          <w:b/>
          <w:sz w:val="18"/>
          <w:szCs w:val="18"/>
        </w:rPr>
        <w:tab/>
        <w:t>FileReader fr = new FileReader("D:/AAA.txt");</w:t>
      </w:r>
    </w:p>
    <w:p w:rsidR="00A87BD9" w:rsidRPr="00A87BD9" w:rsidRDefault="00A87BD9" w:rsidP="00A9371D">
      <w:pPr>
        <w:rPr>
          <w:rFonts w:ascii="Arial" w:hAnsi="Arial" w:cs="Arial"/>
          <w:b/>
          <w:sz w:val="18"/>
          <w:szCs w:val="18"/>
        </w:rPr>
      </w:pPr>
      <w:r w:rsidRPr="00A87BD9">
        <w:rPr>
          <w:rFonts w:ascii="Arial" w:hAnsi="Arial" w:cs="Arial"/>
          <w:b/>
          <w:sz w:val="18"/>
          <w:szCs w:val="18"/>
        </w:rPr>
        <w:tab/>
      </w:r>
      <w:r w:rsidRPr="00A87BD9">
        <w:rPr>
          <w:rFonts w:ascii="Arial" w:hAnsi="Arial" w:cs="Arial"/>
          <w:b/>
          <w:sz w:val="18"/>
          <w:szCs w:val="18"/>
        </w:rPr>
        <w:tab/>
      </w:r>
      <w:r w:rsidRPr="00A87BD9">
        <w:rPr>
          <w:rFonts w:ascii="Arial" w:hAnsi="Arial" w:cs="Arial"/>
          <w:b/>
          <w:sz w:val="18"/>
          <w:szCs w:val="18"/>
        </w:rPr>
        <w:tab/>
        <w:t>File f = new File("D:/AAA.txt");</w:t>
      </w:r>
    </w:p>
    <w:p w:rsidR="00A87BD9" w:rsidRPr="00A87BD9" w:rsidRDefault="00A87BD9" w:rsidP="00A9371D">
      <w:pPr>
        <w:rPr>
          <w:rFonts w:ascii="Arial" w:hAnsi="Arial" w:cs="Arial"/>
          <w:b/>
          <w:sz w:val="18"/>
          <w:szCs w:val="18"/>
        </w:rPr>
      </w:pPr>
      <w:r w:rsidRPr="00A87BD9">
        <w:rPr>
          <w:rFonts w:ascii="Arial" w:hAnsi="Arial" w:cs="Arial"/>
          <w:b/>
          <w:sz w:val="18"/>
          <w:szCs w:val="18"/>
        </w:rPr>
        <w:tab/>
      </w:r>
      <w:r w:rsidRPr="00A87BD9">
        <w:rPr>
          <w:rFonts w:ascii="Arial" w:hAnsi="Arial" w:cs="Arial"/>
          <w:b/>
          <w:sz w:val="18"/>
          <w:szCs w:val="18"/>
        </w:rPr>
        <w:tab/>
        <w:t xml:space="preserve">    try</w:t>
      </w:r>
    </w:p>
    <w:p w:rsidR="00A87BD9" w:rsidRPr="00A87BD9" w:rsidRDefault="00A87BD9" w:rsidP="00A9371D">
      <w:pPr>
        <w:rPr>
          <w:rFonts w:ascii="Arial" w:hAnsi="Arial" w:cs="Arial"/>
          <w:b/>
          <w:sz w:val="18"/>
          <w:szCs w:val="18"/>
        </w:rPr>
      </w:pPr>
      <w:r w:rsidRPr="00A87BD9">
        <w:rPr>
          <w:rFonts w:ascii="Arial" w:hAnsi="Arial" w:cs="Arial"/>
          <w:b/>
          <w:sz w:val="18"/>
          <w:szCs w:val="18"/>
        </w:rPr>
        <w:tab/>
      </w:r>
      <w:r w:rsidRPr="00A87BD9">
        <w:rPr>
          <w:rFonts w:ascii="Arial" w:hAnsi="Arial" w:cs="Arial"/>
          <w:b/>
          <w:sz w:val="18"/>
          <w:szCs w:val="18"/>
        </w:rPr>
        <w:tab/>
        <w:t xml:space="preserve">    {</w:t>
      </w:r>
    </w:p>
    <w:p w:rsidR="00A87BD9" w:rsidRPr="00A87BD9" w:rsidRDefault="00A87BD9" w:rsidP="00A9371D">
      <w:pPr>
        <w:rPr>
          <w:rFonts w:ascii="Arial" w:hAnsi="Arial" w:cs="Arial"/>
          <w:b/>
          <w:sz w:val="18"/>
          <w:szCs w:val="18"/>
        </w:rPr>
      </w:pPr>
      <w:r w:rsidRPr="00A87BD9">
        <w:rPr>
          <w:rFonts w:ascii="Arial" w:hAnsi="Arial" w:cs="Arial"/>
          <w:b/>
          <w:sz w:val="18"/>
          <w:szCs w:val="18"/>
        </w:rPr>
        <w:tab/>
      </w:r>
      <w:r w:rsidRPr="00A87BD9">
        <w:rPr>
          <w:rFonts w:ascii="Arial" w:hAnsi="Arial" w:cs="Arial"/>
          <w:b/>
          <w:sz w:val="18"/>
          <w:szCs w:val="18"/>
        </w:rPr>
        <w:tab/>
        <w:t xml:space="preserve">        String ENDL = System.getProperty("line.separator");</w:t>
      </w:r>
    </w:p>
    <w:p w:rsidR="00A87BD9" w:rsidRPr="00A87BD9" w:rsidRDefault="00A87BD9" w:rsidP="00B62EE2">
      <w:pPr>
        <w:jc w:val="center"/>
        <w:rPr>
          <w:rFonts w:ascii="Arial" w:hAnsi="Arial" w:cs="Arial"/>
          <w:b/>
          <w:sz w:val="18"/>
          <w:szCs w:val="18"/>
        </w:rPr>
      </w:pPr>
    </w:p>
    <w:p w:rsidR="00A87BD9" w:rsidRPr="00A87BD9" w:rsidRDefault="00A87BD9" w:rsidP="00A9371D">
      <w:pPr>
        <w:rPr>
          <w:rFonts w:ascii="Arial" w:hAnsi="Arial" w:cs="Arial"/>
          <w:b/>
          <w:sz w:val="18"/>
          <w:szCs w:val="18"/>
        </w:rPr>
      </w:pPr>
      <w:r w:rsidRPr="00A87BD9">
        <w:rPr>
          <w:rFonts w:ascii="Arial" w:hAnsi="Arial" w:cs="Arial"/>
          <w:b/>
          <w:sz w:val="18"/>
          <w:szCs w:val="18"/>
        </w:rPr>
        <w:tab/>
      </w:r>
      <w:r w:rsidRPr="00A87BD9">
        <w:rPr>
          <w:rFonts w:ascii="Arial" w:hAnsi="Arial" w:cs="Arial"/>
          <w:b/>
          <w:sz w:val="18"/>
          <w:szCs w:val="18"/>
        </w:rPr>
        <w:tab/>
        <w:t xml:space="preserve">        StringBuilder sb = new StringBuilder();</w:t>
      </w:r>
    </w:p>
    <w:p w:rsidR="00A87BD9" w:rsidRPr="00A87BD9" w:rsidRDefault="00A87BD9" w:rsidP="00A9371D">
      <w:pPr>
        <w:rPr>
          <w:rFonts w:ascii="Arial" w:hAnsi="Arial" w:cs="Arial"/>
          <w:b/>
          <w:sz w:val="18"/>
          <w:szCs w:val="18"/>
        </w:rPr>
      </w:pPr>
    </w:p>
    <w:p w:rsidR="00A87BD9" w:rsidRPr="00A87BD9" w:rsidRDefault="00A87BD9" w:rsidP="00A9371D">
      <w:pPr>
        <w:rPr>
          <w:rFonts w:ascii="Arial" w:hAnsi="Arial" w:cs="Arial"/>
          <w:b/>
          <w:sz w:val="18"/>
          <w:szCs w:val="18"/>
        </w:rPr>
      </w:pPr>
      <w:r w:rsidRPr="00A87BD9">
        <w:rPr>
          <w:rFonts w:ascii="Arial" w:hAnsi="Arial" w:cs="Arial"/>
          <w:b/>
          <w:sz w:val="18"/>
          <w:szCs w:val="18"/>
        </w:rPr>
        <w:tab/>
      </w:r>
      <w:r w:rsidRPr="00A87BD9">
        <w:rPr>
          <w:rFonts w:ascii="Arial" w:hAnsi="Arial" w:cs="Arial"/>
          <w:b/>
          <w:sz w:val="18"/>
          <w:szCs w:val="18"/>
        </w:rPr>
        <w:tab/>
        <w:t xml:space="preserve">        BufferedReader br = new BufferedReader(new FileReader(f));</w:t>
      </w:r>
    </w:p>
    <w:p w:rsidR="00A87BD9" w:rsidRPr="00A87BD9" w:rsidRDefault="00A87BD9" w:rsidP="00A9371D">
      <w:pPr>
        <w:rPr>
          <w:rFonts w:ascii="Arial" w:hAnsi="Arial" w:cs="Arial"/>
          <w:b/>
          <w:sz w:val="18"/>
          <w:szCs w:val="18"/>
        </w:rPr>
      </w:pPr>
      <w:r w:rsidRPr="00A87BD9">
        <w:rPr>
          <w:rFonts w:ascii="Arial" w:hAnsi="Arial" w:cs="Arial"/>
          <w:b/>
          <w:sz w:val="18"/>
          <w:szCs w:val="18"/>
        </w:rPr>
        <w:tab/>
      </w:r>
      <w:r w:rsidRPr="00A87BD9">
        <w:rPr>
          <w:rFonts w:ascii="Arial" w:hAnsi="Arial" w:cs="Arial"/>
          <w:b/>
          <w:sz w:val="18"/>
          <w:szCs w:val="18"/>
        </w:rPr>
        <w:tab/>
        <w:t xml:space="preserve">        String ln;</w:t>
      </w:r>
    </w:p>
    <w:p w:rsidR="00A87BD9" w:rsidRPr="00A87BD9" w:rsidRDefault="00A87BD9" w:rsidP="00A9371D">
      <w:pPr>
        <w:rPr>
          <w:rFonts w:ascii="Arial" w:hAnsi="Arial" w:cs="Arial"/>
          <w:b/>
          <w:sz w:val="18"/>
          <w:szCs w:val="18"/>
        </w:rPr>
      </w:pPr>
      <w:r w:rsidRPr="00A87BD9">
        <w:rPr>
          <w:rFonts w:ascii="Arial" w:hAnsi="Arial" w:cs="Arial"/>
          <w:b/>
          <w:sz w:val="18"/>
          <w:szCs w:val="18"/>
        </w:rPr>
        <w:tab/>
      </w:r>
      <w:r w:rsidRPr="00A87BD9">
        <w:rPr>
          <w:rFonts w:ascii="Arial" w:hAnsi="Arial" w:cs="Arial"/>
          <w:b/>
          <w:sz w:val="18"/>
          <w:szCs w:val="18"/>
        </w:rPr>
        <w:tab/>
        <w:t xml:space="preserve">        while((ln = br.readLine()) != null)</w:t>
      </w:r>
    </w:p>
    <w:p w:rsidR="00A87BD9" w:rsidRPr="00A87BD9" w:rsidRDefault="00A87BD9" w:rsidP="00A9371D">
      <w:pPr>
        <w:rPr>
          <w:rFonts w:ascii="Arial" w:hAnsi="Arial" w:cs="Arial"/>
          <w:b/>
          <w:sz w:val="18"/>
          <w:szCs w:val="18"/>
        </w:rPr>
      </w:pPr>
      <w:r w:rsidRPr="00A87BD9">
        <w:rPr>
          <w:rFonts w:ascii="Arial" w:hAnsi="Arial" w:cs="Arial"/>
          <w:b/>
          <w:sz w:val="18"/>
          <w:szCs w:val="18"/>
        </w:rPr>
        <w:tab/>
      </w:r>
      <w:r w:rsidRPr="00A87BD9">
        <w:rPr>
          <w:rFonts w:ascii="Arial" w:hAnsi="Arial" w:cs="Arial"/>
          <w:b/>
          <w:sz w:val="18"/>
          <w:szCs w:val="18"/>
        </w:rPr>
        <w:tab/>
        <w:t xml:space="preserve">        {</w:t>
      </w:r>
    </w:p>
    <w:p w:rsidR="00A87BD9" w:rsidRPr="00A87BD9" w:rsidRDefault="00A87BD9" w:rsidP="00A9371D">
      <w:pPr>
        <w:rPr>
          <w:rFonts w:ascii="Arial" w:hAnsi="Arial" w:cs="Arial"/>
          <w:b/>
          <w:sz w:val="18"/>
          <w:szCs w:val="18"/>
        </w:rPr>
      </w:pPr>
      <w:r w:rsidRPr="00A87BD9">
        <w:rPr>
          <w:rFonts w:ascii="Arial" w:hAnsi="Arial" w:cs="Arial"/>
          <w:b/>
          <w:sz w:val="18"/>
          <w:szCs w:val="18"/>
        </w:rPr>
        <w:tab/>
        <w:t>sb.append(ln.replace("RAM", "RAM1").replace("SAHU", "SAHU1")</w:t>
      </w:r>
      <w:r w:rsidRPr="00A87BD9">
        <w:rPr>
          <w:rFonts w:ascii="Arial" w:hAnsi="Arial" w:cs="Arial"/>
          <w:b/>
          <w:sz w:val="18"/>
          <w:szCs w:val="18"/>
        </w:rPr>
        <w:tab/>
        <w:t xml:space="preserve">               </w:t>
      </w:r>
    </w:p>
    <w:p w:rsidR="00A87BD9" w:rsidRPr="00A87BD9" w:rsidRDefault="00A87BD9" w:rsidP="00A9371D">
      <w:pPr>
        <w:rPr>
          <w:rFonts w:ascii="Arial" w:hAnsi="Arial" w:cs="Arial"/>
          <w:b/>
          <w:sz w:val="18"/>
          <w:szCs w:val="18"/>
        </w:rPr>
      </w:pPr>
      <w:r w:rsidRPr="00A87BD9">
        <w:rPr>
          <w:rFonts w:ascii="Arial" w:hAnsi="Arial" w:cs="Arial"/>
          <w:b/>
          <w:sz w:val="18"/>
          <w:szCs w:val="18"/>
        </w:rPr>
        <w:tab/>
      </w:r>
      <w:r w:rsidRPr="00A87BD9">
        <w:rPr>
          <w:rFonts w:ascii="Arial" w:hAnsi="Arial" w:cs="Arial"/>
          <w:b/>
          <w:sz w:val="18"/>
          <w:szCs w:val="18"/>
        </w:rPr>
        <w:tab/>
        <w:t xml:space="preserve">            ).append(ENDL);</w:t>
      </w:r>
    </w:p>
    <w:p w:rsidR="00A87BD9" w:rsidRPr="00A87BD9" w:rsidRDefault="00A87BD9" w:rsidP="00A9371D">
      <w:pPr>
        <w:rPr>
          <w:rFonts w:ascii="Arial" w:hAnsi="Arial" w:cs="Arial"/>
          <w:b/>
          <w:sz w:val="18"/>
          <w:szCs w:val="18"/>
        </w:rPr>
      </w:pPr>
      <w:r w:rsidRPr="00A87BD9">
        <w:rPr>
          <w:rFonts w:ascii="Arial" w:hAnsi="Arial" w:cs="Arial"/>
          <w:b/>
          <w:sz w:val="18"/>
          <w:szCs w:val="18"/>
        </w:rPr>
        <w:tab/>
      </w:r>
      <w:r w:rsidRPr="00A87BD9">
        <w:rPr>
          <w:rFonts w:ascii="Arial" w:hAnsi="Arial" w:cs="Arial"/>
          <w:b/>
          <w:sz w:val="18"/>
          <w:szCs w:val="18"/>
        </w:rPr>
        <w:tab/>
        <w:t xml:space="preserve">        }</w:t>
      </w:r>
    </w:p>
    <w:p w:rsidR="00A87BD9" w:rsidRPr="00A87BD9" w:rsidRDefault="00A87BD9" w:rsidP="00A9371D">
      <w:pPr>
        <w:rPr>
          <w:rFonts w:ascii="Arial" w:hAnsi="Arial" w:cs="Arial"/>
          <w:b/>
          <w:sz w:val="18"/>
          <w:szCs w:val="18"/>
        </w:rPr>
      </w:pPr>
      <w:r w:rsidRPr="00A87BD9">
        <w:rPr>
          <w:rFonts w:ascii="Arial" w:hAnsi="Arial" w:cs="Arial"/>
          <w:b/>
          <w:sz w:val="18"/>
          <w:szCs w:val="18"/>
        </w:rPr>
        <w:tab/>
      </w:r>
      <w:r w:rsidRPr="00A87BD9">
        <w:rPr>
          <w:rFonts w:ascii="Arial" w:hAnsi="Arial" w:cs="Arial"/>
          <w:b/>
          <w:sz w:val="18"/>
          <w:szCs w:val="18"/>
        </w:rPr>
        <w:tab/>
        <w:t xml:space="preserve">        br.close();</w:t>
      </w:r>
    </w:p>
    <w:p w:rsidR="00A87BD9" w:rsidRPr="00A87BD9" w:rsidRDefault="00A87BD9" w:rsidP="00A9371D">
      <w:pPr>
        <w:rPr>
          <w:rFonts w:ascii="Arial" w:hAnsi="Arial" w:cs="Arial"/>
          <w:b/>
          <w:sz w:val="18"/>
          <w:szCs w:val="18"/>
        </w:rPr>
      </w:pPr>
    </w:p>
    <w:p w:rsidR="00A87BD9" w:rsidRPr="00A87BD9" w:rsidRDefault="00A87BD9" w:rsidP="00A9371D">
      <w:pPr>
        <w:rPr>
          <w:rFonts w:ascii="Arial" w:hAnsi="Arial" w:cs="Arial"/>
          <w:b/>
          <w:sz w:val="18"/>
          <w:szCs w:val="18"/>
        </w:rPr>
      </w:pPr>
      <w:r w:rsidRPr="00A87BD9">
        <w:rPr>
          <w:rFonts w:ascii="Arial" w:hAnsi="Arial" w:cs="Arial"/>
          <w:b/>
          <w:sz w:val="18"/>
          <w:szCs w:val="18"/>
        </w:rPr>
        <w:tab/>
      </w:r>
      <w:r w:rsidRPr="00A87BD9">
        <w:rPr>
          <w:rFonts w:ascii="Arial" w:hAnsi="Arial" w:cs="Arial"/>
          <w:b/>
          <w:sz w:val="18"/>
          <w:szCs w:val="18"/>
        </w:rPr>
        <w:tab/>
        <w:t xml:space="preserve">        BufferedWriter bw = new BufferedWriter(new FileWriter(f));</w:t>
      </w:r>
    </w:p>
    <w:p w:rsidR="00A87BD9" w:rsidRPr="00A87BD9" w:rsidRDefault="00A87BD9" w:rsidP="00A9371D">
      <w:pPr>
        <w:rPr>
          <w:rFonts w:ascii="Arial" w:hAnsi="Arial" w:cs="Arial"/>
          <w:b/>
          <w:sz w:val="18"/>
          <w:szCs w:val="18"/>
        </w:rPr>
      </w:pPr>
      <w:r w:rsidRPr="00A87BD9">
        <w:rPr>
          <w:rFonts w:ascii="Arial" w:hAnsi="Arial" w:cs="Arial"/>
          <w:b/>
          <w:sz w:val="18"/>
          <w:szCs w:val="18"/>
        </w:rPr>
        <w:tab/>
      </w:r>
      <w:r w:rsidRPr="00A87BD9">
        <w:rPr>
          <w:rFonts w:ascii="Arial" w:hAnsi="Arial" w:cs="Arial"/>
          <w:b/>
          <w:sz w:val="18"/>
          <w:szCs w:val="18"/>
        </w:rPr>
        <w:tab/>
        <w:t xml:space="preserve">        bw.write(sb.toString());</w:t>
      </w:r>
    </w:p>
    <w:p w:rsidR="00A87BD9" w:rsidRPr="00A87BD9" w:rsidRDefault="00A87BD9" w:rsidP="00A9371D">
      <w:pPr>
        <w:rPr>
          <w:rFonts w:ascii="Arial" w:hAnsi="Arial" w:cs="Arial"/>
          <w:b/>
          <w:sz w:val="18"/>
          <w:szCs w:val="18"/>
        </w:rPr>
      </w:pPr>
      <w:r w:rsidRPr="00A87BD9">
        <w:rPr>
          <w:rFonts w:ascii="Arial" w:hAnsi="Arial" w:cs="Arial"/>
          <w:b/>
          <w:sz w:val="18"/>
          <w:szCs w:val="18"/>
        </w:rPr>
        <w:tab/>
      </w:r>
      <w:r w:rsidRPr="00A87BD9">
        <w:rPr>
          <w:rFonts w:ascii="Arial" w:hAnsi="Arial" w:cs="Arial"/>
          <w:b/>
          <w:sz w:val="18"/>
          <w:szCs w:val="18"/>
        </w:rPr>
        <w:tab/>
        <w:t xml:space="preserve">        bw.close();</w:t>
      </w:r>
    </w:p>
    <w:p w:rsidR="00A87BD9" w:rsidRPr="00A87BD9" w:rsidRDefault="00A87BD9" w:rsidP="00A9371D">
      <w:pPr>
        <w:rPr>
          <w:rFonts w:ascii="Arial" w:hAnsi="Arial" w:cs="Arial"/>
          <w:b/>
          <w:sz w:val="18"/>
          <w:szCs w:val="18"/>
        </w:rPr>
      </w:pPr>
      <w:r w:rsidRPr="00A87BD9">
        <w:rPr>
          <w:rFonts w:ascii="Arial" w:hAnsi="Arial" w:cs="Arial"/>
          <w:b/>
          <w:sz w:val="18"/>
          <w:szCs w:val="18"/>
        </w:rPr>
        <w:tab/>
      </w:r>
      <w:r w:rsidRPr="00A87BD9">
        <w:rPr>
          <w:rFonts w:ascii="Arial" w:hAnsi="Arial" w:cs="Arial"/>
          <w:b/>
          <w:sz w:val="18"/>
          <w:szCs w:val="18"/>
        </w:rPr>
        <w:tab/>
        <w:t xml:space="preserve">    }</w:t>
      </w:r>
    </w:p>
    <w:p w:rsidR="00A87BD9" w:rsidRPr="00A87BD9" w:rsidRDefault="00A87BD9" w:rsidP="00A9371D">
      <w:pPr>
        <w:rPr>
          <w:rFonts w:ascii="Arial" w:hAnsi="Arial" w:cs="Arial"/>
          <w:b/>
          <w:sz w:val="18"/>
          <w:szCs w:val="18"/>
        </w:rPr>
      </w:pPr>
      <w:r w:rsidRPr="00A87BD9">
        <w:rPr>
          <w:rFonts w:ascii="Arial" w:hAnsi="Arial" w:cs="Arial"/>
          <w:b/>
          <w:sz w:val="18"/>
          <w:szCs w:val="18"/>
        </w:rPr>
        <w:tab/>
      </w:r>
      <w:r w:rsidRPr="00A87BD9">
        <w:rPr>
          <w:rFonts w:ascii="Arial" w:hAnsi="Arial" w:cs="Arial"/>
          <w:b/>
          <w:sz w:val="18"/>
          <w:szCs w:val="18"/>
        </w:rPr>
        <w:tab/>
        <w:t xml:space="preserve">    catch (IOException e)</w:t>
      </w:r>
    </w:p>
    <w:p w:rsidR="00A87BD9" w:rsidRPr="00A87BD9" w:rsidRDefault="00A87BD9" w:rsidP="00A9371D">
      <w:pPr>
        <w:rPr>
          <w:rFonts w:ascii="Arial" w:hAnsi="Arial" w:cs="Arial"/>
          <w:b/>
          <w:sz w:val="18"/>
          <w:szCs w:val="18"/>
        </w:rPr>
      </w:pPr>
      <w:r w:rsidRPr="00A87BD9">
        <w:rPr>
          <w:rFonts w:ascii="Arial" w:hAnsi="Arial" w:cs="Arial"/>
          <w:b/>
          <w:sz w:val="18"/>
          <w:szCs w:val="18"/>
        </w:rPr>
        <w:tab/>
      </w:r>
      <w:r w:rsidRPr="00A87BD9">
        <w:rPr>
          <w:rFonts w:ascii="Arial" w:hAnsi="Arial" w:cs="Arial"/>
          <w:b/>
          <w:sz w:val="18"/>
          <w:szCs w:val="18"/>
        </w:rPr>
        <w:tab/>
        <w:t xml:space="preserve">    {</w:t>
      </w:r>
    </w:p>
    <w:p w:rsidR="00A87BD9" w:rsidRPr="00A87BD9" w:rsidRDefault="00A87BD9" w:rsidP="00A87BD9">
      <w:pPr>
        <w:jc w:val="center"/>
        <w:rPr>
          <w:rFonts w:ascii="Arial" w:hAnsi="Arial" w:cs="Arial"/>
          <w:b/>
          <w:sz w:val="18"/>
          <w:szCs w:val="18"/>
        </w:rPr>
      </w:pPr>
      <w:r w:rsidRPr="00A87BD9">
        <w:rPr>
          <w:rFonts w:ascii="Arial" w:hAnsi="Arial" w:cs="Arial"/>
          <w:b/>
          <w:sz w:val="18"/>
          <w:szCs w:val="18"/>
        </w:rPr>
        <w:lastRenderedPageBreak/>
        <w:tab/>
      </w:r>
      <w:r w:rsidRPr="00A87BD9">
        <w:rPr>
          <w:rFonts w:ascii="Arial" w:hAnsi="Arial" w:cs="Arial"/>
          <w:b/>
          <w:sz w:val="18"/>
          <w:szCs w:val="18"/>
        </w:rPr>
        <w:tab/>
        <w:t xml:space="preserve">        e.printStackTrace();</w:t>
      </w:r>
    </w:p>
    <w:p w:rsidR="00A87BD9" w:rsidRPr="00A87BD9" w:rsidRDefault="00A87BD9" w:rsidP="00A87BD9">
      <w:pPr>
        <w:jc w:val="center"/>
        <w:rPr>
          <w:rFonts w:ascii="Arial" w:hAnsi="Arial" w:cs="Arial"/>
          <w:b/>
          <w:sz w:val="18"/>
          <w:szCs w:val="18"/>
        </w:rPr>
      </w:pPr>
      <w:r w:rsidRPr="00A87BD9">
        <w:rPr>
          <w:rFonts w:ascii="Arial" w:hAnsi="Arial" w:cs="Arial"/>
          <w:b/>
          <w:sz w:val="18"/>
          <w:szCs w:val="18"/>
        </w:rPr>
        <w:tab/>
      </w:r>
      <w:r w:rsidRPr="00A87BD9">
        <w:rPr>
          <w:rFonts w:ascii="Arial" w:hAnsi="Arial" w:cs="Arial"/>
          <w:b/>
          <w:sz w:val="18"/>
          <w:szCs w:val="18"/>
        </w:rPr>
        <w:tab/>
        <w:t xml:space="preserve">    }</w:t>
      </w:r>
    </w:p>
    <w:p w:rsidR="00A87BD9" w:rsidRPr="00A87BD9" w:rsidRDefault="00A87BD9" w:rsidP="00A87BD9">
      <w:pPr>
        <w:jc w:val="center"/>
        <w:rPr>
          <w:rFonts w:ascii="Arial" w:hAnsi="Arial" w:cs="Arial"/>
          <w:b/>
          <w:sz w:val="18"/>
          <w:szCs w:val="18"/>
        </w:rPr>
      </w:pPr>
      <w:r w:rsidRPr="00A87BD9">
        <w:rPr>
          <w:rFonts w:ascii="Arial" w:hAnsi="Arial" w:cs="Arial"/>
          <w:b/>
          <w:sz w:val="18"/>
          <w:szCs w:val="18"/>
        </w:rPr>
        <w:tab/>
      </w:r>
      <w:r w:rsidRPr="00A87BD9">
        <w:rPr>
          <w:rFonts w:ascii="Arial" w:hAnsi="Arial" w:cs="Arial"/>
          <w:b/>
          <w:sz w:val="18"/>
          <w:szCs w:val="18"/>
        </w:rPr>
        <w:tab/>
      </w:r>
    </w:p>
    <w:p w:rsidR="00A87BD9" w:rsidRPr="00A87BD9" w:rsidRDefault="00A87BD9" w:rsidP="00A87BD9">
      <w:pPr>
        <w:jc w:val="center"/>
        <w:rPr>
          <w:rFonts w:ascii="Arial" w:hAnsi="Arial" w:cs="Arial"/>
          <w:b/>
          <w:sz w:val="18"/>
          <w:szCs w:val="18"/>
        </w:rPr>
      </w:pPr>
      <w:r w:rsidRPr="00A87BD9">
        <w:rPr>
          <w:rFonts w:ascii="Arial" w:hAnsi="Arial" w:cs="Arial"/>
          <w:b/>
          <w:sz w:val="18"/>
          <w:szCs w:val="18"/>
        </w:rPr>
        <w:tab/>
      </w:r>
      <w:r w:rsidRPr="00A87BD9">
        <w:rPr>
          <w:rFonts w:ascii="Arial" w:hAnsi="Arial" w:cs="Arial"/>
          <w:b/>
          <w:sz w:val="18"/>
          <w:szCs w:val="18"/>
        </w:rPr>
        <w:tab/>
      </w:r>
    </w:p>
    <w:p w:rsidR="00A87BD9" w:rsidRPr="00A87BD9" w:rsidRDefault="00A87BD9" w:rsidP="00A87BD9">
      <w:pPr>
        <w:jc w:val="center"/>
        <w:rPr>
          <w:rFonts w:ascii="Arial" w:hAnsi="Arial" w:cs="Arial"/>
          <w:b/>
          <w:sz w:val="18"/>
          <w:szCs w:val="18"/>
        </w:rPr>
      </w:pPr>
      <w:r w:rsidRPr="00A87BD9">
        <w:rPr>
          <w:rFonts w:ascii="Arial" w:hAnsi="Arial" w:cs="Arial"/>
          <w:b/>
          <w:sz w:val="18"/>
          <w:szCs w:val="18"/>
        </w:rPr>
        <w:tab/>
        <w:t>}</w:t>
      </w:r>
    </w:p>
    <w:p w:rsidR="00A87BD9" w:rsidRPr="00A87BD9" w:rsidRDefault="00A87BD9" w:rsidP="00A87BD9">
      <w:pPr>
        <w:jc w:val="center"/>
        <w:rPr>
          <w:rFonts w:ascii="Arial" w:hAnsi="Arial" w:cs="Arial"/>
          <w:b/>
          <w:sz w:val="18"/>
          <w:szCs w:val="18"/>
        </w:rPr>
      </w:pPr>
      <w:r w:rsidRPr="00A87BD9">
        <w:rPr>
          <w:rFonts w:ascii="Arial" w:hAnsi="Arial" w:cs="Arial"/>
          <w:b/>
          <w:sz w:val="18"/>
          <w:szCs w:val="18"/>
        </w:rPr>
        <w:tab/>
        <w:t>}</w:t>
      </w:r>
    </w:p>
    <w:p w:rsidR="00A87BD9" w:rsidRPr="00A87BD9" w:rsidRDefault="00A87BD9" w:rsidP="00A87BD9">
      <w:pPr>
        <w:jc w:val="center"/>
        <w:rPr>
          <w:rFonts w:ascii="Arial" w:hAnsi="Arial" w:cs="Arial"/>
          <w:b/>
          <w:sz w:val="18"/>
          <w:szCs w:val="18"/>
        </w:rPr>
      </w:pPr>
      <w:r w:rsidRPr="00A87BD9">
        <w:rPr>
          <w:rFonts w:ascii="Arial" w:hAnsi="Arial" w:cs="Arial"/>
          <w:b/>
          <w:sz w:val="18"/>
          <w:szCs w:val="18"/>
        </w:rPr>
        <w:tab/>
      </w:r>
    </w:p>
    <w:p w:rsidR="00A87BD9" w:rsidRPr="00A87BD9" w:rsidRDefault="00A87BD9" w:rsidP="00A87BD9">
      <w:pPr>
        <w:jc w:val="center"/>
        <w:rPr>
          <w:rFonts w:ascii="Arial" w:hAnsi="Arial" w:cs="Arial"/>
          <w:b/>
          <w:sz w:val="18"/>
          <w:szCs w:val="18"/>
        </w:rPr>
      </w:pPr>
      <w:r w:rsidRPr="00A87BD9">
        <w:rPr>
          <w:rFonts w:ascii="Arial" w:hAnsi="Arial" w:cs="Arial"/>
          <w:b/>
          <w:sz w:val="18"/>
          <w:szCs w:val="18"/>
        </w:rPr>
        <w:tab/>
      </w:r>
    </w:p>
    <w:p w:rsidR="00A87BD9" w:rsidRPr="00A87BD9" w:rsidRDefault="00A87BD9" w:rsidP="00A87BD9">
      <w:pPr>
        <w:jc w:val="center"/>
        <w:rPr>
          <w:rFonts w:ascii="Arial" w:hAnsi="Arial" w:cs="Arial"/>
          <w:b/>
          <w:sz w:val="18"/>
          <w:szCs w:val="18"/>
        </w:rPr>
      </w:pPr>
      <w:r w:rsidRPr="00A87BD9">
        <w:rPr>
          <w:rFonts w:ascii="Arial" w:hAnsi="Arial" w:cs="Arial"/>
          <w:b/>
          <w:sz w:val="18"/>
          <w:szCs w:val="18"/>
        </w:rPr>
        <w:tab/>
      </w:r>
    </w:p>
    <w:p w:rsidR="00A87BD9" w:rsidRDefault="00A87BD9" w:rsidP="00A45E45">
      <w:pPr>
        <w:jc w:val="center"/>
        <w:rPr>
          <w:rFonts w:ascii="Arial" w:hAnsi="Arial" w:cs="Arial"/>
          <w:b/>
          <w:sz w:val="36"/>
          <w:szCs w:val="36"/>
          <w:u w:val="single"/>
        </w:rPr>
      </w:pPr>
      <w:r>
        <w:rPr>
          <w:rFonts w:ascii="Arial" w:hAnsi="Arial" w:cs="Arial"/>
          <w:b/>
          <w:sz w:val="36"/>
          <w:szCs w:val="36"/>
          <w:u w:val="single"/>
        </w:rPr>
        <w:t xml:space="preserve"> </w:t>
      </w:r>
    </w:p>
    <w:p w:rsidR="00A87BD9" w:rsidRPr="00A87BD9" w:rsidRDefault="00A87BD9" w:rsidP="00A45E45">
      <w:pPr>
        <w:jc w:val="center"/>
        <w:rPr>
          <w:rFonts w:ascii="Arial" w:hAnsi="Arial" w:cs="Arial"/>
          <w:b/>
          <w:sz w:val="36"/>
          <w:szCs w:val="36"/>
          <w:u w:val="single"/>
        </w:rPr>
      </w:pPr>
    </w:p>
    <w:p w:rsidR="00A87BD9" w:rsidRDefault="00A87BD9" w:rsidP="00A45E45">
      <w:pPr>
        <w:jc w:val="center"/>
        <w:rPr>
          <w:rFonts w:ascii="Arial" w:hAnsi="Arial" w:cs="Arial"/>
          <w:b/>
          <w:sz w:val="72"/>
          <w:szCs w:val="72"/>
          <w:u w:val="single"/>
        </w:rPr>
      </w:pPr>
    </w:p>
    <w:p w:rsidR="00E778B7" w:rsidRPr="00F91CF2" w:rsidRDefault="00A45E45" w:rsidP="00A45E45">
      <w:pPr>
        <w:jc w:val="center"/>
        <w:rPr>
          <w:rFonts w:ascii="Arial" w:hAnsi="Arial" w:cs="Arial"/>
          <w:b/>
          <w:sz w:val="72"/>
          <w:szCs w:val="72"/>
          <w:u w:val="single"/>
        </w:rPr>
      </w:pPr>
      <w:r w:rsidRPr="00F91CF2">
        <w:rPr>
          <w:rFonts w:ascii="Arial" w:hAnsi="Arial" w:cs="Arial"/>
          <w:b/>
          <w:sz w:val="72"/>
          <w:szCs w:val="72"/>
          <w:u w:val="single"/>
        </w:rPr>
        <w:t>Collections</w:t>
      </w:r>
    </w:p>
    <w:p w:rsidR="00DC6B96" w:rsidRPr="00F91CF2" w:rsidRDefault="00DC6B96" w:rsidP="00A45E45">
      <w:pPr>
        <w:jc w:val="center"/>
        <w:rPr>
          <w:rFonts w:ascii="Arial" w:hAnsi="Arial" w:cs="Arial"/>
          <w:b/>
          <w:u w:val="single"/>
        </w:rPr>
      </w:pPr>
    </w:p>
    <w:p w:rsidR="00DC6B96" w:rsidRPr="00F91CF2" w:rsidRDefault="00DC6B96" w:rsidP="00A45E45">
      <w:pPr>
        <w:jc w:val="center"/>
        <w:rPr>
          <w:rFonts w:ascii="Arial" w:hAnsi="Arial" w:cs="Arial"/>
          <w:b/>
          <w:u w:val="single"/>
        </w:rPr>
      </w:pPr>
    </w:p>
    <w:p w:rsidR="000B7E54" w:rsidRPr="00F91CF2" w:rsidRDefault="00DC6B96" w:rsidP="000B7E54">
      <w:pPr>
        <w:jc w:val="center"/>
        <w:rPr>
          <w:rFonts w:ascii="Arial" w:hAnsi="Arial" w:cs="Arial"/>
          <w:b/>
          <w:u w:val="single"/>
        </w:rPr>
      </w:pPr>
      <w:r w:rsidRPr="00F91CF2">
        <w:rPr>
          <w:rFonts w:ascii="Arial" w:hAnsi="Arial" w:cs="Arial"/>
          <w:b/>
          <w:u w:val="single"/>
        </w:rPr>
        <w:t>Vector vs Array List</w:t>
      </w:r>
    </w:p>
    <w:p w:rsidR="000B7E54" w:rsidRPr="00F91CF2" w:rsidRDefault="000B7E54" w:rsidP="000B7E54">
      <w:pPr>
        <w:jc w:val="center"/>
        <w:rPr>
          <w:rFonts w:ascii="Arial" w:hAnsi="Arial" w:cs="Arial"/>
          <w:b/>
          <w:u w:val="single"/>
        </w:rPr>
      </w:pPr>
      <w:r w:rsidRPr="00F91CF2">
        <w:rPr>
          <w:rFonts w:ascii="Arial" w:hAnsi="Arial" w:cs="Arial"/>
          <w:color w:val="000000"/>
          <w:sz w:val="20"/>
          <w:szCs w:val="20"/>
        </w:rPr>
        <w:t>But there are many differences between ArrayList and Vector classes that are given below.</w:t>
      </w:r>
    </w:p>
    <w:tbl>
      <w:tblPr>
        <w:tblW w:w="12795" w:type="dxa"/>
        <w:tblBorders>
          <w:top w:val="single" w:sz="6" w:space="0" w:color="FFC0CB"/>
          <w:left w:val="single" w:sz="6" w:space="0" w:color="FFC0CB"/>
          <w:bottom w:val="single" w:sz="6" w:space="0" w:color="FFC0CB"/>
          <w:right w:val="single" w:sz="6" w:space="0" w:color="FFC0CB"/>
        </w:tblBorders>
        <w:shd w:val="clear" w:color="auto" w:fill="FFFFFF"/>
        <w:tblCellMar>
          <w:top w:w="15" w:type="dxa"/>
          <w:left w:w="15" w:type="dxa"/>
          <w:bottom w:w="15" w:type="dxa"/>
          <w:right w:w="15" w:type="dxa"/>
        </w:tblCellMar>
        <w:tblLook w:val="04A0" w:firstRow="1" w:lastRow="0" w:firstColumn="1" w:lastColumn="0" w:noHBand="0" w:noVBand="1"/>
      </w:tblPr>
      <w:tblGrid>
        <w:gridCol w:w="6033"/>
        <w:gridCol w:w="6762"/>
      </w:tblGrid>
      <w:tr w:rsidR="000B7E54" w:rsidRPr="00F91CF2" w:rsidTr="000B7E54">
        <w:tc>
          <w:tcPr>
            <w:tcW w:w="0" w:type="auto"/>
            <w:shd w:val="clear" w:color="auto" w:fill="F6FFE1"/>
            <w:tcMar>
              <w:top w:w="75" w:type="dxa"/>
              <w:left w:w="75" w:type="dxa"/>
              <w:bottom w:w="75" w:type="dxa"/>
              <w:right w:w="75" w:type="dxa"/>
            </w:tcMar>
            <w:hideMark/>
          </w:tcPr>
          <w:p w:rsidR="000B7E54" w:rsidRPr="00F91CF2" w:rsidRDefault="000B7E54" w:rsidP="000B7E54">
            <w:pPr>
              <w:spacing w:line="345" w:lineRule="atLeast"/>
              <w:rPr>
                <w:rFonts w:ascii="Arial" w:hAnsi="Arial" w:cs="Arial"/>
                <w:b/>
                <w:bCs/>
                <w:color w:val="000000"/>
                <w:sz w:val="26"/>
                <w:szCs w:val="26"/>
              </w:rPr>
            </w:pPr>
            <w:r w:rsidRPr="00F91CF2">
              <w:rPr>
                <w:rFonts w:ascii="Arial" w:hAnsi="Arial" w:cs="Arial"/>
                <w:b/>
                <w:bCs/>
                <w:color w:val="000000"/>
                <w:sz w:val="26"/>
                <w:szCs w:val="26"/>
              </w:rPr>
              <w:t>ArrayList</w:t>
            </w:r>
          </w:p>
        </w:tc>
        <w:tc>
          <w:tcPr>
            <w:tcW w:w="0" w:type="auto"/>
            <w:shd w:val="clear" w:color="auto" w:fill="F6FFE1"/>
            <w:tcMar>
              <w:top w:w="75" w:type="dxa"/>
              <w:left w:w="75" w:type="dxa"/>
              <w:bottom w:w="75" w:type="dxa"/>
              <w:right w:w="75" w:type="dxa"/>
            </w:tcMar>
            <w:hideMark/>
          </w:tcPr>
          <w:p w:rsidR="000B7E54" w:rsidRPr="00F91CF2" w:rsidRDefault="000B7E54" w:rsidP="000B7E54">
            <w:pPr>
              <w:spacing w:line="345" w:lineRule="atLeast"/>
              <w:rPr>
                <w:rFonts w:ascii="Arial" w:hAnsi="Arial" w:cs="Arial"/>
                <w:b/>
                <w:bCs/>
                <w:color w:val="000000"/>
                <w:sz w:val="26"/>
                <w:szCs w:val="26"/>
              </w:rPr>
            </w:pPr>
            <w:r w:rsidRPr="00F91CF2">
              <w:rPr>
                <w:rFonts w:ascii="Arial" w:hAnsi="Arial" w:cs="Arial"/>
                <w:b/>
                <w:bCs/>
                <w:color w:val="000000"/>
                <w:sz w:val="26"/>
                <w:szCs w:val="26"/>
              </w:rPr>
              <w:t>Vector</w:t>
            </w:r>
          </w:p>
        </w:tc>
      </w:tr>
      <w:tr w:rsidR="000B7E54" w:rsidRPr="00F91CF2" w:rsidTr="000B7E54">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0B7E54" w:rsidRDefault="000B7E54" w:rsidP="00D67DB8">
            <w:pPr>
              <w:tabs>
                <w:tab w:val="right" w:pos="4689"/>
              </w:tabs>
              <w:spacing w:line="345" w:lineRule="atLeast"/>
              <w:ind w:left="300"/>
              <w:rPr>
                <w:rFonts w:ascii="Arial" w:hAnsi="Arial" w:cs="Arial"/>
                <w:color w:val="000000"/>
                <w:sz w:val="20"/>
                <w:szCs w:val="20"/>
              </w:rPr>
            </w:pPr>
            <w:r w:rsidRPr="00F91CF2">
              <w:rPr>
                <w:rFonts w:ascii="Arial" w:hAnsi="Arial" w:cs="Arial"/>
                <w:color w:val="000000"/>
                <w:sz w:val="20"/>
                <w:szCs w:val="20"/>
              </w:rPr>
              <w:t>1) ArrayList is </w:t>
            </w:r>
            <w:r w:rsidRPr="00F91CF2">
              <w:rPr>
                <w:rFonts w:ascii="Arial" w:hAnsi="Arial" w:cs="Arial"/>
                <w:b/>
                <w:bCs/>
                <w:color w:val="000000"/>
                <w:sz w:val="20"/>
                <w:szCs w:val="20"/>
              </w:rPr>
              <w:t>not synchronized</w:t>
            </w:r>
            <w:r w:rsidRPr="00F91CF2">
              <w:rPr>
                <w:rFonts w:ascii="Arial" w:hAnsi="Arial" w:cs="Arial"/>
                <w:color w:val="000000"/>
                <w:sz w:val="20"/>
                <w:szCs w:val="20"/>
              </w:rPr>
              <w:t>.</w:t>
            </w:r>
            <w:r w:rsidR="00D67DB8">
              <w:rPr>
                <w:rFonts w:ascii="Arial" w:hAnsi="Arial" w:cs="Arial"/>
                <w:color w:val="000000"/>
                <w:sz w:val="20"/>
                <w:szCs w:val="20"/>
              </w:rPr>
              <w:tab/>
            </w:r>
          </w:p>
          <w:p w:rsidR="00D67DB8" w:rsidRDefault="00D67DB8" w:rsidP="00D67DB8">
            <w:pPr>
              <w:pStyle w:val="NormalWeb"/>
              <w:shd w:val="clear" w:color="auto" w:fill="FFFFFF"/>
              <w:spacing w:before="0" w:beforeAutospacing="0" w:after="0" w:afterAutospacing="0"/>
              <w:textAlignment w:val="baseline"/>
              <w:rPr>
                <w:rFonts w:ascii="Arial" w:hAnsi="Arial" w:cs="Arial"/>
                <w:color w:val="242729"/>
                <w:sz w:val="23"/>
                <w:szCs w:val="23"/>
              </w:rPr>
            </w:pPr>
            <w:r>
              <w:rPr>
                <w:rStyle w:val="Strong"/>
                <w:rFonts w:ascii="inherit" w:eastAsiaTheme="minorEastAsia" w:hAnsi="inherit" w:cs="Arial"/>
                <w:color w:val="242729"/>
                <w:sz w:val="23"/>
                <w:szCs w:val="23"/>
                <w:bdr w:val="none" w:sz="0" w:space="0" w:color="auto" w:frame="1"/>
              </w:rPr>
              <w:t>ArrayList:</w:t>
            </w:r>
          </w:p>
          <w:p w:rsidR="00D67DB8" w:rsidRDefault="00D67DB8" w:rsidP="00AE07BE">
            <w:pPr>
              <w:numPr>
                <w:ilvl w:val="0"/>
                <w:numId w:val="54"/>
              </w:numPr>
              <w:shd w:val="clear" w:color="auto" w:fill="FFFFFF"/>
              <w:spacing w:after="120"/>
              <w:ind w:left="450"/>
              <w:textAlignment w:val="baseline"/>
              <w:rPr>
                <w:rFonts w:ascii="inherit" w:hAnsi="inherit" w:cs="Arial"/>
                <w:color w:val="242729"/>
                <w:sz w:val="23"/>
                <w:szCs w:val="23"/>
              </w:rPr>
            </w:pPr>
            <w:r>
              <w:rPr>
                <w:rFonts w:ascii="inherit" w:hAnsi="inherit" w:cs="Arial"/>
                <w:color w:val="242729"/>
                <w:sz w:val="23"/>
                <w:szCs w:val="23"/>
              </w:rPr>
              <w:t>Initial Capacity:10</w:t>
            </w:r>
          </w:p>
          <w:p w:rsidR="00D67DB8" w:rsidRDefault="00D67DB8" w:rsidP="00AE07BE">
            <w:pPr>
              <w:numPr>
                <w:ilvl w:val="0"/>
                <w:numId w:val="54"/>
              </w:numPr>
              <w:shd w:val="clear" w:color="auto" w:fill="FFFFFF"/>
              <w:spacing w:after="120"/>
              <w:ind w:left="450"/>
              <w:textAlignment w:val="baseline"/>
              <w:rPr>
                <w:rFonts w:ascii="inherit" w:hAnsi="inherit" w:cs="Arial"/>
                <w:color w:val="242729"/>
                <w:sz w:val="23"/>
                <w:szCs w:val="23"/>
              </w:rPr>
            </w:pPr>
            <w:r>
              <w:rPr>
                <w:rFonts w:ascii="inherit" w:hAnsi="inherit" w:cs="Arial"/>
                <w:color w:val="242729"/>
                <w:sz w:val="23"/>
                <w:szCs w:val="23"/>
              </w:rPr>
              <w:t>Load Factor:1 (when the list is full)</w:t>
            </w:r>
          </w:p>
          <w:p w:rsidR="00D67DB8" w:rsidRDefault="00D67DB8" w:rsidP="00AE07BE">
            <w:pPr>
              <w:numPr>
                <w:ilvl w:val="0"/>
                <w:numId w:val="54"/>
              </w:numPr>
              <w:shd w:val="clear" w:color="auto" w:fill="FFFFFF"/>
              <w:ind w:left="450"/>
              <w:textAlignment w:val="baseline"/>
              <w:rPr>
                <w:rFonts w:ascii="inherit" w:hAnsi="inherit" w:cs="Arial"/>
                <w:color w:val="242729"/>
                <w:sz w:val="23"/>
                <w:szCs w:val="23"/>
              </w:rPr>
            </w:pPr>
            <w:r>
              <w:rPr>
                <w:rFonts w:ascii="inherit" w:hAnsi="inherit" w:cs="Arial"/>
                <w:color w:val="242729"/>
                <w:sz w:val="23"/>
                <w:szCs w:val="23"/>
              </w:rPr>
              <w:t>Growth Rate: current_size + current_size/2</w:t>
            </w:r>
          </w:p>
          <w:p w:rsidR="00D67DB8" w:rsidRDefault="00D67DB8" w:rsidP="00D67DB8">
            <w:pPr>
              <w:pStyle w:val="NormalWeb"/>
              <w:shd w:val="clear" w:color="auto" w:fill="FFFFFF"/>
              <w:spacing w:before="0" w:beforeAutospacing="0" w:after="0" w:afterAutospacing="0"/>
              <w:textAlignment w:val="baseline"/>
              <w:rPr>
                <w:rFonts w:ascii="Arial" w:hAnsi="Arial" w:cs="Arial"/>
                <w:color w:val="242729"/>
                <w:sz w:val="23"/>
                <w:szCs w:val="23"/>
              </w:rPr>
            </w:pPr>
            <w:r>
              <w:rPr>
                <w:rStyle w:val="Strong"/>
                <w:rFonts w:ascii="inherit" w:eastAsiaTheme="minorEastAsia" w:hAnsi="inherit" w:cs="Arial"/>
                <w:color w:val="242729"/>
                <w:sz w:val="23"/>
                <w:szCs w:val="23"/>
                <w:bdr w:val="none" w:sz="0" w:space="0" w:color="auto" w:frame="1"/>
              </w:rPr>
              <w:t>Vector:</w:t>
            </w:r>
          </w:p>
          <w:p w:rsidR="00D67DB8" w:rsidRDefault="00D67DB8" w:rsidP="00AE07BE">
            <w:pPr>
              <w:numPr>
                <w:ilvl w:val="0"/>
                <w:numId w:val="55"/>
              </w:numPr>
              <w:shd w:val="clear" w:color="auto" w:fill="FFFFFF"/>
              <w:spacing w:after="120"/>
              <w:ind w:left="450"/>
              <w:textAlignment w:val="baseline"/>
              <w:rPr>
                <w:rFonts w:ascii="inherit" w:hAnsi="inherit" w:cs="Arial"/>
                <w:color w:val="242729"/>
                <w:sz w:val="23"/>
                <w:szCs w:val="23"/>
              </w:rPr>
            </w:pPr>
            <w:r>
              <w:rPr>
                <w:rFonts w:ascii="inherit" w:hAnsi="inherit" w:cs="Arial"/>
                <w:color w:val="242729"/>
                <w:sz w:val="23"/>
                <w:szCs w:val="23"/>
              </w:rPr>
              <w:t>Initial Capacity:10</w:t>
            </w:r>
          </w:p>
          <w:p w:rsidR="00D67DB8" w:rsidRDefault="00D67DB8" w:rsidP="00AE07BE">
            <w:pPr>
              <w:numPr>
                <w:ilvl w:val="0"/>
                <w:numId w:val="55"/>
              </w:numPr>
              <w:shd w:val="clear" w:color="auto" w:fill="FFFFFF"/>
              <w:spacing w:after="120"/>
              <w:ind w:left="450"/>
              <w:textAlignment w:val="baseline"/>
              <w:rPr>
                <w:rFonts w:ascii="inherit" w:hAnsi="inherit" w:cs="Arial"/>
                <w:color w:val="242729"/>
                <w:sz w:val="23"/>
                <w:szCs w:val="23"/>
              </w:rPr>
            </w:pPr>
            <w:r>
              <w:rPr>
                <w:rFonts w:ascii="inherit" w:hAnsi="inherit" w:cs="Arial"/>
                <w:color w:val="242729"/>
                <w:sz w:val="23"/>
                <w:szCs w:val="23"/>
              </w:rPr>
              <w:t>Load Factor:1 (when the list is full)</w:t>
            </w:r>
          </w:p>
          <w:p w:rsidR="00D67DB8" w:rsidRDefault="00D67DB8" w:rsidP="00AE07BE">
            <w:pPr>
              <w:numPr>
                <w:ilvl w:val="0"/>
                <w:numId w:val="55"/>
              </w:numPr>
              <w:shd w:val="clear" w:color="auto" w:fill="FFFFFF"/>
              <w:ind w:left="450"/>
              <w:textAlignment w:val="baseline"/>
              <w:rPr>
                <w:rFonts w:ascii="inherit" w:hAnsi="inherit" w:cs="Arial"/>
                <w:color w:val="242729"/>
                <w:sz w:val="23"/>
                <w:szCs w:val="23"/>
              </w:rPr>
            </w:pPr>
            <w:r>
              <w:rPr>
                <w:rFonts w:ascii="inherit" w:hAnsi="inherit" w:cs="Arial"/>
                <w:color w:val="242729"/>
                <w:sz w:val="23"/>
                <w:szCs w:val="23"/>
              </w:rPr>
              <w:t>Growth Rate: current_size * 2 (if capacityIncrement is not defined) current_size + capacityIncrement (if capacityIncrement is defined during vector initialization)</w:t>
            </w:r>
          </w:p>
          <w:p w:rsidR="00D67DB8" w:rsidRPr="00F91CF2" w:rsidRDefault="00D67DB8" w:rsidP="00D67DB8">
            <w:pPr>
              <w:tabs>
                <w:tab w:val="right" w:pos="4689"/>
              </w:tabs>
              <w:spacing w:line="345" w:lineRule="atLeast"/>
              <w:ind w:left="300"/>
              <w:rPr>
                <w:rFonts w:ascii="Arial" w:hAnsi="Arial" w:cs="Arial"/>
                <w:color w:val="000000"/>
                <w:sz w:val="20"/>
                <w:szCs w:val="20"/>
              </w:rPr>
            </w:pP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0B7E54" w:rsidRPr="00F91CF2" w:rsidRDefault="000B7E54" w:rsidP="000B7E54">
            <w:pPr>
              <w:spacing w:line="345" w:lineRule="atLeast"/>
              <w:ind w:left="300"/>
              <w:rPr>
                <w:rFonts w:ascii="Arial" w:hAnsi="Arial" w:cs="Arial"/>
                <w:color w:val="000000"/>
                <w:sz w:val="20"/>
                <w:szCs w:val="20"/>
              </w:rPr>
            </w:pPr>
            <w:r w:rsidRPr="00F91CF2">
              <w:rPr>
                <w:rFonts w:ascii="Arial" w:hAnsi="Arial" w:cs="Arial"/>
                <w:color w:val="000000"/>
                <w:sz w:val="20"/>
                <w:szCs w:val="20"/>
              </w:rPr>
              <w:t>Vector is </w:t>
            </w:r>
            <w:r w:rsidRPr="00F91CF2">
              <w:rPr>
                <w:rFonts w:ascii="Arial" w:hAnsi="Arial" w:cs="Arial"/>
                <w:b/>
                <w:bCs/>
                <w:color w:val="000000"/>
                <w:sz w:val="20"/>
                <w:szCs w:val="20"/>
              </w:rPr>
              <w:t>synchronized</w:t>
            </w:r>
            <w:r w:rsidRPr="00F91CF2">
              <w:rPr>
                <w:rFonts w:ascii="Arial" w:hAnsi="Arial" w:cs="Arial"/>
                <w:color w:val="000000"/>
                <w:sz w:val="20"/>
                <w:szCs w:val="20"/>
              </w:rPr>
              <w:t>.</w:t>
            </w:r>
          </w:p>
        </w:tc>
      </w:tr>
      <w:tr w:rsidR="000B7E54" w:rsidRPr="00F91CF2" w:rsidTr="000B7E54">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D67DB8" w:rsidRDefault="00D67DB8" w:rsidP="000B7E54">
            <w:pPr>
              <w:spacing w:line="345" w:lineRule="atLeast"/>
              <w:ind w:left="300"/>
              <w:rPr>
                <w:rFonts w:ascii="Arial" w:hAnsi="Arial" w:cs="Arial"/>
                <w:color w:val="000000"/>
                <w:sz w:val="20"/>
                <w:szCs w:val="20"/>
              </w:rPr>
            </w:pPr>
          </w:p>
          <w:p w:rsidR="000B7E54" w:rsidRPr="00F91CF2" w:rsidRDefault="000B7E54" w:rsidP="000B7E54">
            <w:pPr>
              <w:spacing w:line="345" w:lineRule="atLeast"/>
              <w:ind w:left="300"/>
              <w:rPr>
                <w:rFonts w:ascii="Arial" w:hAnsi="Arial" w:cs="Arial"/>
                <w:color w:val="000000"/>
                <w:sz w:val="20"/>
                <w:szCs w:val="20"/>
              </w:rPr>
            </w:pPr>
            <w:r w:rsidRPr="00F91CF2">
              <w:rPr>
                <w:rFonts w:ascii="Arial" w:hAnsi="Arial" w:cs="Arial"/>
                <w:color w:val="000000"/>
                <w:sz w:val="20"/>
                <w:szCs w:val="20"/>
              </w:rPr>
              <w:t>2) ArrayList </w:t>
            </w:r>
            <w:r w:rsidRPr="00F91CF2">
              <w:rPr>
                <w:rFonts w:ascii="Arial" w:hAnsi="Arial" w:cs="Arial"/>
                <w:b/>
                <w:bCs/>
                <w:color w:val="000000"/>
                <w:sz w:val="20"/>
                <w:szCs w:val="20"/>
              </w:rPr>
              <w:t>increments 50%</w:t>
            </w:r>
            <w:r w:rsidRPr="00F91CF2">
              <w:rPr>
                <w:rFonts w:ascii="Arial" w:hAnsi="Arial" w:cs="Arial"/>
                <w:color w:val="000000"/>
                <w:sz w:val="20"/>
                <w:szCs w:val="20"/>
              </w:rPr>
              <w:t> of current array size if number of element exceeds from its capacity.</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0B7E54" w:rsidRPr="00F91CF2" w:rsidRDefault="000B7E54" w:rsidP="000B7E54">
            <w:pPr>
              <w:spacing w:line="345" w:lineRule="atLeast"/>
              <w:ind w:left="300"/>
              <w:rPr>
                <w:rFonts w:ascii="Arial" w:hAnsi="Arial" w:cs="Arial"/>
                <w:color w:val="000000"/>
                <w:sz w:val="20"/>
                <w:szCs w:val="20"/>
              </w:rPr>
            </w:pPr>
            <w:r w:rsidRPr="00F91CF2">
              <w:rPr>
                <w:rFonts w:ascii="Arial" w:hAnsi="Arial" w:cs="Arial"/>
                <w:color w:val="000000"/>
                <w:sz w:val="20"/>
                <w:szCs w:val="20"/>
              </w:rPr>
              <w:t>Vector </w:t>
            </w:r>
            <w:r w:rsidRPr="00F91CF2">
              <w:rPr>
                <w:rFonts w:ascii="Arial" w:hAnsi="Arial" w:cs="Arial"/>
                <w:b/>
                <w:bCs/>
                <w:color w:val="000000"/>
                <w:sz w:val="20"/>
                <w:szCs w:val="20"/>
              </w:rPr>
              <w:t>increments 100%</w:t>
            </w:r>
            <w:r w:rsidRPr="00F91CF2">
              <w:rPr>
                <w:rFonts w:ascii="Arial" w:hAnsi="Arial" w:cs="Arial"/>
                <w:color w:val="000000"/>
                <w:sz w:val="20"/>
                <w:szCs w:val="20"/>
              </w:rPr>
              <w:t> means doubles the array size if total number of element exceeds than its capacity.</w:t>
            </w:r>
          </w:p>
        </w:tc>
      </w:tr>
      <w:tr w:rsidR="000B7E54" w:rsidRPr="00F91CF2" w:rsidTr="000B7E54">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0B7E54" w:rsidRPr="00F91CF2" w:rsidRDefault="000B7E54" w:rsidP="000B7E54">
            <w:pPr>
              <w:spacing w:line="345" w:lineRule="atLeast"/>
              <w:ind w:left="300"/>
              <w:rPr>
                <w:rFonts w:ascii="Arial" w:hAnsi="Arial" w:cs="Arial"/>
                <w:color w:val="000000"/>
                <w:sz w:val="20"/>
                <w:szCs w:val="20"/>
              </w:rPr>
            </w:pPr>
            <w:r w:rsidRPr="00F91CF2">
              <w:rPr>
                <w:rFonts w:ascii="Arial" w:hAnsi="Arial" w:cs="Arial"/>
                <w:color w:val="000000"/>
                <w:sz w:val="20"/>
                <w:szCs w:val="20"/>
              </w:rPr>
              <w:t>3) ArrayList is </w:t>
            </w:r>
            <w:r w:rsidRPr="00F91CF2">
              <w:rPr>
                <w:rFonts w:ascii="Arial" w:hAnsi="Arial" w:cs="Arial"/>
                <w:b/>
                <w:bCs/>
                <w:color w:val="000000"/>
                <w:sz w:val="20"/>
                <w:szCs w:val="20"/>
              </w:rPr>
              <w:t>not a legacy</w:t>
            </w:r>
            <w:r w:rsidRPr="00F91CF2">
              <w:rPr>
                <w:rFonts w:ascii="Arial" w:hAnsi="Arial" w:cs="Arial"/>
                <w:color w:val="000000"/>
                <w:sz w:val="20"/>
                <w:szCs w:val="20"/>
              </w:rPr>
              <w:t> class, it is introduced in JDK 1.2.</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0B7E54" w:rsidRPr="00F91CF2" w:rsidRDefault="000B7E54" w:rsidP="000B7E54">
            <w:pPr>
              <w:spacing w:line="345" w:lineRule="atLeast"/>
              <w:ind w:left="300"/>
              <w:rPr>
                <w:rFonts w:ascii="Arial" w:hAnsi="Arial" w:cs="Arial"/>
                <w:color w:val="000000"/>
                <w:sz w:val="20"/>
                <w:szCs w:val="20"/>
              </w:rPr>
            </w:pPr>
            <w:r w:rsidRPr="00F91CF2">
              <w:rPr>
                <w:rFonts w:ascii="Arial" w:hAnsi="Arial" w:cs="Arial"/>
                <w:color w:val="000000"/>
                <w:sz w:val="20"/>
                <w:szCs w:val="20"/>
              </w:rPr>
              <w:t>Vector is a </w:t>
            </w:r>
            <w:r w:rsidRPr="00F91CF2">
              <w:rPr>
                <w:rFonts w:ascii="Arial" w:hAnsi="Arial" w:cs="Arial"/>
                <w:b/>
                <w:bCs/>
                <w:color w:val="000000"/>
                <w:sz w:val="20"/>
                <w:szCs w:val="20"/>
              </w:rPr>
              <w:t>legacy</w:t>
            </w:r>
            <w:r w:rsidRPr="00F91CF2">
              <w:rPr>
                <w:rFonts w:ascii="Arial" w:hAnsi="Arial" w:cs="Arial"/>
                <w:color w:val="000000"/>
                <w:sz w:val="20"/>
                <w:szCs w:val="20"/>
              </w:rPr>
              <w:t> class.</w:t>
            </w:r>
          </w:p>
        </w:tc>
      </w:tr>
      <w:tr w:rsidR="000B7E54" w:rsidRPr="00F91CF2" w:rsidTr="000B7E54">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0B7E54" w:rsidRPr="00F91CF2" w:rsidRDefault="000B7E54" w:rsidP="000B7E54">
            <w:pPr>
              <w:spacing w:line="345" w:lineRule="atLeast"/>
              <w:ind w:left="300"/>
              <w:rPr>
                <w:rFonts w:ascii="Arial" w:hAnsi="Arial" w:cs="Arial"/>
                <w:color w:val="000000"/>
                <w:sz w:val="20"/>
                <w:szCs w:val="20"/>
              </w:rPr>
            </w:pPr>
            <w:r w:rsidRPr="00F91CF2">
              <w:rPr>
                <w:rFonts w:ascii="Arial" w:hAnsi="Arial" w:cs="Arial"/>
                <w:color w:val="000000"/>
                <w:sz w:val="20"/>
                <w:szCs w:val="20"/>
              </w:rPr>
              <w:t>4) ArrayList is </w:t>
            </w:r>
            <w:r w:rsidRPr="00F91CF2">
              <w:rPr>
                <w:rFonts w:ascii="Arial" w:hAnsi="Arial" w:cs="Arial"/>
                <w:b/>
                <w:bCs/>
                <w:color w:val="000000"/>
                <w:sz w:val="20"/>
                <w:szCs w:val="20"/>
              </w:rPr>
              <w:t>fast</w:t>
            </w:r>
            <w:r w:rsidRPr="00F91CF2">
              <w:rPr>
                <w:rFonts w:ascii="Arial" w:hAnsi="Arial" w:cs="Arial"/>
                <w:color w:val="000000"/>
                <w:sz w:val="20"/>
                <w:szCs w:val="20"/>
              </w:rPr>
              <w:t> because it is non-synchronized.</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0B7E54" w:rsidRPr="00F91CF2" w:rsidRDefault="000B7E54" w:rsidP="000B7E54">
            <w:pPr>
              <w:spacing w:line="345" w:lineRule="atLeast"/>
              <w:ind w:left="300"/>
              <w:rPr>
                <w:rFonts w:ascii="Arial" w:hAnsi="Arial" w:cs="Arial"/>
                <w:color w:val="000000"/>
                <w:sz w:val="20"/>
                <w:szCs w:val="20"/>
              </w:rPr>
            </w:pPr>
            <w:r w:rsidRPr="00F91CF2">
              <w:rPr>
                <w:rFonts w:ascii="Arial" w:hAnsi="Arial" w:cs="Arial"/>
                <w:color w:val="000000"/>
                <w:sz w:val="20"/>
                <w:szCs w:val="20"/>
              </w:rPr>
              <w:t>Vector is </w:t>
            </w:r>
            <w:r w:rsidRPr="00F91CF2">
              <w:rPr>
                <w:rFonts w:ascii="Arial" w:hAnsi="Arial" w:cs="Arial"/>
                <w:b/>
                <w:bCs/>
                <w:color w:val="000000"/>
                <w:sz w:val="20"/>
                <w:szCs w:val="20"/>
              </w:rPr>
              <w:t>slow</w:t>
            </w:r>
            <w:r w:rsidRPr="00F91CF2">
              <w:rPr>
                <w:rFonts w:ascii="Arial" w:hAnsi="Arial" w:cs="Arial"/>
                <w:color w:val="000000"/>
                <w:sz w:val="20"/>
                <w:szCs w:val="20"/>
              </w:rPr>
              <w:t> because it is synchronized i.e. in multithreading environment, it will hold the other threads in runnable or non-runnable state until current thread releases the lock of object.</w:t>
            </w:r>
          </w:p>
        </w:tc>
      </w:tr>
      <w:tr w:rsidR="000B7E54" w:rsidRPr="00F91CF2" w:rsidTr="000B7E54">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0B7E54" w:rsidRPr="00F91CF2" w:rsidRDefault="000B7E54" w:rsidP="000B7E54">
            <w:pPr>
              <w:spacing w:line="345" w:lineRule="atLeast"/>
              <w:ind w:left="300"/>
              <w:rPr>
                <w:rFonts w:ascii="Arial" w:hAnsi="Arial" w:cs="Arial"/>
                <w:color w:val="000000"/>
                <w:sz w:val="20"/>
                <w:szCs w:val="20"/>
              </w:rPr>
            </w:pPr>
            <w:r w:rsidRPr="00F91CF2">
              <w:rPr>
                <w:rFonts w:ascii="Arial" w:hAnsi="Arial" w:cs="Arial"/>
                <w:color w:val="000000"/>
                <w:sz w:val="20"/>
                <w:szCs w:val="20"/>
              </w:rPr>
              <w:t>5) ArrayList uses </w:t>
            </w:r>
            <w:r w:rsidRPr="00F91CF2">
              <w:rPr>
                <w:rFonts w:ascii="Arial" w:hAnsi="Arial" w:cs="Arial"/>
                <w:b/>
                <w:bCs/>
                <w:color w:val="000000"/>
                <w:sz w:val="20"/>
                <w:szCs w:val="20"/>
              </w:rPr>
              <w:t>Iterator</w:t>
            </w:r>
            <w:r w:rsidRPr="00F91CF2">
              <w:rPr>
                <w:rFonts w:ascii="Arial" w:hAnsi="Arial" w:cs="Arial"/>
                <w:color w:val="000000"/>
                <w:sz w:val="20"/>
                <w:szCs w:val="20"/>
              </w:rPr>
              <w:t> interface to traverse the elements.</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0B7E54" w:rsidRPr="00F91CF2" w:rsidRDefault="000B7E54" w:rsidP="000B7E54">
            <w:pPr>
              <w:spacing w:line="345" w:lineRule="atLeast"/>
              <w:ind w:left="300"/>
              <w:rPr>
                <w:rFonts w:ascii="Arial" w:hAnsi="Arial" w:cs="Arial"/>
                <w:color w:val="000000"/>
                <w:sz w:val="20"/>
                <w:szCs w:val="20"/>
              </w:rPr>
            </w:pPr>
            <w:r w:rsidRPr="00F91CF2">
              <w:rPr>
                <w:rFonts w:ascii="Arial" w:hAnsi="Arial" w:cs="Arial"/>
                <w:color w:val="000000"/>
                <w:sz w:val="20"/>
                <w:szCs w:val="20"/>
              </w:rPr>
              <w:t>Vector uses </w:t>
            </w:r>
            <w:r w:rsidRPr="00F91CF2">
              <w:rPr>
                <w:rFonts w:ascii="Arial" w:hAnsi="Arial" w:cs="Arial"/>
                <w:b/>
                <w:bCs/>
                <w:color w:val="000000"/>
                <w:sz w:val="20"/>
                <w:szCs w:val="20"/>
              </w:rPr>
              <w:t>Enumeration</w:t>
            </w:r>
            <w:r w:rsidRPr="00F91CF2">
              <w:rPr>
                <w:rFonts w:ascii="Arial" w:hAnsi="Arial" w:cs="Arial"/>
                <w:color w:val="000000"/>
                <w:sz w:val="20"/>
                <w:szCs w:val="20"/>
              </w:rPr>
              <w:t xml:space="preserve"> interface to traverse the elements. But it can </w:t>
            </w:r>
            <w:r w:rsidRPr="00F91CF2">
              <w:rPr>
                <w:rFonts w:ascii="Arial" w:hAnsi="Arial" w:cs="Arial"/>
                <w:color w:val="000000"/>
                <w:sz w:val="20"/>
                <w:szCs w:val="20"/>
              </w:rPr>
              <w:lastRenderedPageBreak/>
              <w:t>use Iterator also.</w:t>
            </w:r>
          </w:p>
        </w:tc>
      </w:tr>
    </w:tbl>
    <w:p w:rsidR="000B7E54" w:rsidRPr="00F91CF2" w:rsidRDefault="000B7E54" w:rsidP="000B7E54">
      <w:pPr>
        <w:rPr>
          <w:rFonts w:ascii="Arial" w:hAnsi="Arial" w:cs="Arial"/>
          <w:b/>
          <w:u w:val="single"/>
        </w:rPr>
      </w:pPr>
    </w:p>
    <w:p w:rsidR="000B7E54" w:rsidRPr="00F91CF2" w:rsidRDefault="000B7E54" w:rsidP="00A45E45">
      <w:pPr>
        <w:jc w:val="center"/>
        <w:rPr>
          <w:rFonts w:ascii="Arial" w:hAnsi="Arial" w:cs="Arial"/>
          <w:b/>
          <w:u w:val="single"/>
        </w:rPr>
      </w:pPr>
    </w:p>
    <w:p w:rsidR="00DC6B96" w:rsidRPr="00F91CF2" w:rsidRDefault="00DC6B96" w:rsidP="00A45E45">
      <w:pPr>
        <w:jc w:val="center"/>
        <w:rPr>
          <w:rFonts w:ascii="Arial" w:hAnsi="Arial" w:cs="Arial"/>
          <w:b/>
          <w:u w:val="single"/>
        </w:rPr>
      </w:pPr>
    </w:p>
    <w:p w:rsidR="008C1A36" w:rsidRPr="00F91CF2" w:rsidRDefault="008C1A36" w:rsidP="00A45E45">
      <w:pPr>
        <w:jc w:val="center"/>
        <w:rPr>
          <w:rFonts w:ascii="Arial" w:hAnsi="Arial" w:cs="Arial"/>
          <w:b/>
          <w:u w:val="single"/>
        </w:rPr>
      </w:pPr>
    </w:p>
    <w:p w:rsidR="00E778B7" w:rsidRPr="00F91CF2" w:rsidRDefault="006B6306" w:rsidP="00E778B7">
      <w:pPr>
        <w:rPr>
          <w:rFonts w:ascii="Arial" w:hAnsi="Arial" w:cs="Arial"/>
          <w:b/>
        </w:rPr>
      </w:pPr>
      <w:r w:rsidRPr="00F91CF2">
        <w:rPr>
          <w:rFonts w:ascii="Arial" w:hAnsi="Arial" w:cs="Arial"/>
          <w:b/>
        </w:rPr>
        <w:t>Difference</w:t>
      </w:r>
      <w:r w:rsidR="00E778B7" w:rsidRPr="00F91CF2">
        <w:rPr>
          <w:rFonts w:ascii="Arial" w:hAnsi="Arial" w:cs="Arial"/>
          <w:b/>
        </w:rPr>
        <w:t xml:space="preserve"> between HashTable and Hashmap</w:t>
      </w:r>
    </w:p>
    <w:p w:rsidR="00DC6B96" w:rsidRPr="00F91CF2" w:rsidRDefault="00DC6B96" w:rsidP="00E778B7">
      <w:pPr>
        <w:rPr>
          <w:rFonts w:ascii="Arial" w:hAnsi="Arial" w:cs="Arial"/>
          <w:b/>
        </w:rPr>
      </w:pPr>
    </w:p>
    <w:p w:rsidR="00E778B7" w:rsidRPr="00F91CF2" w:rsidRDefault="00E778B7" w:rsidP="00E778B7">
      <w:pPr>
        <w:rPr>
          <w:rFonts w:ascii="Arial" w:hAnsi="Arial" w:cs="Arial"/>
        </w:rPr>
      </w:pPr>
      <w:r w:rsidRPr="00F91CF2">
        <w:rPr>
          <w:rFonts w:ascii="Arial" w:hAnsi="Arial" w:cs="Arial"/>
        </w:rPr>
        <w:t>1</w:t>
      </w:r>
      <w:r w:rsidRPr="00F91CF2">
        <w:rPr>
          <w:rFonts w:ascii="Arial" w:hAnsi="Arial" w:cs="Arial"/>
          <w:b/>
        </w:rPr>
        <w:t>. Hashtable not allowed any null keys or any null value</w:t>
      </w:r>
      <w:r w:rsidRPr="00F91CF2">
        <w:rPr>
          <w:rFonts w:ascii="Arial" w:hAnsi="Arial" w:cs="Arial"/>
        </w:rPr>
        <w:t xml:space="preserve"> where as hashmap can have one null key and more null values..</w:t>
      </w:r>
    </w:p>
    <w:p w:rsidR="00E778B7" w:rsidRPr="00F91CF2" w:rsidRDefault="00E778B7" w:rsidP="00E778B7">
      <w:pPr>
        <w:rPr>
          <w:rFonts w:ascii="Arial" w:hAnsi="Arial" w:cs="Arial"/>
        </w:rPr>
      </w:pPr>
      <w:r w:rsidRPr="00F91CF2">
        <w:rPr>
          <w:rFonts w:ascii="Arial" w:hAnsi="Arial" w:cs="Arial"/>
          <w:b/>
        </w:rPr>
        <w:t xml:space="preserve">2. Hashtable is synchronized whereas  </w:t>
      </w:r>
      <w:r w:rsidRPr="00F91CF2">
        <w:rPr>
          <w:rFonts w:ascii="Arial" w:hAnsi="Arial" w:cs="Arial"/>
        </w:rPr>
        <w:t>HashMap is non synchronized, synchronized means Hashtable is thread-safe and can be shared between multiple threads but HashMap can not be shared between multiple threads without proper synchronization</w:t>
      </w:r>
    </w:p>
    <w:p w:rsidR="00E778B7" w:rsidRPr="00F91CF2" w:rsidRDefault="00E778B7" w:rsidP="00E778B7">
      <w:pPr>
        <w:rPr>
          <w:rFonts w:ascii="Arial" w:hAnsi="Arial" w:cs="Arial"/>
        </w:rPr>
      </w:pPr>
      <w:r w:rsidRPr="00F91CF2">
        <w:rPr>
          <w:rFonts w:ascii="Arial" w:hAnsi="Arial" w:cs="Arial"/>
        </w:rPr>
        <w:t xml:space="preserve">3. </w:t>
      </w:r>
      <w:r w:rsidRPr="00F91CF2">
        <w:rPr>
          <w:rFonts w:ascii="Arial" w:hAnsi="Arial" w:cs="Arial"/>
          <w:b/>
        </w:rPr>
        <w:t>one more notable difference between Hashtable and HashMap is that because of thread-safety and synchronization Hashtable is much slower than HashMap</w:t>
      </w:r>
      <w:r w:rsidRPr="00F91CF2">
        <w:rPr>
          <w:rFonts w:ascii="Arial" w:hAnsi="Arial" w:cs="Arial"/>
        </w:rPr>
        <w:t xml:space="preserve"> if used in Single threaded environment. So if you don't need synchronization and HashMap is only used by one thread, it out perform Hashtable in Java.</w:t>
      </w:r>
    </w:p>
    <w:p w:rsidR="00E778B7" w:rsidRPr="00F91CF2" w:rsidRDefault="00E778B7" w:rsidP="00E778B7">
      <w:pPr>
        <w:rPr>
          <w:rFonts w:ascii="Arial" w:hAnsi="Arial" w:cs="Arial"/>
        </w:rPr>
      </w:pPr>
      <w:r w:rsidRPr="00F91CF2">
        <w:rPr>
          <w:rFonts w:ascii="Arial" w:hAnsi="Arial" w:cs="Arial"/>
        </w:rPr>
        <w:t xml:space="preserve">HashMap&lt;Interger,String&gt; employeeHashmap=new HashMap&lt;Integer,String&gt;();  </w:t>
      </w:r>
    </w:p>
    <w:p w:rsidR="00E778B7" w:rsidRPr="00F91CF2" w:rsidRDefault="00E778B7" w:rsidP="00E778B7">
      <w:pPr>
        <w:rPr>
          <w:rFonts w:ascii="Arial" w:hAnsi="Arial" w:cs="Arial"/>
        </w:rPr>
      </w:pPr>
      <w:r w:rsidRPr="00F91CF2">
        <w:rPr>
          <w:rFonts w:ascii="Arial" w:hAnsi="Arial" w:cs="Arial"/>
        </w:rPr>
        <w:t xml:space="preserve">employeeHashmap.put(1,"Arpit");  </w:t>
      </w:r>
    </w:p>
    <w:p w:rsidR="00E778B7" w:rsidRPr="00F91CF2" w:rsidRDefault="00E778B7" w:rsidP="00E778B7">
      <w:pPr>
        <w:rPr>
          <w:rFonts w:ascii="Arial" w:hAnsi="Arial" w:cs="Arial"/>
        </w:rPr>
      </w:pPr>
      <w:r w:rsidRPr="00F91CF2">
        <w:rPr>
          <w:rFonts w:ascii="Arial" w:hAnsi="Arial" w:cs="Arial"/>
        </w:rPr>
        <w:t xml:space="preserve">employeeHashmap.put(2,null);  // will work fine </w:t>
      </w:r>
    </w:p>
    <w:p w:rsidR="00E778B7" w:rsidRPr="00F91CF2" w:rsidRDefault="00E778B7" w:rsidP="00E778B7">
      <w:pPr>
        <w:rPr>
          <w:rFonts w:ascii="Arial" w:hAnsi="Arial" w:cs="Arial"/>
        </w:rPr>
      </w:pPr>
      <w:r w:rsidRPr="00F91CF2">
        <w:rPr>
          <w:rFonts w:ascii="Arial" w:hAnsi="Arial" w:cs="Arial"/>
        </w:rPr>
        <w:t>***************</w:t>
      </w:r>
    </w:p>
    <w:p w:rsidR="00E778B7" w:rsidRPr="00F91CF2" w:rsidRDefault="00E778B7" w:rsidP="00E778B7">
      <w:pPr>
        <w:rPr>
          <w:rFonts w:ascii="Arial" w:hAnsi="Arial" w:cs="Arial"/>
        </w:rPr>
      </w:pPr>
      <w:r w:rsidRPr="00F91CF2">
        <w:rPr>
          <w:rFonts w:ascii="Arial" w:hAnsi="Arial" w:cs="Arial"/>
        </w:rPr>
        <w:t xml:space="preserve">Hashtable&lt;Interger,String&gt; employeeHashmap=new Hashtable&lt;Integer,String&gt;();  </w:t>
      </w:r>
    </w:p>
    <w:p w:rsidR="00E778B7" w:rsidRPr="00F91CF2" w:rsidRDefault="00E778B7" w:rsidP="00E778B7">
      <w:pPr>
        <w:rPr>
          <w:rFonts w:ascii="Arial" w:hAnsi="Arial" w:cs="Arial"/>
        </w:rPr>
      </w:pPr>
      <w:r w:rsidRPr="00F91CF2">
        <w:rPr>
          <w:rFonts w:ascii="Arial" w:hAnsi="Arial" w:cs="Arial"/>
        </w:rPr>
        <w:t xml:space="preserve">employeeHashmap.put(1,"Arpit");  </w:t>
      </w:r>
    </w:p>
    <w:p w:rsidR="00E778B7" w:rsidRPr="00F91CF2" w:rsidRDefault="00E778B7" w:rsidP="00E778B7">
      <w:pPr>
        <w:rPr>
          <w:rFonts w:ascii="Arial" w:hAnsi="Arial" w:cs="Arial"/>
        </w:rPr>
      </w:pPr>
      <w:r w:rsidRPr="00F91CF2">
        <w:rPr>
          <w:rFonts w:ascii="Arial" w:hAnsi="Arial" w:cs="Arial"/>
        </w:rPr>
        <w:t xml:space="preserve">employeeHashmap.put(2,null);  //not allowed and will throw NullPointer exception at run time  </w:t>
      </w:r>
    </w:p>
    <w:p w:rsidR="00E778B7" w:rsidRDefault="00E778B7" w:rsidP="00E778B7">
      <w:pPr>
        <w:rPr>
          <w:rFonts w:ascii="Arial" w:hAnsi="Arial" w:cs="Arial"/>
        </w:rPr>
      </w:pPr>
      <w:r w:rsidRPr="00F91CF2">
        <w:rPr>
          <w:rFonts w:ascii="Arial" w:hAnsi="Arial" w:cs="Arial"/>
        </w:rPr>
        <w:t>Hashtable vs HashMap:</w:t>
      </w:r>
    </w:p>
    <w:p w:rsidR="007068CA" w:rsidRDefault="007068CA" w:rsidP="007068CA">
      <w:pPr>
        <w:pStyle w:val="NormalWeb"/>
        <w:shd w:val="clear" w:color="auto" w:fill="FFFFFF"/>
        <w:spacing w:before="0" w:beforeAutospacing="0" w:after="171" w:afterAutospacing="0"/>
        <w:rPr>
          <w:rFonts w:ascii="Arial" w:hAnsi="Arial" w:cs="Arial"/>
          <w:color w:val="000000"/>
          <w:sz w:val="26"/>
          <w:szCs w:val="26"/>
        </w:rPr>
      </w:pPr>
      <w:r>
        <w:rPr>
          <w:rFonts w:ascii="Arial" w:hAnsi="Arial" w:cs="Arial"/>
          <w:color w:val="000000"/>
          <w:sz w:val="26"/>
          <w:szCs w:val="26"/>
        </w:rPr>
        <w:t>The following are the legacy classes defined by </w:t>
      </w:r>
      <w:r>
        <w:rPr>
          <w:rFonts w:ascii="Arial" w:hAnsi="Arial" w:cs="Arial"/>
          <w:b/>
          <w:bCs/>
          <w:color w:val="000000"/>
          <w:sz w:val="26"/>
          <w:szCs w:val="26"/>
        </w:rPr>
        <w:t>java.util</w:t>
      </w:r>
      <w:r>
        <w:rPr>
          <w:rFonts w:ascii="Arial" w:hAnsi="Arial" w:cs="Arial"/>
          <w:color w:val="000000"/>
          <w:sz w:val="26"/>
          <w:szCs w:val="26"/>
        </w:rPr>
        <w:t> package</w:t>
      </w:r>
    </w:p>
    <w:p w:rsidR="007068CA" w:rsidRDefault="007068CA" w:rsidP="00AE07BE">
      <w:pPr>
        <w:numPr>
          <w:ilvl w:val="0"/>
          <w:numId w:val="56"/>
        </w:numPr>
        <w:shd w:val="clear" w:color="auto" w:fill="FFFFFF"/>
        <w:spacing w:before="100" w:beforeAutospacing="1" w:after="100" w:afterAutospacing="1" w:line="514" w:lineRule="atLeast"/>
        <w:ind w:left="429"/>
        <w:rPr>
          <w:rFonts w:ascii="Arial" w:hAnsi="Arial" w:cs="Arial"/>
          <w:color w:val="000000"/>
          <w:sz w:val="26"/>
          <w:szCs w:val="26"/>
        </w:rPr>
      </w:pPr>
      <w:r>
        <w:rPr>
          <w:rFonts w:ascii="Arial" w:hAnsi="Arial" w:cs="Arial"/>
          <w:color w:val="000000"/>
          <w:sz w:val="26"/>
          <w:szCs w:val="26"/>
        </w:rPr>
        <w:t>Dictionary</w:t>
      </w:r>
    </w:p>
    <w:p w:rsidR="007068CA" w:rsidRDefault="007068CA" w:rsidP="00AE07BE">
      <w:pPr>
        <w:numPr>
          <w:ilvl w:val="0"/>
          <w:numId w:val="56"/>
        </w:numPr>
        <w:shd w:val="clear" w:color="auto" w:fill="FFFFFF"/>
        <w:spacing w:before="100" w:beforeAutospacing="1" w:after="100" w:afterAutospacing="1" w:line="514" w:lineRule="atLeast"/>
        <w:ind w:left="429"/>
        <w:rPr>
          <w:rFonts w:ascii="Arial" w:hAnsi="Arial" w:cs="Arial"/>
          <w:color w:val="000000"/>
          <w:sz w:val="26"/>
          <w:szCs w:val="26"/>
        </w:rPr>
      </w:pPr>
      <w:r>
        <w:rPr>
          <w:rFonts w:ascii="Arial" w:hAnsi="Arial" w:cs="Arial"/>
          <w:color w:val="000000"/>
          <w:sz w:val="26"/>
          <w:szCs w:val="26"/>
        </w:rPr>
        <w:t>HashTable</w:t>
      </w:r>
    </w:p>
    <w:p w:rsidR="007068CA" w:rsidRDefault="007068CA" w:rsidP="00AE07BE">
      <w:pPr>
        <w:numPr>
          <w:ilvl w:val="0"/>
          <w:numId w:val="56"/>
        </w:numPr>
        <w:shd w:val="clear" w:color="auto" w:fill="FFFFFF"/>
        <w:spacing w:before="100" w:beforeAutospacing="1" w:after="100" w:afterAutospacing="1" w:line="514" w:lineRule="atLeast"/>
        <w:ind w:left="429"/>
        <w:rPr>
          <w:rFonts w:ascii="Arial" w:hAnsi="Arial" w:cs="Arial"/>
          <w:color w:val="000000"/>
          <w:sz w:val="26"/>
          <w:szCs w:val="26"/>
        </w:rPr>
      </w:pPr>
      <w:r>
        <w:rPr>
          <w:rFonts w:ascii="Arial" w:hAnsi="Arial" w:cs="Arial"/>
          <w:color w:val="000000"/>
          <w:sz w:val="26"/>
          <w:szCs w:val="26"/>
        </w:rPr>
        <w:t>Properties</w:t>
      </w:r>
    </w:p>
    <w:p w:rsidR="007068CA" w:rsidRDefault="007068CA" w:rsidP="00AE07BE">
      <w:pPr>
        <w:numPr>
          <w:ilvl w:val="0"/>
          <w:numId w:val="56"/>
        </w:numPr>
        <w:shd w:val="clear" w:color="auto" w:fill="FFFFFF"/>
        <w:spacing w:before="100" w:beforeAutospacing="1" w:after="100" w:afterAutospacing="1" w:line="514" w:lineRule="atLeast"/>
        <w:ind w:left="429"/>
        <w:rPr>
          <w:rFonts w:ascii="Arial" w:hAnsi="Arial" w:cs="Arial"/>
          <w:color w:val="000000"/>
          <w:sz w:val="26"/>
          <w:szCs w:val="26"/>
        </w:rPr>
      </w:pPr>
      <w:r>
        <w:rPr>
          <w:rFonts w:ascii="Arial" w:hAnsi="Arial" w:cs="Arial"/>
          <w:color w:val="000000"/>
          <w:sz w:val="26"/>
          <w:szCs w:val="26"/>
        </w:rPr>
        <w:t>Stack</w:t>
      </w:r>
    </w:p>
    <w:p w:rsidR="007068CA" w:rsidRDefault="007068CA" w:rsidP="00AE07BE">
      <w:pPr>
        <w:numPr>
          <w:ilvl w:val="0"/>
          <w:numId w:val="56"/>
        </w:numPr>
        <w:shd w:val="clear" w:color="auto" w:fill="FFFFFF"/>
        <w:spacing w:before="100" w:beforeAutospacing="1" w:after="100" w:afterAutospacing="1" w:line="514" w:lineRule="atLeast"/>
        <w:ind w:left="429"/>
        <w:rPr>
          <w:rFonts w:ascii="Arial" w:hAnsi="Arial" w:cs="Arial"/>
          <w:color w:val="000000"/>
          <w:sz w:val="26"/>
          <w:szCs w:val="26"/>
        </w:rPr>
      </w:pPr>
      <w:r>
        <w:rPr>
          <w:rFonts w:ascii="Arial" w:hAnsi="Arial" w:cs="Arial"/>
          <w:color w:val="000000"/>
          <w:sz w:val="26"/>
          <w:szCs w:val="26"/>
        </w:rPr>
        <w:t>Vector</w:t>
      </w:r>
    </w:p>
    <w:p w:rsidR="007068CA" w:rsidRDefault="007068CA" w:rsidP="007068CA">
      <w:pPr>
        <w:pStyle w:val="NormalWeb"/>
        <w:shd w:val="clear" w:color="auto" w:fill="FFFFFF"/>
        <w:spacing w:before="0" w:beforeAutospacing="0" w:after="171" w:afterAutospacing="0"/>
        <w:rPr>
          <w:rFonts w:ascii="Arial" w:hAnsi="Arial" w:cs="Arial"/>
          <w:color w:val="000000"/>
          <w:sz w:val="26"/>
          <w:szCs w:val="26"/>
        </w:rPr>
      </w:pPr>
      <w:r>
        <w:rPr>
          <w:rFonts w:ascii="Arial" w:hAnsi="Arial" w:cs="Arial"/>
          <w:color w:val="000000"/>
          <w:sz w:val="26"/>
          <w:szCs w:val="26"/>
        </w:rPr>
        <w:t>There is only one legacy interface called </w:t>
      </w:r>
      <w:r>
        <w:rPr>
          <w:rFonts w:ascii="Arial" w:hAnsi="Arial" w:cs="Arial"/>
          <w:b/>
          <w:bCs/>
          <w:color w:val="000000"/>
          <w:sz w:val="26"/>
          <w:szCs w:val="26"/>
        </w:rPr>
        <w:t>Enumeration</w:t>
      </w:r>
    </w:p>
    <w:p w:rsidR="007068CA" w:rsidRPr="00F91CF2" w:rsidRDefault="007068CA" w:rsidP="00E778B7">
      <w:pPr>
        <w:rPr>
          <w:rFonts w:ascii="Arial" w:hAnsi="Arial" w:cs="Arial"/>
        </w:rPr>
      </w:pPr>
    </w:p>
    <w:p w:rsidR="00E778B7" w:rsidRPr="00F91CF2" w:rsidRDefault="00E778B7" w:rsidP="00E778B7">
      <w:pPr>
        <w:rPr>
          <w:rFonts w:ascii="Arial" w:hAnsi="Arial" w:cs="Arial"/>
        </w:rPr>
      </w:pPr>
    </w:p>
    <w:p w:rsidR="00E778B7" w:rsidRPr="00F91CF2" w:rsidRDefault="00E778B7" w:rsidP="00E778B7">
      <w:pPr>
        <w:rPr>
          <w:rFonts w:ascii="Arial" w:hAnsi="Arial" w:cs="Arial"/>
          <w:b/>
          <w:sz w:val="28"/>
          <w:szCs w:val="28"/>
        </w:rPr>
      </w:pPr>
      <w:r w:rsidRPr="00F91CF2">
        <w:rPr>
          <w:rFonts w:ascii="Arial" w:hAnsi="Arial" w:cs="Arial"/>
          <w:b/>
          <w:sz w:val="28"/>
          <w:szCs w:val="28"/>
        </w:rPr>
        <w:t>Array vs ArrayList in Java</w:t>
      </w:r>
    </w:p>
    <w:p w:rsidR="00E778B7" w:rsidRPr="00F91CF2" w:rsidRDefault="00E778B7" w:rsidP="00E778B7">
      <w:pPr>
        <w:rPr>
          <w:rFonts w:ascii="Arial" w:hAnsi="Arial" w:cs="Arial"/>
        </w:rPr>
      </w:pPr>
      <w:r w:rsidRPr="00F91CF2">
        <w:rPr>
          <w:rFonts w:ascii="Arial" w:hAnsi="Arial" w:cs="Arial"/>
        </w:rPr>
        <w:t>Difference between Array and ArrayList in Java with example</w:t>
      </w:r>
    </w:p>
    <w:p w:rsidR="00E778B7" w:rsidRPr="00F91CF2" w:rsidRDefault="00E778B7" w:rsidP="00E778B7">
      <w:pPr>
        <w:rPr>
          <w:rFonts w:ascii="Arial" w:hAnsi="Arial" w:cs="Arial"/>
          <w:b/>
        </w:rPr>
      </w:pPr>
      <w:r w:rsidRPr="00F91CF2">
        <w:rPr>
          <w:rFonts w:ascii="Arial" w:hAnsi="Arial" w:cs="Arial"/>
        </w:rPr>
        <w:t xml:space="preserve">1) First </w:t>
      </w:r>
      <w:r w:rsidRPr="00F91CF2">
        <w:rPr>
          <w:rFonts w:ascii="Arial" w:hAnsi="Arial" w:cs="Arial"/>
          <w:b/>
        </w:rPr>
        <w:t>and Major Difference between Array and ArrayList in Java is that Array is a fixed length data structure</w:t>
      </w:r>
      <w:r w:rsidRPr="00F91CF2">
        <w:rPr>
          <w:rFonts w:ascii="Arial" w:hAnsi="Arial" w:cs="Arial"/>
        </w:rPr>
        <w:t xml:space="preserve"> while ArrayList is a variable length Collection class. You can’not change length of Array once created in Java but ArrayList re-size itself </w:t>
      </w:r>
      <w:r w:rsidRPr="00F91CF2">
        <w:rPr>
          <w:rFonts w:ascii="Arial" w:hAnsi="Arial" w:cs="Arial"/>
        </w:rPr>
        <w:lastRenderedPageBreak/>
        <w:t xml:space="preserve">when gets full depending upon capacity and load factor. </w:t>
      </w:r>
      <w:r w:rsidRPr="00F91CF2">
        <w:rPr>
          <w:rFonts w:ascii="Arial" w:hAnsi="Arial" w:cs="Arial"/>
          <w:b/>
        </w:rPr>
        <w:t>Since ArrayList is internally backed by Array in Java, any resize operation in ArrayList will slow down performance as it involves creating new Array and copying content from old array to new array.</w:t>
      </w:r>
    </w:p>
    <w:p w:rsidR="00E778B7" w:rsidRPr="00F91CF2" w:rsidRDefault="00E778B7" w:rsidP="00E778B7">
      <w:pPr>
        <w:rPr>
          <w:rFonts w:ascii="Arial" w:hAnsi="Arial" w:cs="Arial"/>
        </w:rPr>
      </w:pPr>
    </w:p>
    <w:p w:rsidR="00E778B7" w:rsidRPr="00F91CF2" w:rsidRDefault="00E778B7" w:rsidP="00E778B7">
      <w:pPr>
        <w:rPr>
          <w:rFonts w:ascii="Arial" w:hAnsi="Arial" w:cs="Arial"/>
        </w:rPr>
      </w:pPr>
      <w:r w:rsidRPr="00F91CF2">
        <w:rPr>
          <w:rFonts w:ascii="Arial" w:hAnsi="Arial" w:cs="Arial"/>
        </w:rPr>
        <w:t>2) Another difference between Array and ArrayList in Java is that you can not use Generics along with Array, as Array instance knows about what kind of type it can hold and throws ArrayStoreException, if you try to store type which is not convertible into type of Array. ArrayList allows you to use Generics to ensure type-safety.</w:t>
      </w:r>
    </w:p>
    <w:p w:rsidR="00E778B7" w:rsidRPr="00F91CF2" w:rsidRDefault="00E778B7" w:rsidP="00E778B7">
      <w:pPr>
        <w:rPr>
          <w:rFonts w:ascii="Arial" w:hAnsi="Arial" w:cs="Arial"/>
        </w:rPr>
      </w:pPr>
    </w:p>
    <w:p w:rsidR="00E778B7" w:rsidRPr="00F91CF2" w:rsidRDefault="00E778B7" w:rsidP="00E778B7">
      <w:pPr>
        <w:rPr>
          <w:rFonts w:ascii="Arial" w:hAnsi="Arial" w:cs="Arial"/>
        </w:rPr>
      </w:pPr>
      <w:r w:rsidRPr="00F91CF2">
        <w:rPr>
          <w:rFonts w:ascii="Arial" w:hAnsi="Arial" w:cs="Arial"/>
        </w:rPr>
        <w:t xml:space="preserve">3) You can also compare </w:t>
      </w:r>
      <w:r w:rsidRPr="00F91CF2">
        <w:rPr>
          <w:rFonts w:ascii="Arial" w:hAnsi="Arial" w:cs="Arial"/>
          <w:b/>
        </w:rPr>
        <w:t>Array vs ArrayList on How to calculate length of Array or size of ArrayList</w:t>
      </w:r>
      <w:r w:rsidRPr="00F91CF2">
        <w:rPr>
          <w:rFonts w:ascii="Arial" w:hAnsi="Arial" w:cs="Arial"/>
        </w:rPr>
        <w:t xml:space="preserve">. </w:t>
      </w:r>
      <w:r w:rsidRPr="00F91CF2">
        <w:rPr>
          <w:rFonts w:ascii="Arial" w:hAnsi="Arial" w:cs="Arial"/>
          <w:b/>
        </w:rPr>
        <w:t>All kinds of Array provides length variable which</w:t>
      </w:r>
      <w:r w:rsidRPr="00F91CF2">
        <w:rPr>
          <w:rFonts w:ascii="Arial" w:hAnsi="Arial" w:cs="Arial"/>
        </w:rPr>
        <w:t xml:space="preserve"> denotes length of Array while </w:t>
      </w:r>
      <w:r w:rsidRPr="00F91CF2">
        <w:rPr>
          <w:rFonts w:ascii="Arial" w:hAnsi="Arial" w:cs="Arial"/>
          <w:b/>
        </w:rPr>
        <w:t>ArrayList provides size(</w:t>
      </w:r>
      <w:r w:rsidRPr="00F91CF2">
        <w:rPr>
          <w:rFonts w:ascii="Arial" w:hAnsi="Arial" w:cs="Arial"/>
        </w:rPr>
        <w:t>) method to calculate size of ArrayList in Java.</w:t>
      </w:r>
    </w:p>
    <w:p w:rsidR="00E778B7" w:rsidRPr="00F91CF2" w:rsidRDefault="00E778B7" w:rsidP="00E778B7">
      <w:pPr>
        <w:rPr>
          <w:rFonts w:ascii="Arial" w:hAnsi="Arial" w:cs="Arial"/>
        </w:rPr>
      </w:pPr>
    </w:p>
    <w:p w:rsidR="00E778B7" w:rsidRPr="00F91CF2" w:rsidRDefault="00E778B7" w:rsidP="00E778B7">
      <w:pPr>
        <w:rPr>
          <w:rFonts w:ascii="Arial" w:hAnsi="Arial" w:cs="Arial"/>
        </w:rPr>
      </w:pPr>
      <w:r w:rsidRPr="00F91CF2">
        <w:rPr>
          <w:rFonts w:ascii="Arial" w:hAnsi="Arial" w:cs="Arial"/>
        </w:rPr>
        <w:t xml:space="preserve">4) One more major difference between </w:t>
      </w:r>
      <w:r w:rsidRPr="00F91CF2">
        <w:rPr>
          <w:rFonts w:ascii="Arial" w:hAnsi="Arial" w:cs="Arial"/>
          <w:b/>
        </w:rPr>
        <w:t>ArrayList and Array is that, you can not store primitives in ArrayList, it can only contain Objects</w:t>
      </w:r>
      <w:r w:rsidRPr="00F91CF2">
        <w:rPr>
          <w:rFonts w:ascii="Arial" w:hAnsi="Arial" w:cs="Arial"/>
        </w:rPr>
        <w:t>. While Array can contain both primitives and Objects in Java. Though Autoboxing of Java 5 may give you an impression of storing primitives in ArrayList, it actually automatically converts primitives to Object. e.g.</w:t>
      </w:r>
    </w:p>
    <w:p w:rsidR="00E778B7" w:rsidRPr="00F91CF2" w:rsidRDefault="00E778B7" w:rsidP="00E778B7">
      <w:pPr>
        <w:rPr>
          <w:rFonts w:ascii="Arial" w:hAnsi="Arial" w:cs="Arial"/>
        </w:rPr>
      </w:pPr>
    </w:p>
    <w:p w:rsidR="00E778B7" w:rsidRPr="00F91CF2" w:rsidRDefault="00E778B7" w:rsidP="00E778B7">
      <w:pPr>
        <w:rPr>
          <w:rFonts w:ascii="Arial" w:hAnsi="Arial" w:cs="Arial"/>
        </w:rPr>
      </w:pPr>
      <w:r w:rsidRPr="00F91CF2">
        <w:rPr>
          <w:rFonts w:ascii="Arial" w:hAnsi="Arial" w:cs="Arial"/>
          <w:color w:val="333333"/>
        </w:rPr>
        <w:t>Stores similar data of one type ,Arraylist can store heterogeneous data types - See more at: http://way2java.com/arrays/array-vs-arraylist/#sthash.mio9uKRN.dpuf</w:t>
      </w:r>
    </w:p>
    <w:p w:rsidR="00E778B7" w:rsidRPr="00F91CF2" w:rsidRDefault="00E778B7" w:rsidP="00E778B7">
      <w:pPr>
        <w:rPr>
          <w:rFonts w:ascii="Arial" w:hAnsi="Arial" w:cs="Arial"/>
          <w:color w:val="333333"/>
        </w:rPr>
      </w:pPr>
      <w:r w:rsidRPr="00F91CF2">
        <w:rPr>
          <w:rFonts w:ascii="Arial" w:hAnsi="Arial" w:cs="Arial"/>
        </w:rPr>
        <w:t xml:space="preserve">Array </w:t>
      </w:r>
      <w:r w:rsidRPr="00F91CF2">
        <w:rPr>
          <w:rFonts w:ascii="Arial" w:hAnsi="Arial" w:cs="Arial"/>
          <w:color w:val="333333"/>
        </w:rPr>
        <w:t xml:space="preserve">Cannot be synchronized, Arraylist Can be obtained a synchronized version </w:t>
      </w:r>
    </w:p>
    <w:p w:rsidR="00E778B7" w:rsidRPr="00F91CF2" w:rsidRDefault="00E778B7" w:rsidP="00E778B7">
      <w:pPr>
        <w:rPr>
          <w:rFonts w:ascii="Arial" w:hAnsi="Arial" w:cs="Arial"/>
          <w:color w:val="333333"/>
        </w:rPr>
      </w:pPr>
      <w:r w:rsidRPr="00F91CF2">
        <w:rPr>
          <w:rFonts w:ascii="Arial" w:hAnsi="Arial" w:cs="Arial"/>
          <w:color w:val="333333"/>
        </w:rPr>
        <w:t xml:space="preserve">Array stores primitive data types and also objects and Arraylist Stores only objects – </w:t>
      </w:r>
    </w:p>
    <w:tbl>
      <w:tblPr>
        <w:tblW w:w="0" w:type="auto"/>
        <w:tblCellSpacing w:w="37"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96"/>
        <w:gridCol w:w="3801"/>
      </w:tblGrid>
      <w:tr w:rsidR="00E778B7" w:rsidRPr="00F91CF2" w:rsidTr="00DC6B96">
        <w:trPr>
          <w:tblCellSpacing w:w="37"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778B7" w:rsidRPr="00F91CF2" w:rsidRDefault="00E778B7" w:rsidP="00DC6B96">
            <w:pPr>
              <w:rPr>
                <w:rFonts w:ascii="Arial" w:hAnsi="Arial" w:cs="Arial"/>
              </w:rPr>
            </w:pPr>
            <w:r w:rsidRPr="00F91CF2">
              <w:rPr>
                <w:rFonts w:ascii="Arial" w:hAnsi="Arial" w:cs="Arial"/>
              </w:rPr>
              <w:t>Array must declare element type</w:t>
            </w:r>
          </w:p>
        </w:tc>
        <w:tc>
          <w:tcPr>
            <w:tcW w:w="0" w:type="auto"/>
            <w:tcBorders>
              <w:top w:val="outset" w:sz="6" w:space="0" w:color="auto"/>
              <w:left w:val="outset" w:sz="6" w:space="0" w:color="auto"/>
              <w:bottom w:val="outset" w:sz="6" w:space="0" w:color="auto"/>
              <w:right w:val="outset" w:sz="6" w:space="0" w:color="auto"/>
            </w:tcBorders>
            <w:vAlign w:val="center"/>
            <w:hideMark/>
          </w:tcPr>
          <w:p w:rsidR="00E778B7" w:rsidRPr="00F91CF2" w:rsidRDefault="00E778B7" w:rsidP="00DC6B96">
            <w:pPr>
              <w:rPr>
                <w:rFonts w:ascii="Arial" w:hAnsi="Arial" w:cs="Arial"/>
              </w:rPr>
            </w:pPr>
            <w:r w:rsidRPr="00F91CF2">
              <w:rPr>
                <w:rFonts w:ascii="Arial" w:hAnsi="Arial" w:cs="Arial"/>
              </w:rPr>
              <w:t>And arraylist element type is </w:t>
            </w:r>
            <w:r w:rsidRPr="00F91CF2">
              <w:rPr>
                <w:rFonts w:ascii="Arial" w:hAnsi="Arial" w:cs="Arial"/>
                <w:sz w:val="20"/>
              </w:rPr>
              <w:t>Object</w:t>
            </w:r>
          </w:p>
        </w:tc>
      </w:tr>
      <w:tr w:rsidR="00E778B7" w:rsidRPr="00F91CF2" w:rsidTr="00DC6B96">
        <w:trPr>
          <w:tblCellSpacing w:w="37"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778B7" w:rsidRPr="00F91CF2" w:rsidRDefault="00E778B7" w:rsidP="00DC6B96">
            <w:pPr>
              <w:rPr>
                <w:rFonts w:ascii="Arial" w:hAnsi="Arial" w:cs="Arial"/>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778B7" w:rsidRPr="00F91CF2" w:rsidRDefault="00E778B7" w:rsidP="00DC6B96">
            <w:pPr>
              <w:rPr>
                <w:rFonts w:ascii="Arial" w:hAnsi="Arial" w:cs="Arial"/>
              </w:rPr>
            </w:pPr>
          </w:p>
        </w:tc>
      </w:tr>
    </w:tbl>
    <w:p w:rsidR="00E778B7" w:rsidRPr="00F91CF2" w:rsidRDefault="00E778B7" w:rsidP="00E778B7">
      <w:pPr>
        <w:rPr>
          <w:rFonts w:ascii="Arial" w:hAnsi="Arial" w:cs="Arial"/>
          <w:color w:val="333333"/>
        </w:rPr>
      </w:pPr>
    </w:p>
    <w:p w:rsidR="00E778B7" w:rsidRPr="00F91CF2" w:rsidRDefault="00E778B7" w:rsidP="00E778B7">
      <w:pPr>
        <w:rPr>
          <w:rFonts w:ascii="Arial" w:hAnsi="Arial" w:cs="Arial"/>
          <w:b/>
          <w:sz w:val="28"/>
          <w:szCs w:val="28"/>
        </w:rPr>
      </w:pPr>
      <w:r w:rsidRPr="00F91CF2">
        <w:rPr>
          <w:rFonts w:ascii="Arial" w:hAnsi="Arial" w:cs="Arial"/>
          <w:b/>
          <w:sz w:val="28"/>
          <w:szCs w:val="28"/>
        </w:rPr>
        <w:t>What is the difference between ArrayList and LinkedList</w:t>
      </w:r>
    </w:p>
    <w:p w:rsidR="00E778B7" w:rsidRPr="00F91CF2" w:rsidRDefault="00E778B7" w:rsidP="00E778B7">
      <w:pPr>
        <w:rPr>
          <w:rFonts w:ascii="Arial" w:hAnsi="Arial" w:cs="Arial"/>
        </w:rPr>
      </w:pPr>
      <w:r w:rsidRPr="00F91CF2">
        <w:rPr>
          <w:rFonts w:ascii="Arial" w:hAnsi="Arial" w:cs="Arial"/>
        </w:rPr>
        <w:t>1. Insertions are easy and fast in LinkedList as compared to ArrayList because there is no need of resizing array and copying content to new array if array gets full which makes adding into ArrayList to amortized constant time of O(n) in worst case, while adding is O(1) operation in LinkedList in Java. ArrayList also needs to update its index if you insert something anywhere except at the end of array.</w:t>
      </w:r>
    </w:p>
    <w:p w:rsidR="00E778B7" w:rsidRPr="00F91CF2" w:rsidRDefault="00E778B7" w:rsidP="00E778B7">
      <w:pPr>
        <w:rPr>
          <w:rFonts w:ascii="Arial" w:hAnsi="Arial" w:cs="Arial"/>
        </w:rPr>
      </w:pPr>
      <w:r w:rsidRPr="00F91CF2">
        <w:rPr>
          <w:rFonts w:ascii="Arial" w:hAnsi="Arial" w:cs="Arial"/>
        </w:rPr>
        <w:t>2. Removal is like insertions better in LinkedList than ArrayList. LinkedList won’t need to re-arrange elements on removal.</w:t>
      </w:r>
    </w:p>
    <w:p w:rsidR="00E778B7" w:rsidRPr="00F91CF2" w:rsidRDefault="00E778B7" w:rsidP="00E778B7">
      <w:pPr>
        <w:rPr>
          <w:rFonts w:ascii="Arial" w:hAnsi="Arial" w:cs="Arial"/>
        </w:rPr>
      </w:pPr>
      <w:r w:rsidRPr="00F91CF2">
        <w:rPr>
          <w:rFonts w:ascii="Arial" w:hAnsi="Arial" w:cs="Arial"/>
        </w:rPr>
        <w:t xml:space="preserve">3. </w:t>
      </w:r>
      <w:r w:rsidR="00686E7C">
        <w:rPr>
          <w:rFonts w:ascii="Arial" w:hAnsi="Arial" w:cs="Arial"/>
        </w:rPr>
        <w:t>Linked</w:t>
      </w:r>
      <w:r w:rsidR="00686E7C" w:rsidRPr="00F91CF2">
        <w:rPr>
          <w:rFonts w:ascii="Arial" w:hAnsi="Arial" w:cs="Arial"/>
        </w:rPr>
        <w:t>List</w:t>
      </w:r>
      <w:r w:rsidRPr="00F91CF2">
        <w:rPr>
          <w:rFonts w:ascii="Arial" w:hAnsi="Arial" w:cs="Arial"/>
        </w:rPr>
        <w:t xml:space="preserve"> has more memory overhead than ArrayList because in ArrayList each index only holds actual object (data) but in case of LinkedList each node holds both data and address of next and previous node</w:t>
      </w:r>
    </w:p>
    <w:p w:rsidR="00E778B7" w:rsidRPr="00F91CF2" w:rsidRDefault="00E778B7" w:rsidP="00E778B7">
      <w:pPr>
        <w:rPr>
          <w:rFonts w:ascii="Arial" w:hAnsi="Arial" w:cs="Arial"/>
          <w:b/>
          <w:sz w:val="28"/>
          <w:szCs w:val="28"/>
        </w:rPr>
      </w:pPr>
      <w:r w:rsidRPr="00F91CF2">
        <w:rPr>
          <w:rFonts w:ascii="Arial" w:hAnsi="Arial" w:cs="Arial"/>
          <w:b/>
          <w:sz w:val="28"/>
          <w:szCs w:val="28"/>
        </w:rPr>
        <w:t>Common in both</w:t>
      </w:r>
    </w:p>
    <w:p w:rsidR="00E778B7" w:rsidRPr="00F91CF2" w:rsidRDefault="00E778B7" w:rsidP="00E778B7">
      <w:pPr>
        <w:rPr>
          <w:rFonts w:ascii="Arial" w:hAnsi="Arial" w:cs="Arial"/>
        </w:rPr>
      </w:pPr>
      <w:r w:rsidRPr="00F91CF2">
        <w:rPr>
          <w:rFonts w:ascii="Arial" w:hAnsi="Arial" w:cs="Arial"/>
        </w:rPr>
        <w:t xml:space="preserve"> Both ArrayList and LinkedList are implementation of List interface, which means you can pass either ArrayList or LinkedList if a method accepts List interface.</w:t>
      </w:r>
    </w:p>
    <w:p w:rsidR="00E778B7" w:rsidRPr="00F91CF2" w:rsidRDefault="00E778B7" w:rsidP="00E778B7">
      <w:pPr>
        <w:rPr>
          <w:rFonts w:ascii="Arial" w:hAnsi="Arial" w:cs="Arial"/>
        </w:rPr>
      </w:pPr>
    </w:p>
    <w:p w:rsidR="00E778B7" w:rsidRPr="00F91CF2" w:rsidRDefault="00E778B7" w:rsidP="00E778B7">
      <w:pPr>
        <w:rPr>
          <w:rFonts w:ascii="Arial" w:hAnsi="Arial" w:cs="Arial"/>
        </w:rPr>
      </w:pPr>
      <w:r w:rsidRPr="00F91CF2">
        <w:rPr>
          <w:rFonts w:ascii="Arial" w:hAnsi="Arial" w:cs="Arial"/>
        </w:rPr>
        <w:t>2) Both ArrayList and LinkedList are not synchronized, which means you can not shared them between multiple threads without external synchronization. See here to know How to make ArrayList synchronized in Java.</w:t>
      </w:r>
    </w:p>
    <w:p w:rsidR="00E778B7" w:rsidRPr="00F91CF2" w:rsidRDefault="00E778B7" w:rsidP="00E778B7">
      <w:pPr>
        <w:rPr>
          <w:rFonts w:ascii="Arial" w:hAnsi="Arial" w:cs="Arial"/>
        </w:rPr>
      </w:pPr>
    </w:p>
    <w:p w:rsidR="00E778B7" w:rsidRPr="00F91CF2" w:rsidRDefault="00E778B7" w:rsidP="00E778B7">
      <w:pPr>
        <w:rPr>
          <w:rFonts w:ascii="Arial" w:hAnsi="Arial" w:cs="Arial"/>
        </w:rPr>
      </w:pPr>
      <w:r w:rsidRPr="00F91CF2">
        <w:rPr>
          <w:rFonts w:ascii="Arial" w:hAnsi="Arial" w:cs="Arial"/>
        </w:rPr>
        <w:lastRenderedPageBreak/>
        <w:t>3) ArrayList and LinkedList are ordered collection e.g. they maintain insertion order of elements i.e. first element will be added on first position.</w:t>
      </w:r>
    </w:p>
    <w:p w:rsidR="00E778B7" w:rsidRPr="00F91CF2" w:rsidRDefault="00E778B7" w:rsidP="00E778B7">
      <w:pPr>
        <w:rPr>
          <w:rFonts w:ascii="Arial" w:hAnsi="Arial" w:cs="Arial"/>
        </w:rPr>
      </w:pPr>
    </w:p>
    <w:p w:rsidR="00E778B7" w:rsidRPr="00F91CF2" w:rsidRDefault="00E778B7" w:rsidP="00E778B7">
      <w:pPr>
        <w:rPr>
          <w:rFonts w:ascii="Arial" w:hAnsi="Arial" w:cs="Arial"/>
        </w:rPr>
      </w:pPr>
      <w:r w:rsidRPr="00F91CF2">
        <w:rPr>
          <w:rFonts w:ascii="Arial" w:hAnsi="Arial" w:cs="Arial"/>
        </w:rPr>
        <w:t>4) ArrayList and LinkedList also allows duplicates and null unlike any other List implementation e.g. Vector.</w:t>
      </w:r>
    </w:p>
    <w:p w:rsidR="00E778B7" w:rsidRPr="00F91CF2" w:rsidRDefault="00E778B7" w:rsidP="00E778B7">
      <w:pPr>
        <w:rPr>
          <w:rFonts w:ascii="Arial" w:hAnsi="Arial" w:cs="Arial"/>
        </w:rPr>
      </w:pPr>
    </w:p>
    <w:p w:rsidR="00E778B7" w:rsidRPr="00F91CF2" w:rsidRDefault="00E778B7" w:rsidP="00E778B7">
      <w:pPr>
        <w:rPr>
          <w:rFonts w:ascii="Arial" w:hAnsi="Arial" w:cs="Arial"/>
        </w:rPr>
      </w:pPr>
      <w:r w:rsidRPr="00F91CF2">
        <w:rPr>
          <w:rFonts w:ascii="Arial" w:hAnsi="Arial" w:cs="Arial"/>
        </w:rPr>
        <w:t>5) Iterator of both LinkedList and ArrayList are fail-fast which means they will throw ConcurrentModificationException if collection is modified structurally once Iterator is created. They  are different than CopyOnWriteArrayList whose Iterator is fail-safe.</w:t>
      </w:r>
    </w:p>
    <w:p w:rsidR="00E778B7" w:rsidRPr="00F91CF2" w:rsidRDefault="00E778B7" w:rsidP="00E778B7">
      <w:pPr>
        <w:rPr>
          <w:rFonts w:ascii="Arial" w:hAnsi="Arial" w:cs="Arial"/>
          <w:b/>
        </w:rPr>
      </w:pPr>
    </w:p>
    <w:p w:rsidR="00E778B7" w:rsidRPr="00F91CF2" w:rsidRDefault="00E778B7" w:rsidP="00E778B7">
      <w:pPr>
        <w:rPr>
          <w:rFonts w:ascii="Arial" w:hAnsi="Arial" w:cs="Arial"/>
          <w:b/>
        </w:rPr>
      </w:pPr>
      <w:r w:rsidRPr="00F91CF2">
        <w:rPr>
          <w:rFonts w:ascii="Arial" w:hAnsi="Arial" w:cs="Arial"/>
          <w:b/>
        </w:rPr>
        <w:t>How to use both</w:t>
      </w:r>
    </w:p>
    <w:p w:rsidR="00E778B7" w:rsidRPr="00F91CF2" w:rsidRDefault="00E778B7" w:rsidP="00E778B7">
      <w:pPr>
        <w:rPr>
          <w:rFonts w:ascii="Arial" w:hAnsi="Arial" w:cs="Arial"/>
        </w:rPr>
      </w:pPr>
      <w:r w:rsidRPr="00F91CF2">
        <w:rPr>
          <w:rFonts w:ascii="Arial" w:hAnsi="Arial" w:cs="Arial"/>
        </w:rPr>
        <w:t>ArrayList should be used where you have more retrieval than insertions and deletions. while the LinkedList should be used when you have more insertions and deletions as it won’t need resizing on insertions and deletions.</w:t>
      </w:r>
    </w:p>
    <w:p w:rsidR="00E778B7" w:rsidRPr="00F91CF2" w:rsidRDefault="00E778B7" w:rsidP="00E778B7">
      <w:pPr>
        <w:rPr>
          <w:rFonts w:ascii="Arial" w:hAnsi="Arial" w:cs="Arial"/>
          <w:b/>
          <w:sz w:val="32"/>
          <w:szCs w:val="32"/>
        </w:rPr>
      </w:pPr>
      <w:r w:rsidRPr="00F91CF2">
        <w:rPr>
          <w:rFonts w:ascii="Arial" w:hAnsi="Arial" w:cs="Arial"/>
        </w:rPr>
        <w:t>Use ArrayList in Java for all those situations where you need a non-synchronized index based access. ArrayList is fast and easy to use,</w:t>
      </w:r>
    </w:p>
    <w:p w:rsidR="00E778B7" w:rsidRPr="00F91CF2" w:rsidRDefault="00E778B7" w:rsidP="00E778B7">
      <w:pPr>
        <w:rPr>
          <w:rFonts w:ascii="Arial" w:hAnsi="Arial" w:cs="Arial"/>
          <w:b/>
          <w:sz w:val="32"/>
          <w:szCs w:val="32"/>
        </w:rPr>
      </w:pPr>
      <w:r w:rsidRPr="00F91CF2">
        <w:rPr>
          <w:rFonts w:ascii="Arial" w:hAnsi="Arial" w:cs="Arial"/>
          <w:b/>
          <w:sz w:val="32"/>
          <w:szCs w:val="32"/>
        </w:rPr>
        <w:t>Set  vs List</w:t>
      </w:r>
    </w:p>
    <w:p w:rsidR="00E778B7" w:rsidRPr="00F91CF2" w:rsidRDefault="00E778B7" w:rsidP="00E778B7">
      <w:pPr>
        <w:rPr>
          <w:rFonts w:ascii="Arial" w:hAnsi="Arial" w:cs="Arial"/>
          <w:b/>
        </w:rPr>
      </w:pPr>
      <w:r w:rsidRPr="00F91CF2">
        <w:rPr>
          <w:rFonts w:ascii="Arial" w:hAnsi="Arial" w:cs="Arial"/>
          <w:b/>
        </w:rPr>
        <w:t>List</w:t>
      </w:r>
    </w:p>
    <w:p w:rsidR="00E778B7" w:rsidRPr="00F91CF2" w:rsidRDefault="00E778B7" w:rsidP="00E778B7">
      <w:pPr>
        <w:rPr>
          <w:rFonts w:ascii="Arial" w:hAnsi="Arial" w:cs="Arial"/>
          <w:i/>
        </w:rPr>
      </w:pPr>
      <w:r w:rsidRPr="00F91CF2">
        <w:rPr>
          <w:rFonts w:ascii="Arial" w:hAnsi="Arial" w:cs="Arial"/>
        </w:rPr>
        <w:t>I</w:t>
      </w:r>
      <w:r w:rsidRPr="00F91CF2">
        <w:rPr>
          <w:rFonts w:ascii="Arial" w:hAnsi="Arial" w:cs="Arial"/>
          <w:i/>
        </w:rPr>
        <w:t>s an Ordered grouping of elements</w:t>
      </w:r>
    </w:p>
    <w:p w:rsidR="00E778B7" w:rsidRPr="00F91CF2" w:rsidRDefault="00E778B7" w:rsidP="00E778B7">
      <w:pPr>
        <w:rPr>
          <w:rFonts w:ascii="Arial" w:hAnsi="Arial" w:cs="Arial"/>
          <w:i/>
        </w:rPr>
      </w:pPr>
      <w:r w:rsidRPr="00F91CF2">
        <w:rPr>
          <w:rFonts w:ascii="Arial" w:hAnsi="Arial" w:cs="Arial"/>
          <w:i/>
        </w:rPr>
        <w:t>List is used to collection of elements with duplicates.</w:t>
      </w:r>
    </w:p>
    <w:p w:rsidR="00E778B7" w:rsidRPr="00F91CF2" w:rsidRDefault="00E778B7" w:rsidP="00E778B7">
      <w:pPr>
        <w:rPr>
          <w:rFonts w:ascii="Arial" w:hAnsi="Arial" w:cs="Arial"/>
          <w:i/>
        </w:rPr>
      </w:pPr>
      <w:r w:rsidRPr="00F91CF2">
        <w:rPr>
          <w:rFonts w:ascii="Arial" w:hAnsi="Arial" w:cs="Arial"/>
          <w:i/>
        </w:rPr>
        <w:t>New methods are defined inside List interface.</w:t>
      </w:r>
    </w:p>
    <w:p w:rsidR="00E778B7" w:rsidRPr="00F91CF2" w:rsidRDefault="00E778B7" w:rsidP="00E778B7">
      <w:pPr>
        <w:rPr>
          <w:rFonts w:ascii="Arial" w:hAnsi="Arial" w:cs="Arial"/>
          <w:b/>
        </w:rPr>
      </w:pPr>
      <w:r w:rsidRPr="00F91CF2">
        <w:rPr>
          <w:rFonts w:ascii="Arial" w:hAnsi="Arial" w:cs="Arial"/>
          <w:b/>
        </w:rPr>
        <w:t>Set</w:t>
      </w:r>
    </w:p>
    <w:p w:rsidR="00E778B7" w:rsidRPr="00F91CF2" w:rsidRDefault="00E778B7" w:rsidP="00E778B7">
      <w:pPr>
        <w:rPr>
          <w:rFonts w:ascii="Arial" w:hAnsi="Arial" w:cs="Arial"/>
          <w:i/>
        </w:rPr>
      </w:pPr>
      <w:r w:rsidRPr="00F91CF2">
        <w:rPr>
          <w:rFonts w:ascii="Arial" w:hAnsi="Arial" w:cs="Arial"/>
          <w:i/>
        </w:rPr>
        <w:t>Is an Unordered grouping of elements.</w:t>
      </w:r>
    </w:p>
    <w:p w:rsidR="00E778B7" w:rsidRPr="00F91CF2" w:rsidRDefault="00E778B7" w:rsidP="00E778B7">
      <w:pPr>
        <w:rPr>
          <w:rFonts w:ascii="Arial" w:hAnsi="Arial" w:cs="Arial"/>
          <w:i/>
        </w:rPr>
      </w:pPr>
      <w:r w:rsidRPr="00F91CF2">
        <w:rPr>
          <w:rFonts w:ascii="Arial" w:hAnsi="Arial" w:cs="Arial"/>
          <w:i/>
        </w:rPr>
        <w:t>Set is used to collection of elements without duplicates.</w:t>
      </w:r>
    </w:p>
    <w:p w:rsidR="00E778B7" w:rsidRPr="00F91CF2" w:rsidRDefault="00E778B7" w:rsidP="00E778B7">
      <w:pPr>
        <w:rPr>
          <w:rFonts w:ascii="Arial" w:hAnsi="Arial" w:cs="Arial"/>
          <w:i/>
        </w:rPr>
      </w:pPr>
      <w:r w:rsidRPr="00F91CF2">
        <w:rPr>
          <w:rFonts w:ascii="Arial" w:hAnsi="Arial" w:cs="Arial"/>
          <w:i/>
        </w:rPr>
        <w:t>No new methods are defined inside Set interface, so we have to use Collection interface methods only with Set subclasses.</w:t>
      </w:r>
    </w:p>
    <w:p w:rsidR="00E778B7" w:rsidRPr="00F91CF2" w:rsidRDefault="00E778B7" w:rsidP="00E778B7">
      <w:pPr>
        <w:rPr>
          <w:rFonts w:ascii="Arial" w:hAnsi="Arial" w:cs="Arial"/>
        </w:rPr>
      </w:pPr>
      <w:r w:rsidRPr="00F91CF2">
        <w:rPr>
          <w:rFonts w:ascii="Arial" w:hAnsi="Arial" w:cs="Arial"/>
        </w:rPr>
        <w:t>##############################################</w:t>
      </w:r>
    </w:p>
    <w:p w:rsidR="00E778B7" w:rsidRPr="00F91CF2" w:rsidRDefault="00E778B7" w:rsidP="00E778B7">
      <w:pPr>
        <w:rPr>
          <w:rFonts w:ascii="Arial" w:hAnsi="Arial" w:cs="Arial"/>
          <w:b/>
        </w:rPr>
      </w:pPr>
      <w:r w:rsidRPr="00F91CF2">
        <w:rPr>
          <w:rFonts w:ascii="Arial" w:hAnsi="Arial" w:cs="Arial"/>
          <w:b/>
        </w:rPr>
        <w:t>Set (Interface)</w:t>
      </w:r>
    </w:p>
    <w:p w:rsidR="00E778B7" w:rsidRPr="00F91CF2" w:rsidRDefault="00E778B7" w:rsidP="00E778B7">
      <w:pPr>
        <w:rPr>
          <w:rFonts w:ascii="Arial" w:hAnsi="Arial" w:cs="Arial"/>
        </w:rPr>
      </w:pPr>
      <w:r w:rsidRPr="00F91CF2">
        <w:rPr>
          <w:rFonts w:ascii="Arial" w:hAnsi="Arial" w:cs="Arial"/>
        </w:rPr>
        <w:t>Set is an un-ordered collection which doesn’t allows duplicate (no-duplicate) elements</w:t>
      </w:r>
    </w:p>
    <w:p w:rsidR="00E778B7" w:rsidRPr="00F91CF2" w:rsidRDefault="00E778B7" w:rsidP="00E778B7">
      <w:pPr>
        <w:rPr>
          <w:rFonts w:ascii="Arial" w:hAnsi="Arial" w:cs="Arial"/>
        </w:rPr>
      </w:pPr>
      <w:r w:rsidRPr="00F91CF2">
        <w:rPr>
          <w:rFonts w:ascii="Arial" w:hAnsi="Arial" w:cs="Arial"/>
        </w:rPr>
        <w:t>We can iterate the values by calling iterator() method</w:t>
      </w:r>
    </w:p>
    <w:p w:rsidR="00E778B7" w:rsidRPr="00F91CF2" w:rsidRDefault="00E778B7" w:rsidP="00E778B7">
      <w:pPr>
        <w:rPr>
          <w:rFonts w:ascii="Arial" w:hAnsi="Arial" w:cs="Arial"/>
        </w:rPr>
      </w:pPr>
      <w:r w:rsidRPr="00F91CF2">
        <w:rPr>
          <w:rFonts w:ascii="Arial" w:hAnsi="Arial" w:cs="Arial"/>
        </w:rPr>
        <w:t>Set s = new HashSet();</w:t>
      </w:r>
    </w:p>
    <w:p w:rsidR="00E778B7" w:rsidRPr="00F91CF2" w:rsidRDefault="00E778B7" w:rsidP="00E778B7">
      <w:pPr>
        <w:rPr>
          <w:rFonts w:ascii="Arial" w:hAnsi="Arial" w:cs="Arial"/>
        </w:rPr>
      </w:pPr>
      <w:r w:rsidRPr="00F91CF2">
        <w:rPr>
          <w:rFonts w:ascii="Arial" w:hAnsi="Arial" w:cs="Arial"/>
        </w:rPr>
        <w:t>Iterator iter = s.iterator();</w:t>
      </w:r>
    </w:p>
    <w:p w:rsidR="00E778B7" w:rsidRPr="00F91CF2" w:rsidRDefault="00E778B7" w:rsidP="00E778B7">
      <w:pPr>
        <w:rPr>
          <w:rFonts w:ascii="Arial" w:hAnsi="Arial" w:cs="Arial"/>
          <w:b/>
        </w:rPr>
      </w:pPr>
      <w:r w:rsidRPr="00F91CF2">
        <w:rPr>
          <w:rFonts w:ascii="Arial" w:hAnsi="Arial" w:cs="Arial"/>
          <w:b/>
        </w:rPr>
        <w:t>List (Interface)</w:t>
      </w:r>
    </w:p>
    <w:p w:rsidR="00E778B7" w:rsidRPr="00F91CF2" w:rsidRDefault="00E778B7" w:rsidP="00E778B7">
      <w:pPr>
        <w:rPr>
          <w:rFonts w:ascii="Arial" w:hAnsi="Arial" w:cs="Arial"/>
        </w:rPr>
      </w:pPr>
      <w:r w:rsidRPr="00F91CF2">
        <w:rPr>
          <w:rFonts w:ascii="Arial" w:hAnsi="Arial" w:cs="Arial"/>
        </w:rPr>
        <w:t>List is an ordered collection which allows duplicate elements</w:t>
      </w:r>
    </w:p>
    <w:p w:rsidR="00E778B7" w:rsidRPr="00F91CF2" w:rsidRDefault="00E778B7" w:rsidP="00E778B7">
      <w:pPr>
        <w:rPr>
          <w:rFonts w:ascii="Arial" w:hAnsi="Arial" w:cs="Arial"/>
        </w:rPr>
      </w:pPr>
      <w:r w:rsidRPr="00F91CF2">
        <w:rPr>
          <w:rFonts w:ascii="Arial" w:hAnsi="Arial" w:cs="Arial"/>
        </w:rPr>
        <w:t>We can iterate the values by calling iterator() method</w:t>
      </w:r>
    </w:p>
    <w:p w:rsidR="00E778B7" w:rsidRPr="00F91CF2" w:rsidRDefault="00E778B7" w:rsidP="00E778B7">
      <w:pPr>
        <w:rPr>
          <w:rFonts w:ascii="Arial" w:hAnsi="Arial" w:cs="Arial"/>
        </w:rPr>
      </w:pPr>
      <w:r w:rsidRPr="00F91CF2">
        <w:rPr>
          <w:rFonts w:ascii="Arial" w:hAnsi="Arial" w:cs="Arial"/>
        </w:rPr>
        <w:t>List li = new ArrayList();</w:t>
      </w:r>
    </w:p>
    <w:p w:rsidR="00E778B7" w:rsidRPr="00F91CF2" w:rsidRDefault="00E778B7" w:rsidP="00E778B7">
      <w:pPr>
        <w:rPr>
          <w:rFonts w:ascii="Arial" w:hAnsi="Arial" w:cs="Arial"/>
        </w:rPr>
      </w:pPr>
      <w:r w:rsidRPr="00F91CF2">
        <w:rPr>
          <w:rFonts w:ascii="Arial" w:hAnsi="Arial" w:cs="Arial"/>
        </w:rPr>
        <w:t>Iterator iter = li.iterator();</w:t>
      </w:r>
    </w:p>
    <w:p w:rsidR="00E778B7" w:rsidRPr="00F91CF2" w:rsidRDefault="00E778B7" w:rsidP="00E778B7">
      <w:pPr>
        <w:rPr>
          <w:rFonts w:ascii="Arial" w:hAnsi="Arial" w:cs="Arial"/>
          <w:b/>
        </w:rPr>
      </w:pPr>
      <w:r w:rsidRPr="00F91CF2">
        <w:rPr>
          <w:rFonts w:ascii="Arial" w:hAnsi="Arial" w:cs="Arial"/>
          <w:b/>
        </w:rPr>
        <w:t>Map (Interface)</w:t>
      </w:r>
    </w:p>
    <w:p w:rsidR="00E778B7" w:rsidRPr="00F91CF2" w:rsidRDefault="00E778B7" w:rsidP="00E778B7">
      <w:pPr>
        <w:rPr>
          <w:rFonts w:ascii="Arial" w:hAnsi="Arial" w:cs="Arial"/>
        </w:rPr>
      </w:pPr>
      <w:r w:rsidRPr="00F91CF2">
        <w:rPr>
          <w:rFonts w:ascii="Arial" w:hAnsi="Arial" w:cs="Arial"/>
        </w:rPr>
        <w:t>In Map we used to store the data in key and value pairs, we may have duplicate values but no duplicate keys</w:t>
      </w:r>
    </w:p>
    <w:p w:rsidR="00E778B7" w:rsidRPr="00F91CF2" w:rsidRDefault="00E778B7" w:rsidP="00E778B7">
      <w:pPr>
        <w:rPr>
          <w:rFonts w:ascii="Arial" w:hAnsi="Arial" w:cs="Arial"/>
        </w:rPr>
      </w:pPr>
      <w:r w:rsidRPr="00F91CF2">
        <w:rPr>
          <w:rFonts w:ascii="Arial" w:hAnsi="Arial" w:cs="Arial"/>
        </w:rPr>
        <w:t>In Map we don’t have iterator() method, but we can get the keys by calling the method keySet()</w:t>
      </w:r>
    </w:p>
    <w:p w:rsidR="00E778B7" w:rsidRPr="00F91CF2" w:rsidRDefault="00E778B7" w:rsidP="00E778B7">
      <w:pPr>
        <w:rPr>
          <w:rFonts w:ascii="Arial" w:hAnsi="Arial" w:cs="Arial"/>
        </w:rPr>
      </w:pPr>
      <w:r w:rsidRPr="00F91CF2">
        <w:rPr>
          <w:rFonts w:ascii="Arial" w:hAnsi="Arial" w:cs="Arial"/>
        </w:rPr>
        <w:t>Map m; // insert values</w:t>
      </w:r>
    </w:p>
    <w:p w:rsidR="00E778B7" w:rsidRPr="00F91CF2" w:rsidRDefault="00E778B7" w:rsidP="00E778B7">
      <w:pPr>
        <w:rPr>
          <w:rFonts w:ascii="Arial" w:hAnsi="Arial" w:cs="Arial"/>
        </w:rPr>
      </w:pPr>
      <w:r w:rsidRPr="00F91CF2">
        <w:rPr>
          <w:rFonts w:ascii="Arial" w:hAnsi="Arial" w:cs="Arial"/>
        </w:rPr>
        <w:t>Set s = m.keySet();</w:t>
      </w:r>
    </w:p>
    <w:p w:rsidR="00E778B7" w:rsidRPr="00F91CF2" w:rsidRDefault="00E778B7" w:rsidP="00E778B7">
      <w:pPr>
        <w:rPr>
          <w:rFonts w:ascii="Arial" w:hAnsi="Arial" w:cs="Arial"/>
        </w:rPr>
      </w:pPr>
      <w:r w:rsidRPr="00F91CF2">
        <w:rPr>
          <w:rFonts w:ascii="Arial" w:hAnsi="Arial" w:cs="Arial"/>
        </w:rPr>
        <w:t>// Get Map keys into the Set and then iterate this Set object normally</w:t>
      </w:r>
    </w:p>
    <w:p w:rsidR="00E778B7" w:rsidRPr="00F91CF2" w:rsidRDefault="00E778B7" w:rsidP="00E778B7">
      <w:pPr>
        <w:rPr>
          <w:rFonts w:ascii="Arial" w:hAnsi="Arial" w:cs="Arial"/>
        </w:rPr>
      </w:pPr>
      <w:r w:rsidRPr="00F91CF2">
        <w:rPr>
          <w:rFonts w:ascii="Arial" w:hAnsi="Arial" w:cs="Arial"/>
        </w:rPr>
        <w:t>// m.keySet() returns Set object with Map keys</w:t>
      </w:r>
    </w:p>
    <w:p w:rsidR="00E778B7" w:rsidRPr="00F91CF2" w:rsidRDefault="00E778B7" w:rsidP="00E778B7">
      <w:pPr>
        <w:rPr>
          <w:rFonts w:ascii="Arial" w:hAnsi="Arial" w:cs="Arial"/>
        </w:rPr>
      </w:pPr>
      <w:r w:rsidRPr="00F91CF2">
        <w:rPr>
          <w:rFonts w:ascii="Arial" w:hAnsi="Arial" w:cs="Arial"/>
        </w:rPr>
        <w:t>Iterator iter = s.iterator();</w:t>
      </w:r>
    </w:p>
    <w:p w:rsidR="00E778B7" w:rsidRPr="00F91CF2" w:rsidRDefault="00E778B7" w:rsidP="00E778B7">
      <w:pPr>
        <w:rPr>
          <w:rFonts w:ascii="Arial" w:hAnsi="Arial" w:cs="Arial"/>
        </w:rPr>
      </w:pPr>
      <w:r w:rsidRPr="00F91CF2">
        <w:rPr>
          <w:rFonts w:ascii="Arial" w:hAnsi="Arial" w:cs="Arial"/>
        </w:rPr>
        <w:lastRenderedPageBreak/>
        <w:t>Ordered lists of element (unique or not)</w:t>
      </w:r>
    </w:p>
    <w:p w:rsidR="00E778B7" w:rsidRPr="00F91CF2" w:rsidRDefault="00E778B7" w:rsidP="00E778B7">
      <w:pPr>
        <w:rPr>
          <w:rFonts w:ascii="Arial" w:hAnsi="Arial" w:cs="Arial"/>
        </w:rPr>
      </w:pPr>
      <w:r w:rsidRPr="00F91CF2">
        <w:rPr>
          <w:rFonts w:ascii="Arial" w:hAnsi="Arial" w:cs="Arial"/>
        </w:rPr>
        <w:t>Conform to Java's interface named List</w:t>
      </w:r>
    </w:p>
    <w:p w:rsidR="00E778B7" w:rsidRPr="00F91CF2" w:rsidRDefault="00E778B7" w:rsidP="00E778B7">
      <w:pPr>
        <w:rPr>
          <w:rFonts w:ascii="Arial" w:hAnsi="Arial" w:cs="Arial"/>
        </w:rPr>
      </w:pPr>
      <w:r w:rsidRPr="00F91CF2">
        <w:rPr>
          <w:rFonts w:ascii="Arial" w:hAnsi="Arial" w:cs="Arial"/>
        </w:rPr>
        <w:t>Can be accessed by index</w:t>
      </w:r>
    </w:p>
    <w:p w:rsidR="00E778B7" w:rsidRPr="00F91CF2" w:rsidRDefault="00E778B7" w:rsidP="00E778B7">
      <w:pPr>
        <w:rPr>
          <w:rFonts w:ascii="Arial" w:hAnsi="Arial" w:cs="Arial"/>
        </w:rPr>
      </w:pPr>
    </w:p>
    <w:p w:rsidR="00E778B7" w:rsidRPr="00F91CF2" w:rsidRDefault="00E778B7" w:rsidP="00E778B7">
      <w:pPr>
        <w:rPr>
          <w:rFonts w:ascii="Arial" w:hAnsi="Arial" w:cs="Arial"/>
        </w:rPr>
      </w:pPr>
      <w:r w:rsidRPr="00F91CF2">
        <w:rPr>
          <w:rFonts w:ascii="Arial" w:hAnsi="Arial" w:cs="Arial"/>
        </w:rPr>
        <w:t>LinkedList</w:t>
      </w:r>
    </w:p>
    <w:p w:rsidR="00E778B7" w:rsidRPr="00F91CF2" w:rsidRDefault="00E778B7" w:rsidP="00E778B7">
      <w:pPr>
        <w:rPr>
          <w:rFonts w:ascii="Arial" w:hAnsi="Arial" w:cs="Arial"/>
        </w:rPr>
      </w:pPr>
      <w:r w:rsidRPr="00F91CF2">
        <w:rPr>
          <w:rFonts w:ascii="Arial" w:hAnsi="Arial" w:cs="Arial"/>
        </w:rPr>
        <w:t>ArrayList</w:t>
      </w:r>
    </w:p>
    <w:p w:rsidR="00E778B7" w:rsidRPr="00F91CF2" w:rsidRDefault="00E778B7" w:rsidP="00E778B7">
      <w:pPr>
        <w:rPr>
          <w:rFonts w:ascii="Arial" w:hAnsi="Arial" w:cs="Arial"/>
        </w:rPr>
      </w:pPr>
      <w:r w:rsidRPr="00F91CF2">
        <w:rPr>
          <w:rFonts w:ascii="Arial" w:hAnsi="Arial" w:cs="Arial"/>
        </w:rPr>
        <w:t>Lists of unique elements:</w:t>
      </w:r>
    </w:p>
    <w:p w:rsidR="00E778B7" w:rsidRPr="00F91CF2" w:rsidRDefault="00E778B7" w:rsidP="00E778B7">
      <w:pPr>
        <w:rPr>
          <w:rFonts w:ascii="Arial" w:hAnsi="Arial" w:cs="Arial"/>
        </w:rPr>
      </w:pPr>
      <w:r w:rsidRPr="00F91CF2">
        <w:rPr>
          <w:rFonts w:ascii="Arial" w:hAnsi="Arial" w:cs="Arial"/>
        </w:rPr>
        <w:t>Conform to Java's interface named Set</w:t>
      </w:r>
    </w:p>
    <w:p w:rsidR="00E778B7" w:rsidRPr="00F91CF2" w:rsidRDefault="00E778B7" w:rsidP="00E778B7">
      <w:pPr>
        <w:rPr>
          <w:rFonts w:ascii="Arial" w:hAnsi="Arial" w:cs="Arial"/>
        </w:rPr>
      </w:pPr>
      <w:r w:rsidRPr="00F91CF2">
        <w:rPr>
          <w:rFonts w:ascii="Arial" w:hAnsi="Arial" w:cs="Arial"/>
        </w:rPr>
        <w:t>Cannot be accessed by index</w:t>
      </w:r>
    </w:p>
    <w:p w:rsidR="00E778B7" w:rsidRPr="00F91CF2" w:rsidRDefault="00E778B7" w:rsidP="00E778B7">
      <w:pPr>
        <w:rPr>
          <w:rFonts w:ascii="Arial" w:hAnsi="Arial" w:cs="Arial"/>
        </w:rPr>
      </w:pPr>
    </w:p>
    <w:p w:rsidR="00E778B7" w:rsidRPr="00F91CF2" w:rsidRDefault="00E778B7" w:rsidP="00E778B7">
      <w:pPr>
        <w:rPr>
          <w:rFonts w:ascii="Arial" w:hAnsi="Arial" w:cs="Arial"/>
        </w:rPr>
      </w:pPr>
      <w:r w:rsidRPr="00F91CF2">
        <w:rPr>
          <w:rFonts w:ascii="Arial" w:hAnsi="Arial" w:cs="Arial"/>
        </w:rPr>
        <w:t>HashSet (unordered)</w:t>
      </w:r>
    </w:p>
    <w:p w:rsidR="00E778B7" w:rsidRPr="00F91CF2" w:rsidRDefault="00E778B7" w:rsidP="00E778B7">
      <w:pPr>
        <w:rPr>
          <w:rFonts w:ascii="Arial" w:hAnsi="Arial" w:cs="Arial"/>
        </w:rPr>
      </w:pPr>
      <w:r w:rsidRPr="00F91CF2">
        <w:rPr>
          <w:rFonts w:ascii="Arial" w:hAnsi="Arial" w:cs="Arial"/>
        </w:rPr>
        <w:t>LinkedHashSet (ordered)</w:t>
      </w:r>
    </w:p>
    <w:p w:rsidR="00E778B7" w:rsidRPr="00F91CF2" w:rsidRDefault="00260ABB" w:rsidP="00E778B7">
      <w:pPr>
        <w:rPr>
          <w:rFonts w:ascii="Arial" w:hAnsi="Arial" w:cs="Arial"/>
        </w:rPr>
      </w:pPr>
      <w:r>
        <w:rPr>
          <w:rFonts w:ascii="Arial" w:hAnsi="Arial" w:cs="Arial"/>
        </w:rPr>
        <w:t>Tree</w:t>
      </w:r>
      <w:r w:rsidRPr="00F91CF2">
        <w:rPr>
          <w:rFonts w:ascii="Arial" w:hAnsi="Arial" w:cs="Arial"/>
        </w:rPr>
        <w:t>Set</w:t>
      </w:r>
      <w:r w:rsidR="00E778B7" w:rsidRPr="00F91CF2">
        <w:rPr>
          <w:rFonts w:ascii="Arial" w:hAnsi="Arial" w:cs="Arial"/>
        </w:rPr>
        <w:t xml:space="preserve"> (sorted by natural order or by provided comparator)</w:t>
      </w:r>
    </w:p>
    <w:p w:rsidR="00E778B7" w:rsidRPr="00F91CF2" w:rsidRDefault="00E778B7" w:rsidP="00E778B7">
      <w:pPr>
        <w:rPr>
          <w:rFonts w:ascii="Arial" w:hAnsi="Arial" w:cs="Arial"/>
        </w:rPr>
      </w:pPr>
      <w:r w:rsidRPr="00F91CF2">
        <w:rPr>
          <w:rFonts w:ascii="Arial" w:hAnsi="Arial" w:cs="Arial"/>
        </w:rPr>
        <w:t>Both interfaces Set and List conform to Java's interface named Collection</w:t>
      </w:r>
    </w:p>
    <w:p w:rsidR="00E778B7" w:rsidRPr="00F91CF2" w:rsidRDefault="00E778B7" w:rsidP="00E778B7">
      <w:pPr>
        <w:shd w:val="clear" w:color="auto" w:fill="FFFFFF"/>
        <w:spacing w:line="180" w:lineRule="atLeast"/>
        <w:rPr>
          <w:rFonts w:ascii="Arial" w:hAnsi="Arial" w:cs="Arial"/>
          <w:color w:val="222222"/>
          <w:sz w:val="20"/>
          <w:szCs w:val="20"/>
        </w:rPr>
      </w:pPr>
      <w:r w:rsidRPr="00F91CF2">
        <w:rPr>
          <w:rFonts w:ascii="Arial" w:hAnsi="Arial" w:cs="Arial"/>
          <w:color w:val="222222"/>
          <w:sz w:val="18"/>
          <w:szCs w:val="18"/>
        </w:rPr>
        <w:t>List - ArrayList, LinkedList and Vector</w:t>
      </w:r>
    </w:p>
    <w:p w:rsidR="00E778B7" w:rsidRPr="00F91CF2" w:rsidRDefault="00E778B7" w:rsidP="00E778B7">
      <w:pPr>
        <w:shd w:val="clear" w:color="auto" w:fill="FFFFFF"/>
        <w:spacing w:line="180" w:lineRule="atLeast"/>
        <w:rPr>
          <w:rFonts w:ascii="Arial" w:hAnsi="Arial" w:cs="Arial"/>
          <w:color w:val="222222"/>
          <w:sz w:val="20"/>
          <w:szCs w:val="20"/>
        </w:rPr>
      </w:pPr>
      <w:r w:rsidRPr="00F91CF2">
        <w:rPr>
          <w:rFonts w:ascii="Arial" w:hAnsi="Arial" w:cs="Arial"/>
          <w:color w:val="222222"/>
          <w:sz w:val="18"/>
          <w:szCs w:val="18"/>
        </w:rPr>
        <w:t>Set - HashSet, TreeSet and LinkedHashSet</w:t>
      </w:r>
    </w:p>
    <w:p w:rsidR="00E778B7" w:rsidRPr="00F91CF2" w:rsidRDefault="00E778B7" w:rsidP="00E778B7">
      <w:pPr>
        <w:shd w:val="clear" w:color="auto" w:fill="FFFFFF"/>
        <w:spacing w:line="180" w:lineRule="atLeast"/>
        <w:rPr>
          <w:rFonts w:ascii="Arial" w:hAnsi="Arial" w:cs="Arial"/>
          <w:color w:val="222222"/>
          <w:sz w:val="20"/>
          <w:szCs w:val="20"/>
        </w:rPr>
      </w:pPr>
      <w:r w:rsidRPr="00F91CF2">
        <w:rPr>
          <w:rFonts w:ascii="Arial" w:hAnsi="Arial" w:cs="Arial"/>
          <w:color w:val="222222"/>
          <w:sz w:val="18"/>
          <w:szCs w:val="18"/>
        </w:rPr>
        <w:t>Map - HashMap, Hashtable and TreeMap</w:t>
      </w:r>
    </w:p>
    <w:p w:rsidR="00E778B7" w:rsidRPr="00F91CF2" w:rsidRDefault="00E778B7" w:rsidP="00E778B7">
      <w:pPr>
        <w:rPr>
          <w:rFonts w:ascii="Arial" w:hAnsi="Arial" w:cs="Arial"/>
        </w:rPr>
      </w:pPr>
    </w:p>
    <w:p w:rsidR="00E778B7" w:rsidRPr="00F91CF2" w:rsidRDefault="00E778B7" w:rsidP="00E778B7">
      <w:pPr>
        <w:rPr>
          <w:rFonts w:ascii="Arial" w:hAnsi="Arial" w:cs="Arial"/>
          <w:b/>
        </w:rPr>
      </w:pPr>
      <w:r w:rsidRPr="00F91CF2">
        <w:rPr>
          <w:rFonts w:ascii="Arial" w:hAnsi="Arial" w:cs="Arial"/>
          <w:b/>
        </w:rPr>
        <w:t>Set (Interface)</w:t>
      </w:r>
    </w:p>
    <w:p w:rsidR="00E778B7" w:rsidRPr="00F91CF2" w:rsidRDefault="00E778B7" w:rsidP="00E778B7">
      <w:pPr>
        <w:rPr>
          <w:rFonts w:ascii="Arial" w:hAnsi="Arial" w:cs="Arial"/>
        </w:rPr>
      </w:pPr>
    </w:p>
    <w:p w:rsidR="00E778B7" w:rsidRPr="00F91CF2" w:rsidRDefault="00E778B7" w:rsidP="00E778B7">
      <w:pPr>
        <w:rPr>
          <w:rFonts w:ascii="Arial" w:hAnsi="Arial" w:cs="Arial"/>
        </w:rPr>
      </w:pPr>
      <w:r w:rsidRPr="00F91CF2">
        <w:rPr>
          <w:rFonts w:ascii="Arial" w:hAnsi="Arial" w:cs="Arial"/>
        </w:rPr>
        <w:t>Set is an un-ordered collection which doesn’t allows duplicate (no-duplicate) elements</w:t>
      </w:r>
    </w:p>
    <w:p w:rsidR="00E778B7" w:rsidRPr="00F91CF2" w:rsidRDefault="00E778B7" w:rsidP="00E778B7">
      <w:pPr>
        <w:rPr>
          <w:rFonts w:ascii="Arial" w:hAnsi="Arial" w:cs="Arial"/>
        </w:rPr>
      </w:pPr>
      <w:r w:rsidRPr="00F91CF2">
        <w:rPr>
          <w:rFonts w:ascii="Arial" w:hAnsi="Arial" w:cs="Arial"/>
        </w:rPr>
        <w:t>We can iterate the values by calling iterator() method</w:t>
      </w:r>
    </w:p>
    <w:p w:rsidR="00E778B7" w:rsidRPr="00F91CF2" w:rsidRDefault="00E778B7" w:rsidP="00E778B7">
      <w:pPr>
        <w:rPr>
          <w:rFonts w:ascii="Arial" w:hAnsi="Arial" w:cs="Arial"/>
        </w:rPr>
      </w:pPr>
      <w:r w:rsidRPr="00F91CF2">
        <w:rPr>
          <w:rFonts w:ascii="Arial" w:hAnsi="Arial" w:cs="Arial"/>
        </w:rPr>
        <w:t>Stores data as object</w:t>
      </w:r>
    </w:p>
    <w:p w:rsidR="00E778B7" w:rsidRPr="00F91CF2" w:rsidRDefault="00E778B7" w:rsidP="00E778B7">
      <w:pPr>
        <w:rPr>
          <w:rFonts w:ascii="Arial" w:hAnsi="Arial" w:cs="Arial"/>
        </w:rPr>
      </w:pPr>
    </w:p>
    <w:p w:rsidR="00E778B7" w:rsidRPr="00F91CF2" w:rsidRDefault="00E778B7" w:rsidP="00E778B7">
      <w:pPr>
        <w:rPr>
          <w:rFonts w:ascii="Arial" w:hAnsi="Arial" w:cs="Arial"/>
        </w:rPr>
      </w:pPr>
      <w:r w:rsidRPr="00F91CF2">
        <w:rPr>
          <w:rFonts w:ascii="Arial" w:hAnsi="Arial" w:cs="Arial"/>
        </w:rPr>
        <w:t>Set s = new HashSet();</w:t>
      </w:r>
    </w:p>
    <w:p w:rsidR="00E778B7" w:rsidRPr="00F91CF2" w:rsidRDefault="00E778B7" w:rsidP="00E778B7">
      <w:pPr>
        <w:rPr>
          <w:rFonts w:ascii="Arial" w:hAnsi="Arial" w:cs="Arial"/>
        </w:rPr>
      </w:pPr>
      <w:r w:rsidRPr="00F91CF2">
        <w:rPr>
          <w:rFonts w:ascii="Arial" w:hAnsi="Arial" w:cs="Arial"/>
        </w:rPr>
        <w:t>Iterator iter = s.iterator();</w:t>
      </w:r>
    </w:p>
    <w:p w:rsidR="00E778B7" w:rsidRPr="00F91CF2" w:rsidRDefault="00E778B7" w:rsidP="00E778B7">
      <w:pPr>
        <w:rPr>
          <w:rFonts w:ascii="Arial" w:hAnsi="Arial" w:cs="Arial"/>
          <w:b/>
        </w:rPr>
      </w:pPr>
      <w:r w:rsidRPr="00F91CF2">
        <w:rPr>
          <w:rFonts w:ascii="Arial" w:hAnsi="Arial" w:cs="Arial"/>
          <w:b/>
        </w:rPr>
        <w:t>List (Interface)</w:t>
      </w:r>
    </w:p>
    <w:p w:rsidR="00E778B7" w:rsidRPr="00F91CF2" w:rsidRDefault="00E778B7" w:rsidP="00E778B7">
      <w:pPr>
        <w:rPr>
          <w:rFonts w:ascii="Arial" w:hAnsi="Arial" w:cs="Arial"/>
        </w:rPr>
      </w:pPr>
    </w:p>
    <w:p w:rsidR="00E778B7" w:rsidRPr="00F91CF2" w:rsidRDefault="00E778B7" w:rsidP="00E778B7">
      <w:pPr>
        <w:rPr>
          <w:rFonts w:ascii="Arial" w:hAnsi="Arial" w:cs="Arial"/>
        </w:rPr>
      </w:pPr>
      <w:r w:rsidRPr="00F91CF2">
        <w:rPr>
          <w:rFonts w:ascii="Arial" w:hAnsi="Arial" w:cs="Arial"/>
        </w:rPr>
        <w:t>List is an ordered collection which allows duplicate elements</w:t>
      </w:r>
    </w:p>
    <w:p w:rsidR="00E778B7" w:rsidRPr="00F91CF2" w:rsidRDefault="00E778B7" w:rsidP="00E778B7">
      <w:pPr>
        <w:rPr>
          <w:rFonts w:ascii="Arial" w:hAnsi="Arial" w:cs="Arial"/>
        </w:rPr>
      </w:pPr>
      <w:r w:rsidRPr="00F91CF2">
        <w:rPr>
          <w:rFonts w:ascii="Arial" w:hAnsi="Arial" w:cs="Arial"/>
        </w:rPr>
        <w:t>We can iterate the values by calling iterator() method</w:t>
      </w:r>
    </w:p>
    <w:p w:rsidR="00E778B7" w:rsidRPr="00F91CF2" w:rsidRDefault="00E778B7" w:rsidP="00E778B7">
      <w:pPr>
        <w:rPr>
          <w:rFonts w:ascii="Arial" w:hAnsi="Arial" w:cs="Arial"/>
        </w:rPr>
      </w:pPr>
      <w:r w:rsidRPr="00F91CF2">
        <w:rPr>
          <w:rFonts w:ascii="Arial" w:hAnsi="Arial" w:cs="Arial"/>
        </w:rPr>
        <w:t>List li = new ArrayList();</w:t>
      </w:r>
    </w:p>
    <w:p w:rsidR="00E778B7" w:rsidRPr="00F91CF2" w:rsidRDefault="00E778B7" w:rsidP="00E778B7">
      <w:pPr>
        <w:rPr>
          <w:rFonts w:ascii="Arial" w:hAnsi="Arial" w:cs="Arial"/>
        </w:rPr>
      </w:pPr>
      <w:r w:rsidRPr="00F91CF2">
        <w:rPr>
          <w:rFonts w:ascii="Arial" w:hAnsi="Arial" w:cs="Arial"/>
        </w:rPr>
        <w:t>Iterator iter = li.iterator();</w:t>
      </w:r>
    </w:p>
    <w:p w:rsidR="00E778B7" w:rsidRPr="00F91CF2" w:rsidRDefault="00E778B7" w:rsidP="00E778B7">
      <w:pPr>
        <w:rPr>
          <w:rFonts w:ascii="Arial" w:hAnsi="Arial" w:cs="Arial"/>
          <w:b/>
        </w:rPr>
      </w:pPr>
      <w:r w:rsidRPr="00F91CF2">
        <w:rPr>
          <w:rFonts w:ascii="Arial" w:hAnsi="Arial" w:cs="Arial"/>
          <w:b/>
        </w:rPr>
        <w:t>Map (Interface)</w:t>
      </w:r>
    </w:p>
    <w:p w:rsidR="00E778B7" w:rsidRPr="00F91CF2" w:rsidRDefault="00E778B7" w:rsidP="00E778B7">
      <w:pPr>
        <w:rPr>
          <w:rFonts w:ascii="Arial" w:hAnsi="Arial" w:cs="Arial"/>
        </w:rPr>
      </w:pPr>
    </w:p>
    <w:p w:rsidR="00E778B7" w:rsidRPr="00F91CF2" w:rsidRDefault="00E778B7" w:rsidP="00E778B7">
      <w:pPr>
        <w:rPr>
          <w:rFonts w:ascii="Arial" w:hAnsi="Arial" w:cs="Arial"/>
        </w:rPr>
      </w:pPr>
      <w:r w:rsidRPr="00F91CF2">
        <w:rPr>
          <w:rFonts w:ascii="Arial" w:hAnsi="Arial" w:cs="Arial"/>
        </w:rPr>
        <w:t>In Map we used to store the data in key and value pairs, we may have duplicate values but no duplicate keys</w:t>
      </w:r>
    </w:p>
    <w:p w:rsidR="00E778B7" w:rsidRPr="00F91CF2" w:rsidRDefault="00E778B7" w:rsidP="00E778B7">
      <w:pPr>
        <w:rPr>
          <w:rFonts w:ascii="Arial" w:hAnsi="Arial" w:cs="Arial"/>
        </w:rPr>
      </w:pPr>
      <w:r w:rsidRPr="00F91CF2">
        <w:rPr>
          <w:rFonts w:ascii="Arial" w:hAnsi="Arial" w:cs="Arial"/>
        </w:rPr>
        <w:t>In Map we don’t have iterator() method, but we can get the keys by calling the method keySet()</w:t>
      </w:r>
    </w:p>
    <w:p w:rsidR="00E778B7" w:rsidRPr="00F91CF2" w:rsidRDefault="00E778B7" w:rsidP="00E778B7">
      <w:pPr>
        <w:rPr>
          <w:rFonts w:ascii="Arial" w:hAnsi="Arial" w:cs="Arial"/>
        </w:rPr>
      </w:pPr>
    </w:p>
    <w:p w:rsidR="00E778B7" w:rsidRPr="00F91CF2" w:rsidRDefault="00E778B7" w:rsidP="00E778B7">
      <w:pPr>
        <w:rPr>
          <w:rFonts w:ascii="Arial" w:hAnsi="Arial" w:cs="Arial"/>
        </w:rPr>
      </w:pPr>
      <w:r w:rsidRPr="00F91CF2">
        <w:rPr>
          <w:rFonts w:ascii="Arial" w:hAnsi="Arial" w:cs="Arial"/>
        </w:rPr>
        <w:t>Map m; // insert values</w:t>
      </w:r>
    </w:p>
    <w:p w:rsidR="00E778B7" w:rsidRPr="00F91CF2" w:rsidRDefault="00E778B7" w:rsidP="00E778B7">
      <w:pPr>
        <w:rPr>
          <w:rFonts w:ascii="Arial" w:hAnsi="Arial" w:cs="Arial"/>
        </w:rPr>
      </w:pPr>
      <w:r w:rsidRPr="00F91CF2">
        <w:rPr>
          <w:rFonts w:ascii="Arial" w:hAnsi="Arial" w:cs="Arial"/>
        </w:rPr>
        <w:t>Set s = m.keySet();</w:t>
      </w:r>
    </w:p>
    <w:p w:rsidR="00E778B7" w:rsidRPr="00F91CF2" w:rsidRDefault="00E778B7" w:rsidP="00E778B7">
      <w:pPr>
        <w:rPr>
          <w:rFonts w:ascii="Arial" w:hAnsi="Arial" w:cs="Arial"/>
        </w:rPr>
      </w:pPr>
      <w:r w:rsidRPr="00F91CF2">
        <w:rPr>
          <w:rFonts w:ascii="Arial" w:hAnsi="Arial" w:cs="Arial"/>
        </w:rPr>
        <w:t>// Get Map keys into the Set and then iterate this Set object normally</w:t>
      </w:r>
    </w:p>
    <w:p w:rsidR="00E778B7" w:rsidRPr="00F91CF2" w:rsidRDefault="00E778B7" w:rsidP="00E778B7">
      <w:pPr>
        <w:rPr>
          <w:rFonts w:ascii="Arial" w:hAnsi="Arial" w:cs="Arial"/>
        </w:rPr>
      </w:pPr>
      <w:r w:rsidRPr="00F91CF2">
        <w:rPr>
          <w:rFonts w:ascii="Arial" w:hAnsi="Arial" w:cs="Arial"/>
        </w:rPr>
        <w:t>// m.keySet() returns Set object with Map keys</w:t>
      </w:r>
    </w:p>
    <w:p w:rsidR="00E778B7" w:rsidRPr="00F91CF2" w:rsidRDefault="00E778B7" w:rsidP="00E778B7">
      <w:pPr>
        <w:rPr>
          <w:rFonts w:ascii="Arial" w:hAnsi="Arial" w:cs="Arial"/>
        </w:rPr>
      </w:pPr>
      <w:r w:rsidRPr="00F91CF2">
        <w:rPr>
          <w:rFonts w:ascii="Arial" w:hAnsi="Arial" w:cs="Arial"/>
        </w:rPr>
        <w:t>Iterator iter = s.iterator();</w:t>
      </w:r>
    </w:p>
    <w:p w:rsidR="00E778B7" w:rsidRPr="00F91CF2" w:rsidRDefault="00E778B7" w:rsidP="00E778B7">
      <w:pPr>
        <w:rPr>
          <w:rFonts w:ascii="Arial" w:hAnsi="Arial" w:cs="Arial"/>
        </w:rPr>
      </w:pPr>
    </w:p>
    <w:p w:rsidR="00E778B7" w:rsidRPr="00F91CF2" w:rsidRDefault="00E778B7" w:rsidP="00E778B7">
      <w:pPr>
        <w:spacing w:before="100" w:beforeAutospacing="1" w:after="100" w:afterAutospacing="1"/>
        <w:outlineLvl w:val="2"/>
        <w:rPr>
          <w:rFonts w:ascii="Arial" w:hAnsi="Arial" w:cs="Arial"/>
          <w:b/>
          <w:bCs/>
          <w:color w:val="000000"/>
          <w:sz w:val="27"/>
          <w:szCs w:val="27"/>
        </w:rPr>
      </w:pPr>
      <w:r w:rsidRPr="00F91CF2">
        <w:rPr>
          <w:rFonts w:ascii="Arial" w:hAnsi="Arial" w:cs="Arial"/>
          <w:b/>
          <w:bCs/>
          <w:color w:val="000000"/>
          <w:sz w:val="27"/>
          <w:szCs w:val="27"/>
        </w:rPr>
        <w:t>Difference between HashSet and HashMap in Java</w:t>
      </w:r>
    </w:p>
    <w:p w:rsidR="00E778B7" w:rsidRPr="00F91CF2" w:rsidRDefault="00E778B7" w:rsidP="00E778B7">
      <w:pPr>
        <w:rPr>
          <w:rFonts w:ascii="Arial" w:hAnsi="Arial" w:cs="Arial"/>
          <w:color w:val="000000"/>
        </w:rPr>
      </w:pPr>
      <w:r w:rsidRPr="00F91CF2">
        <w:rPr>
          <w:rFonts w:ascii="Arial" w:hAnsi="Arial" w:cs="Arial"/>
          <w:color w:val="000000"/>
          <w:sz w:val="18"/>
          <w:szCs w:val="18"/>
        </w:rPr>
        <w:t>Following are some differences between HashMap and Hashset:</w:t>
      </w:r>
    </w:p>
    <w:p w:rsidR="00E778B7" w:rsidRPr="00F91CF2" w:rsidRDefault="00E778B7" w:rsidP="00E778B7">
      <w:pPr>
        <w:rPr>
          <w:rFonts w:ascii="Arial" w:hAnsi="Arial" w:cs="Arial"/>
          <w:color w:val="000000"/>
        </w:rPr>
      </w:pPr>
    </w:p>
    <w:p w:rsidR="00E778B7" w:rsidRPr="00F91CF2" w:rsidRDefault="00E778B7" w:rsidP="00E778B7">
      <w:pPr>
        <w:rPr>
          <w:rFonts w:ascii="Arial" w:hAnsi="Arial" w:cs="Arial"/>
          <w:color w:val="000000"/>
        </w:rPr>
      </w:pPr>
    </w:p>
    <w:tbl>
      <w:tblPr>
        <w:tblW w:w="0" w:type="auto"/>
        <w:tblCellMar>
          <w:left w:w="0" w:type="dxa"/>
          <w:right w:w="0" w:type="dxa"/>
        </w:tblCellMar>
        <w:tblLook w:val="04A0" w:firstRow="1" w:lastRow="0" w:firstColumn="1" w:lastColumn="0" w:noHBand="0" w:noVBand="1"/>
      </w:tblPr>
      <w:tblGrid>
        <w:gridCol w:w="3750"/>
        <w:gridCol w:w="3750"/>
      </w:tblGrid>
      <w:tr w:rsidR="00E778B7" w:rsidRPr="00F91CF2" w:rsidTr="00DC6B96">
        <w:trPr>
          <w:trHeight w:val="224"/>
        </w:trPr>
        <w:tc>
          <w:tcPr>
            <w:tcW w:w="37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E778B7" w:rsidRPr="00F91CF2" w:rsidRDefault="00E778B7" w:rsidP="00DC6B96">
            <w:pPr>
              <w:spacing w:line="224" w:lineRule="atLeast"/>
              <w:rPr>
                <w:rFonts w:ascii="Arial" w:hAnsi="Arial" w:cs="Arial"/>
                <w:color w:val="000000"/>
              </w:rPr>
            </w:pPr>
            <w:r w:rsidRPr="00F91CF2">
              <w:rPr>
                <w:rFonts w:ascii="Arial" w:hAnsi="Arial" w:cs="Arial"/>
                <w:b/>
                <w:bCs/>
                <w:color w:val="000000"/>
                <w:sz w:val="18"/>
                <w:szCs w:val="18"/>
              </w:rPr>
              <w:t>Hash</w:t>
            </w:r>
            <w:r w:rsidRPr="00F91CF2">
              <w:rPr>
                <w:rFonts w:ascii="Arial" w:hAnsi="Arial" w:cs="Arial"/>
                <w:b/>
                <w:bCs/>
                <w:color w:val="000000"/>
                <w:sz w:val="18"/>
              </w:rPr>
              <w:t> </w:t>
            </w:r>
            <w:r w:rsidRPr="00F91CF2">
              <w:rPr>
                <w:rFonts w:ascii="Arial" w:hAnsi="Arial" w:cs="Arial"/>
                <w:b/>
                <w:bCs/>
                <w:color w:val="000000"/>
                <w:sz w:val="18"/>
                <w:szCs w:val="18"/>
              </w:rPr>
              <w:t>Map</w:t>
            </w:r>
          </w:p>
        </w:tc>
        <w:tc>
          <w:tcPr>
            <w:tcW w:w="375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E778B7" w:rsidRPr="00F91CF2" w:rsidRDefault="00E778B7" w:rsidP="00DC6B96">
            <w:pPr>
              <w:spacing w:line="224" w:lineRule="atLeast"/>
              <w:rPr>
                <w:rFonts w:ascii="Arial" w:hAnsi="Arial" w:cs="Arial"/>
                <w:color w:val="000000"/>
              </w:rPr>
            </w:pPr>
            <w:r w:rsidRPr="00F91CF2">
              <w:rPr>
                <w:rFonts w:ascii="Arial" w:hAnsi="Arial" w:cs="Arial"/>
                <w:b/>
                <w:bCs/>
                <w:color w:val="000000"/>
                <w:sz w:val="18"/>
                <w:szCs w:val="18"/>
              </w:rPr>
              <w:t>Hash Set</w:t>
            </w:r>
          </w:p>
        </w:tc>
      </w:tr>
      <w:tr w:rsidR="00E778B7" w:rsidRPr="00F91CF2" w:rsidTr="00DC6B96">
        <w:trPr>
          <w:trHeight w:val="447"/>
        </w:trPr>
        <w:tc>
          <w:tcPr>
            <w:tcW w:w="375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E778B7" w:rsidRPr="00F91CF2" w:rsidRDefault="00E778B7" w:rsidP="00DC6B96">
            <w:pPr>
              <w:rPr>
                <w:rFonts w:ascii="Arial" w:hAnsi="Arial" w:cs="Arial"/>
                <w:color w:val="000000"/>
              </w:rPr>
            </w:pPr>
            <w:r w:rsidRPr="00F91CF2">
              <w:rPr>
                <w:rFonts w:ascii="Arial" w:hAnsi="Arial" w:cs="Arial"/>
                <w:color w:val="000000"/>
                <w:sz w:val="18"/>
                <w:szCs w:val="18"/>
              </w:rPr>
              <w:t>HashMap  is a implementation of</w:t>
            </w:r>
            <w:r w:rsidRPr="00F91CF2">
              <w:rPr>
                <w:rFonts w:ascii="Arial" w:hAnsi="Arial" w:cs="Arial"/>
                <w:color w:val="000000"/>
                <w:sz w:val="18"/>
              </w:rPr>
              <w:t> </w:t>
            </w:r>
            <w:r w:rsidRPr="00F91CF2">
              <w:rPr>
                <w:rFonts w:ascii="Arial" w:hAnsi="Arial" w:cs="Arial"/>
                <w:color w:val="000000"/>
                <w:sz w:val="18"/>
                <w:szCs w:val="18"/>
              </w:rPr>
              <w:t>Mapinterface</w:t>
            </w:r>
          </w:p>
        </w:tc>
        <w:tc>
          <w:tcPr>
            <w:tcW w:w="3750" w:type="dxa"/>
            <w:tcBorders>
              <w:top w:val="nil"/>
              <w:left w:val="nil"/>
              <w:bottom w:val="single" w:sz="8" w:space="0" w:color="auto"/>
              <w:right w:val="single" w:sz="8" w:space="0" w:color="auto"/>
            </w:tcBorders>
            <w:tcMar>
              <w:top w:w="0" w:type="dxa"/>
              <w:left w:w="108" w:type="dxa"/>
              <w:bottom w:w="0" w:type="dxa"/>
              <w:right w:w="108" w:type="dxa"/>
            </w:tcMar>
            <w:hideMark/>
          </w:tcPr>
          <w:p w:rsidR="00E778B7" w:rsidRPr="00F91CF2" w:rsidRDefault="00E778B7" w:rsidP="00DC6B96">
            <w:pPr>
              <w:rPr>
                <w:rFonts w:ascii="Arial" w:hAnsi="Arial" w:cs="Arial"/>
                <w:color w:val="000000"/>
              </w:rPr>
            </w:pPr>
            <w:r w:rsidRPr="00F91CF2">
              <w:rPr>
                <w:rFonts w:ascii="Arial" w:hAnsi="Arial" w:cs="Arial"/>
                <w:color w:val="000000"/>
                <w:sz w:val="18"/>
                <w:szCs w:val="18"/>
              </w:rPr>
              <w:t>HashSet is an implementation of Set Interface</w:t>
            </w:r>
          </w:p>
        </w:tc>
      </w:tr>
      <w:tr w:rsidR="00E778B7" w:rsidRPr="00F91CF2" w:rsidTr="00DC6B96">
        <w:trPr>
          <w:trHeight w:val="447"/>
        </w:trPr>
        <w:tc>
          <w:tcPr>
            <w:tcW w:w="375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E778B7" w:rsidRPr="00F91CF2" w:rsidRDefault="00E778B7" w:rsidP="00DC6B96">
            <w:pPr>
              <w:rPr>
                <w:rFonts w:ascii="Arial" w:hAnsi="Arial" w:cs="Arial"/>
                <w:b/>
                <w:color w:val="000000"/>
              </w:rPr>
            </w:pPr>
            <w:r w:rsidRPr="00F91CF2">
              <w:rPr>
                <w:rFonts w:ascii="Arial" w:hAnsi="Arial" w:cs="Arial"/>
                <w:b/>
                <w:color w:val="000000"/>
                <w:sz w:val="18"/>
                <w:szCs w:val="18"/>
              </w:rPr>
              <w:t>HashMap Stores data</w:t>
            </w:r>
            <w:r w:rsidRPr="00F91CF2">
              <w:rPr>
                <w:rFonts w:ascii="Arial" w:hAnsi="Arial" w:cs="Arial"/>
                <w:b/>
                <w:color w:val="000000"/>
                <w:sz w:val="18"/>
              </w:rPr>
              <w:t> in form </w:t>
            </w:r>
            <w:r w:rsidRPr="00F91CF2">
              <w:rPr>
                <w:rFonts w:ascii="Arial" w:hAnsi="Arial" w:cs="Arial"/>
                <w:b/>
                <w:color w:val="000000"/>
                <w:sz w:val="18"/>
                <w:szCs w:val="18"/>
              </w:rPr>
              <w:t>of  key value pair</w:t>
            </w:r>
          </w:p>
        </w:tc>
        <w:tc>
          <w:tcPr>
            <w:tcW w:w="3750" w:type="dxa"/>
            <w:tcBorders>
              <w:top w:val="nil"/>
              <w:left w:val="nil"/>
              <w:bottom w:val="single" w:sz="8" w:space="0" w:color="auto"/>
              <w:right w:val="single" w:sz="8" w:space="0" w:color="auto"/>
            </w:tcBorders>
            <w:tcMar>
              <w:top w:w="0" w:type="dxa"/>
              <w:left w:w="108" w:type="dxa"/>
              <w:bottom w:w="0" w:type="dxa"/>
              <w:right w:w="108" w:type="dxa"/>
            </w:tcMar>
            <w:hideMark/>
          </w:tcPr>
          <w:p w:rsidR="00E778B7" w:rsidRPr="00F91CF2" w:rsidRDefault="00E778B7" w:rsidP="00DC6B96">
            <w:pPr>
              <w:rPr>
                <w:rFonts w:ascii="Arial" w:hAnsi="Arial" w:cs="Arial"/>
                <w:b/>
                <w:color w:val="000000"/>
              </w:rPr>
            </w:pPr>
            <w:r w:rsidRPr="00F91CF2">
              <w:rPr>
                <w:rFonts w:ascii="Arial" w:hAnsi="Arial" w:cs="Arial"/>
                <w:b/>
                <w:color w:val="000000"/>
                <w:sz w:val="18"/>
                <w:szCs w:val="18"/>
              </w:rPr>
              <w:t>HashSet Store only objects</w:t>
            </w:r>
          </w:p>
        </w:tc>
      </w:tr>
      <w:tr w:rsidR="00E778B7" w:rsidRPr="00F91CF2" w:rsidTr="00DC6B96">
        <w:trPr>
          <w:trHeight w:val="224"/>
        </w:trPr>
        <w:tc>
          <w:tcPr>
            <w:tcW w:w="375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E778B7" w:rsidRPr="00F91CF2" w:rsidRDefault="00E778B7" w:rsidP="00DC6B96">
            <w:pPr>
              <w:spacing w:line="224" w:lineRule="atLeast"/>
              <w:rPr>
                <w:rFonts w:ascii="Arial" w:hAnsi="Arial" w:cs="Arial"/>
                <w:b/>
                <w:color w:val="000000"/>
              </w:rPr>
            </w:pPr>
            <w:r w:rsidRPr="00F91CF2">
              <w:rPr>
                <w:rFonts w:ascii="Arial" w:hAnsi="Arial" w:cs="Arial"/>
                <w:b/>
                <w:color w:val="000000"/>
                <w:sz w:val="18"/>
                <w:szCs w:val="18"/>
              </w:rPr>
              <w:t>Put method is used to add element inmap</w:t>
            </w:r>
          </w:p>
        </w:tc>
        <w:tc>
          <w:tcPr>
            <w:tcW w:w="3750" w:type="dxa"/>
            <w:tcBorders>
              <w:top w:val="nil"/>
              <w:left w:val="nil"/>
              <w:bottom w:val="single" w:sz="8" w:space="0" w:color="auto"/>
              <w:right w:val="single" w:sz="8" w:space="0" w:color="auto"/>
            </w:tcBorders>
            <w:tcMar>
              <w:top w:w="0" w:type="dxa"/>
              <w:left w:w="108" w:type="dxa"/>
              <w:bottom w:w="0" w:type="dxa"/>
              <w:right w:w="108" w:type="dxa"/>
            </w:tcMar>
            <w:hideMark/>
          </w:tcPr>
          <w:p w:rsidR="00E778B7" w:rsidRPr="00F91CF2" w:rsidRDefault="00E778B7" w:rsidP="00DC6B96">
            <w:pPr>
              <w:spacing w:line="224" w:lineRule="atLeast"/>
              <w:rPr>
                <w:rFonts w:ascii="Arial" w:hAnsi="Arial" w:cs="Arial"/>
                <w:b/>
                <w:color w:val="000000"/>
              </w:rPr>
            </w:pPr>
            <w:r w:rsidRPr="00F91CF2">
              <w:rPr>
                <w:rFonts w:ascii="Arial" w:hAnsi="Arial" w:cs="Arial"/>
                <w:b/>
                <w:color w:val="000000"/>
                <w:sz w:val="18"/>
                <w:szCs w:val="18"/>
              </w:rPr>
              <w:t>Add method is used to add element is Set</w:t>
            </w:r>
          </w:p>
        </w:tc>
      </w:tr>
      <w:tr w:rsidR="00E778B7" w:rsidRPr="00F91CF2" w:rsidTr="00DC6B96">
        <w:trPr>
          <w:trHeight w:val="1118"/>
        </w:trPr>
        <w:tc>
          <w:tcPr>
            <w:tcW w:w="375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E778B7" w:rsidRPr="00F91CF2" w:rsidRDefault="00E778B7" w:rsidP="00DC6B96">
            <w:pPr>
              <w:rPr>
                <w:rFonts w:ascii="Arial" w:hAnsi="Arial" w:cs="Arial"/>
                <w:color w:val="000000"/>
              </w:rPr>
            </w:pPr>
            <w:r w:rsidRPr="00F91CF2">
              <w:rPr>
                <w:rFonts w:ascii="Arial" w:hAnsi="Arial" w:cs="Arial"/>
                <w:color w:val="000000"/>
                <w:sz w:val="18"/>
                <w:szCs w:val="18"/>
              </w:rPr>
              <w:t>In hash</w:t>
            </w:r>
            <w:r w:rsidRPr="00F91CF2">
              <w:rPr>
                <w:rFonts w:ascii="Arial" w:hAnsi="Arial" w:cs="Arial"/>
                <w:color w:val="000000"/>
                <w:sz w:val="18"/>
              </w:rPr>
              <w:t> </w:t>
            </w:r>
            <w:r w:rsidRPr="00F91CF2">
              <w:rPr>
                <w:rFonts w:ascii="Arial" w:hAnsi="Arial" w:cs="Arial"/>
                <w:color w:val="000000"/>
                <w:sz w:val="18"/>
                <w:szCs w:val="18"/>
              </w:rPr>
              <w:t>map</w:t>
            </w:r>
            <w:r w:rsidRPr="00F91CF2">
              <w:rPr>
                <w:rFonts w:ascii="Arial" w:hAnsi="Arial" w:cs="Arial"/>
                <w:color w:val="000000"/>
                <w:sz w:val="18"/>
              </w:rPr>
              <w:t> </w:t>
            </w:r>
            <w:r w:rsidRPr="00F91CF2">
              <w:rPr>
                <w:rFonts w:ascii="Arial" w:hAnsi="Arial" w:cs="Arial"/>
                <w:color w:val="000000"/>
                <w:sz w:val="18"/>
                <w:szCs w:val="18"/>
              </w:rPr>
              <w:t>hashcode value is calculated using key object</w:t>
            </w:r>
          </w:p>
        </w:tc>
        <w:tc>
          <w:tcPr>
            <w:tcW w:w="3750" w:type="dxa"/>
            <w:tcBorders>
              <w:top w:val="nil"/>
              <w:left w:val="nil"/>
              <w:bottom w:val="single" w:sz="8" w:space="0" w:color="auto"/>
              <w:right w:val="single" w:sz="8" w:space="0" w:color="auto"/>
            </w:tcBorders>
            <w:tcMar>
              <w:top w:w="0" w:type="dxa"/>
              <w:left w:w="108" w:type="dxa"/>
              <w:bottom w:w="0" w:type="dxa"/>
              <w:right w:w="108" w:type="dxa"/>
            </w:tcMar>
            <w:hideMark/>
          </w:tcPr>
          <w:p w:rsidR="00E778B7" w:rsidRPr="00F91CF2" w:rsidRDefault="00E778B7" w:rsidP="00DC6B96">
            <w:pPr>
              <w:rPr>
                <w:rFonts w:ascii="Arial" w:hAnsi="Arial" w:cs="Arial"/>
                <w:color w:val="000000"/>
              </w:rPr>
            </w:pPr>
            <w:r w:rsidRPr="00F91CF2">
              <w:rPr>
                <w:rFonts w:ascii="Arial" w:hAnsi="Arial" w:cs="Arial"/>
                <w:color w:val="000000"/>
                <w:sz w:val="18"/>
                <w:szCs w:val="18"/>
              </w:rPr>
              <w:t>Here member object is used for</w:t>
            </w:r>
            <w:r w:rsidR="00F07870">
              <w:rPr>
                <w:rFonts w:ascii="Arial" w:hAnsi="Arial" w:cs="Arial"/>
                <w:color w:val="000000"/>
                <w:sz w:val="18"/>
                <w:szCs w:val="18"/>
              </w:rPr>
              <w:t xml:space="preserve"> </w:t>
            </w:r>
            <w:r w:rsidRPr="00F91CF2">
              <w:rPr>
                <w:rFonts w:ascii="Arial" w:hAnsi="Arial" w:cs="Arial"/>
                <w:color w:val="000000"/>
                <w:sz w:val="18"/>
              </w:rPr>
              <w:t>calculating </w:t>
            </w:r>
            <w:r w:rsidRPr="00F91CF2">
              <w:rPr>
                <w:rFonts w:ascii="Arial" w:hAnsi="Arial" w:cs="Arial"/>
                <w:color w:val="000000"/>
                <w:sz w:val="18"/>
                <w:szCs w:val="18"/>
              </w:rPr>
              <w:t>hashcode value which can be same for two objects so equal () method is used</w:t>
            </w:r>
            <w:r w:rsidRPr="00F91CF2">
              <w:rPr>
                <w:rFonts w:ascii="Arial" w:hAnsi="Arial" w:cs="Arial"/>
                <w:color w:val="000000"/>
                <w:sz w:val="18"/>
              </w:rPr>
              <w:t> to check </w:t>
            </w:r>
            <w:r w:rsidRPr="00F91CF2">
              <w:rPr>
                <w:rFonts w:ascii="Arial" w:hAnsi="Arial" w:cs="Arial"/>
                <w:color w:val="000000"/>
                <w:sz w:val="18"/>
                <w:szCs w:val="18"/>
              </w:rPr>
              <w:t>for equality if it returns false that means two objects are different.</w:t>
            </w:r>
          </w:p>
        </w:tc>
      </w:tr>
      <w:tr w:rsidR="00E778B7" w:rsidRPr="00F91CF2" w:rsidTr="00DC6B96">
        <w:trPr>
          <w:trHeight w:val="461"/>
        </w:trPr>
        <w:tc>
          <w:tcPr>
            <w:tcW w:w="375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E778B7" w:rsidRPr="00F91CF2" w:rsidRDefault="00E778B7" w:rsidP="00DC6B96">
            <w:pPr>
              <w:rPr>
                <w:rFonts w:ascii="Arial" w:hAnsi="Arial" w:cs="Arial"/>
                <w:color w:val="000000"/>
              </w:rPr>
            </w:pPr>
            <w:r w:rsidRPr="00F91CF2">
              <w:rPr>
                <w:rFonts w:ascii="Arial" w:hAnsi="Arial" w:cs="Arial"/>
                <w:color w:val="000000"/>
                <w:sz w:val="18"/>
                <w:szCs w:val="18"/>
              </w:rPr>
              <w:t>HashMap is faster than hashset because unique key is used to access object</w:t>
            </w:r>
          </w:p>
        </w:tc>
        <w:tc>
          <w:tcPr>
            <w:tcW w:w="3750" w:type="dxa"/>
            <w:tcBorders>
              <w:top w:val="nil"/>
              <w:left w:val="nil"/>
              <w:bottom w:val="single" w:sz="8" w:space="0" w:color="auto"/>
              <w:right w:val="single" w:sz="8" w:space="0" w:color="auto"/>
            </w:tcBorders>
            <w:tcMar>
              <w:top w:w="0" w:type="dxa"/>
              <w:left w:w="108" w:type="dxa"/>
              <w:bottom w:w="0" w:type="dxa"/>
              <w:right w:w="108" w:type="dxa"/>
            </w:tcMar>
            <w:hideMark/>
          </w:tcPr>
          <w:p w:rsidR="00E778B7" w:rsidRPr="00F91CF2" w:rsidRDefault="00E778B7" w:rsidP="00DC6B96">
            <w:pPr>
              <w:rPr>
                <w:rFonts w:ascii="Arial" w:hAnsi="Arial" w:cs="Arial"/>
                <w:color w:val="000000"/>
              </w:rPr>
            </w:pPr>
            <w:r w:rsidRPr="00F91CF2">
              <w:rPr>
                <w:rFonts w:ascii="Arial" w:hAnsi="Arial" w:cs="Arial"/>
                <w:color w:val="000000"/>
                <w:sz w:val="18"/>
                <w:szCs w:val="18"/>
              </w:rPr>
              <w:t>HashSet is slower than Hashmap</w:t>
            </w:r>
          </w:p>
        </w:tc>
      </w:tr>
    </w:tbl>
    <w:p w:rsidR="00E778B7" w:rsidRPr="00F91CF2" w:rsidRDefault="00FC1657" w:rsidP="00E778B7">
      <w:pPr>
        <w:pStyle w:val="Heading1"/>
        <w:shd w:val="clear" w:color="auto" w:fill="FFFFFF"/>
        <w:spacing w:before="0" w:line="408" w:lineRule="atLeast"/>
        <w:rPr>
          <w:rFonts w:ascii="Arial" w:hAnsi="Arial" w:cs="Arial"/>
          <w:color w:val="3C3C3C"/>
          <w:sz w:val="30"/>
          <w:szCs w:val="30"/>
        </w:rPr>
      </w:pPr>
      <w:hyperlink r:id="rId110" w:history="1">
        <w:r w:rsidR="00E778B7" w:rsidRPr="00F91CF2">
          <w:rPr>
            <w:rStyle w:val="Hyperlink"/>
            <w:rFonts w:ascii="Arial" w:hAnsi="Arial" w:cs="Arial"/>
            <w:color w:val="3C3C3C"/>
            <w:sz w:val="30"/>
            <w:szCs w:val="30"/>
          </w:rPr>
          <w:t>HashSet vs. TreeSet vs. LinkedHashSet</w:t>
        </w:r>
      </w:hyperlink>
    </w:p>
    <w:p w:rsidR="00E778B7" w:rsidRPr="00F91CF2" w:rsidRDefault="00E778B7" w:rsidP="00AE07BE">
      <w:pPr>
        <w:pStyle w:val="NormalWeb"/>
        <w:numPr>
          <w:ilvl w:val="0"/>
          <w:numId w:val="19"/>
        </w:numPr>
        <w:shd w:val="clear" w:color="auto" w:fill="FFFFFF"/>
        <w:spacing w:before="0" w:beforeAutospacing="0" w:after="300" w:afterAutospacing="0" w:line="338" w:lineRule="atLeast"/>
        <w:rPr>
          <w:rFonts w:ascii="Arial" w:hAnsi="Arial" w:cs="Arial"/>
          <w:color w:val="3C3C3C"/>
          <w:sz w:val="23"/>
          <w:szCs w:val="23"/>
        </w:rPr>
      </w:pPr>
      <w:r w:rsidRPr="00F91CF2">
        <w:rPr>
          <w:rFonts w:ascii="Arial" w:hAnsi="Arial" w:cs="Arial"/>
          <w:color w:val="3C3C3C"/>
          <w:sz w:val="23"/>
          <w:szCs w:val="23"/>
        </w:rPr>
        <w:t>In a set, there are no duplicate elements. That is one of the major reasons to use a set. There are 3 implementations of Set: HashSet, TreeSet and LinkedHashSet. When and which to use is an important question. In brief, if we want a fast set, we should use HashSet; if we need a sorted set, then TreeSet should be used; if we want a set that can be read by following its insertion order, LinkedHashSet should be used.</w:t>
      </w:r>
    </w:p>
    <w:p w:rsidR="00E778B7" w:rsidRPr="00F91CF2" w:rsidRDefault="00E778B7" w:rsidP="00AE07BE">
      <w:pPr>
        <w:pStyle w:val="NormalWeb"/>
        <w:numPr>
          <w:ilvl w:val="0"/>
          <w:numId w:val="19"/>
        </w:numPr>
        <w:shd w:val="clear" w:color="auto" w:fill="FFFFFF"/>
        <w:spacing w:before="0" w:beforeAutospacing="0" w:after="300" w:afterAutospacing="0" w:line="338" w:lineRule="atLeast"/>
        <w:rPr>
          <w:rFonts w:ascii="Arial" w:hAnsi="Arial" w:cs="Arial"/>
          <w:color w:val="3C3C3C"/>
          <w:sz w:val="23"/>
          <w:szCs w:val="23"/>
        </w:rPr>
      </w:pPr>
      <w:r w:rsidRPr="00F91CF2">
        <w:rPr>
          <w:rFonts w:ascii="Arial" w:hAnsi="Arial" w:cs="Arial"/>
          <w:color w:val="3C3C3C"/>
          <w:sz w:val="27"/>
          <w:szCs w:val="27"/>
        </w:rPr>
        <w:t>Difference between HashSet ,LinkedHashSet and TreeSet</w:t>
      </w:r>
    </w:p>
    <w:p w:rsidR="00E778B7" w:rsidRPr="00F91CF2" w:rsidRDefault="00E778B7" w:rsidP="00E778B7">
      <w:pPr>
        <w:pStyle w:val="NormalWeb"/>
        <w:shd w:val="clear" w:color="auto" w:fill="E6E6FC"/>
        <w:spacing w:line="315" w:lineRule="atLeast"/>
        <w:rPr>
          <w:rFonts w:ascii="Arial" w:hAnsi="Arial" w:cs="Arial"/>
          <w:color w:val="3C3C3C"/>
          <w:sz w:val="21"/>
          <w:szCs w:val="21"/>
        </w:rPr>
      </w:pPr>
      <w:r w:rsidRPr="00F91CF2">
        <w:rPr>
          <w:rFonts w:ascii="Arial" w:hAnsi="Arial" w:cs="Arial"/>
          <w:color w:val="3C3C3C"/>
          <w:sz w:val="20"/>
          <w:szCs w:val="20"/>
        </w:rPr>
        <w:t xml:space="preserve">1. </w:t>
      </w:r>
      <w:r w:rsidR="009D4B5E" w:rsidRPr="00F91CF2">
        <w:rPr>
          <w:rFonts w:ascii="Arial" w:hAnsi="Arial" w:cs="Arial"/>
          <w:color w:val="3C3C3C"/>
          <w:sz w:val="20"/>
          <w:szCs w:val="20"/>
        </w:rPr>
        <w:t>HashSet</w:t>
      </w:r>
      <w:r w:rsidRPr="00F91CF2">
        <w:rPr>
          <w:rStyle w:val="apple-converted-space"/>
          <w:rFonts w:ascii="Arial" w:hAnsi="Arial" w:cs="Arial"/>
          <w:color w:val="3C3C3C"/>
          <w:sz w:val="20"/>
          <w:szCs w:val="20"/>
        </w:rPr>
        <w:t> </w:t>
      </w:r>
      <w:r w:rsidRPr="00F91CF2">
        <w:rPr>
          <w:rStyle w:val="Strong"/>
          <w:rFonts w:ascii="Arial" w:hAnsi="Arial" w:cs="Arial"/>
          <w:color w:val="3C3C3C"/>
        </w:rPr>
        <w:t>not maintaining any order</w:t>
      </w:r>
      <w:r w:rsidRPr="00F91CF2">
        <w:rPr>
          <w:rStyle w:val="apple-converted-space"/>
          <w:rFonts w:ascii="Arial" w:hAnsi="Arial" w:cs="Arial"/>
          <w:color w:val="3C3C3C"/>
          <w:sz w:val="20"/>
          <w:szCs w:val="20"/>
        </w:rPr>
        <w:t> </w:t>
      </w:r>
      <w:r w:rsidRPr="00F91CF2">
        <w:rPr>
          <w:rFonts w:ascii="Arial" w:hAnsi="Arial" w:cs="Arial"/>
          <w:color w:val="3C3C3C"/>
          <w:sz w:val="20"/>
          <w:szCs w:val="20"/>
        </w:rPr>
        <w:t>,LInkedHashSet maintaining the</w:t>
      </w:r>
      <w:r w:rsidRPr="00F91CF2">
        <w:rPr>
          <w:rStyle w:val="apple-converted-space"/>
          <w:rFonts w:ascii="Arial" w:hAnsi="Arial" w:cs="Arial"/>
          <w:color w:val="3C3C3C"/>
          <w:sz w:val="20"/>
          <w:szCs w:val="20"/>
        </w:rPr>
        <w:t> </w:t>
      </w:r>
      <w:r w:rsidRPr="00F91CF2">
        <w:rPr>
          <w:rStyle w:val="Strong"/>
          <w:rFonts w:ascii="Arial" w:hAnsi="Arial" w:cs="Arial"/>
          <w:color w:val="3C3C3C"/>
        </w:rPr>
        <w:t>insertion Order</w:t>
      </w:r>
      <w:r w:rsidRPr="00F91CF2">
        <w:rPr>
          <w:rStyle w:val="apple-converted-space"/>
          <w:rFonts w:ascii="Arial" w:hAnsi="Arial" w:cs="Arial"/>
          <w:color w:val="3C3C3C"/>
          <w:sz w:val="20"/>
          <w:szCs w:val="20"/>
        </w:rPr>
        <w:t> </w:t>
      </w:r>
      <w:r w:rsidRPr="00F91CF2">
        <w:rPr>
          <w:rFonts w:ascii="Arial" w:hAnsi="Arial" w:cs="Arial"/>
          <w:color w:val="3C3C3C"/>
          <w:sz w:val="20"/>
          <w:szCs w:val="20"/>
        </w:rPr>
        <w:t>,TreeSet is maintaining the </w:t>
      </w:r>
      <w:r w:rsidRPr="00F91CF2">
        <w:rPr>
          <w:rStyle w:val="apple-converted-space"/>
          <w:rFonts w:ascii="Arial" w:hAnsi="Arial" w:cs="Arial"/>
          <w:color w:val="3C3C3C"/>
          <w:sz w:val="20"/>
          <w:szCs w:val="20"/>
        </w:rPr>
        <w:t> </w:t>
      </w:r>
      <w:r w:rsidRPr="00F91CF2">
        <w:rPr>
          <w:rStyle w:val="Strong"/>
          <w:rFonts w:ascii="Arial" w:hAnsi="Arial" w:cs="Arial"/>
          <w:color w:val="3C3C3C"/>
        </w:rPr>
        <w:t>Sorting order</w:t>
      </w:r>
    </w:p>
    <w:p w:rsidR="00E778B7" w:rsidRPr="00F91CF2" w:rsidRDefault="00E778B7" w:rsidP="00E778B7">
      <w:pPr>
        <w:pStyle w:val="NormalWeb"/>
        <w:shd w:val="clear" w:color="auto" w:fill="E6E6FC"/>
        <w:spacing w:line="315" w:lineRule="atLeast"/>
        <w:rPr>
          <w:rFonts w:ascii="Arial" w:hAnsi="Arial" w:cs="Arial"/>
          <w:color w:val="3C3C3C"/>
          <w:sz w:val="21"/>
          <w:szCs w:val="21"/>
        </w:rPr>
      </w:pPr>
      <w:r w:rsidRPr="00F91CF2">
        <w:rPr>
          <w:rFonts w:ascii="Arial" w:hAnsi="Arial" w:cs="Arial"/>
          <w:color w:val="3C3C3C"/>
          <w:sz w:val="20"/>
          <w:szCs w:val="20"/>
        </w:rPr>
        <w:t xml:space="preserve">2. </w:t>
      </w:r>
      <w:r w:rsidRPr="001B6427">
        <w:rPr>
          <w:rFonts w:ascii="Arial" w:hAnsi="Arial" w:cs="Arial"/>
          <w:b/>
          <w:color w:val="3C3C3C"/>
          <w:sz w:val="20"/>
          <w:szCs w:val="20"/>
        </w:rPr>
        <w:t>HashSet and LinkedHashSet uses equals() method in Java for comparison but TreeSet uses compareTo() method</w:t>
      </w:r>
    </w:p>
    <w:p w:rsidR="00E778B7" w:rsidRPr="00F91CF2" w:rsidRDefault="00E778B7" w:rsidP="00E778B7">
      <w:pPr>
        <w:pStyle w:val="NormalWeb"/>
        <w:shd w:val="clear" w:color="auto" w:fill="E6E6FC"/>
        <w:spacing w:line="315" w:lineRule="atLeast"/>
        <w:rPr>
          <w:rFonts w:ascii="Arial" w:hAnsi="Arial" w:cs="Arial"/>
          <w:color w:val="3C3C3C"/>
          <w:sz w:val="21"/>
          <w:szCs w:val="21"/>
        </w:rPr>
      </w:pPr>
      <w:r w:rsidRPr="00F91CF2">
        <w:rPr>
          <w:rFonts w:ascii="Arial" w:hAnsi="Arial" w:cs="Arial"/>
          <w:color w:val="3C3C3C"/>
          <w:sz w:val="20"/>
          <w:szCs w:val="20"/>
        </w:rPr>
        <w:t xml:space="preserve">3. </w:t>
      </w:r>
      <w:r w:rsidRPr="001B6427">
        <w:rPr>
          <w:rFonts w:ascii="Arial" w:hAnsi="Arial" w:cs="Arial"/>
          <w:b/>
          <w:color w:val="3C3C3C"/>
          <w:sz w:val="20"/>
          <w:szCs w:val="20"/>
        </w:rPr>
        <w:t>HashSet and LinkedHashSet allows null values but TreeSet doesn't allow null values</w:t>
      </w:r>
    </w:p>
    <w:p w:rsidR="00E778B7" w:rsidRPr="00F91CF2" w:rsidRDefault="00E778B7" w:rsidP="00E778B7">
      <w:pPr>
        <w:pStyle w:val="NormalWeb"/>
        <w:shd w:val="clear" w:color="auto" w:fill="FFFFFF"/>
        <w:spacing w:before="0" w:beforeAutospacing="0" w:after="0" w:afterAutospacing="0" w:line="338" w:lineRule="atLeast"/>
        <w:rPr>
          <w:rStyle w:val="Strong"/>
          <w:rFonts w:ascii="Arial" w:hAnsi="Arial" w:cs="Arial"/>
          <w:color w:val="3C3C3C"/>
          <w:sz w:val="33"/>
          <w:szCs w:val="33"/>
        </w:rPr>
      </w:pPr>
    </w:p>
    <w:p w:rsidR="00E778B7" w:rsidRPr="00F91CF2" w:rsidRDefault="00E778B7" w:rsidP="00E778B7">
      <w:pPr>
        <w:pStyle w:val="NormalWeb"/>
        <w:shd w:val="clear" w:color="auto" w:fill="FFFFFF"/>
        <w:spacing w:before="0" w:beforeAutospacing="0" w:after="0" w:afterAutospacing="0" w:line="338" w:lineRule="atLeast"/>
        <w:rPr>
          <w:rStyle w:val="Strong"/>
          <w:rFonts w:ascii="Arial" w:hAnsi="Arial" w:cs="Arial"/>
          <w:color w:val="3C3C3C"/>
          <w:sz w:val="33"/>
          <w:szCs w:val="33"/>
        </w:rPr>
      </w:pPr>
    </w:p>
    <w:p w:rsidR="00E778B7" w:rsidRPr="00F91CF2" w:rsidRDefault="00E778B7" w:rsidP="00E778B7">
      <w:pPr>
        <w:pStyle w:val="NormalWeb"/>
        <w:shd w:val="clear" w:color="auto" w:fill="FFFFFF"/>
        <w:spacing w:before="0" w:beforeAutospacing="0" w:after="0" w:afterAutospacing="0" w:line="338" w:lineRule="atLeast"/>
        <w:rPr>
          <w:rFonts w:ascii="Arial" w:hAnsi="Arial" w:cs="Arial"/>
          <w:color w:val="3C3C3C"/>
          <w:sz w:val="20"/>
          <w:szCs w:val="20"/>
        </w:rPr>
      </w:pPr>
      <w:r w:rsidRPr="00F91CF2">
        <w:rPr>
          <w:rStyle w:val="Strong"/>
          <w:rFonts w:ascii="Arial" w:hAnsi="Arial" w:cs="Arial"/>
          <w:color w:val="3C3C3C"/>
          <w:sz w:val="33"/>
          <w:szCs w:val="33"/>
        </w:rPr>
        <w:t>2.</w:t>
      </w:r>
      <w:r w:rsidRPr="00F91CF2">
        <w:rPr>
          <w:rStyle w:val="Strong"/>
          <w:rFonts w:ascii="Arial" w:hAnsi="Arial" w:cs="Arial"/>
          <w:color w:val="3C3C3C"/>
        </w:rPr>
        <w:t xml:space="preserve"> HashSet vs. TreeSet vs. LinkedHashSet</w:t>
      </w:r>
    </w:p>
    <w:p w:rsidR="00E778B7" w:rsidRPr="00F91CF2" w:rsidRDefault="00E778B7" w:rsidP="00E778B7">
      <w:pPr>
        <w:pStyle w:val="NormalWeb"/>
        <w:shd w:val="clear" w:color="auto" w:fill="FFFFFF"/>
        <w:spacing w:before="0" w:beforeAutospacing="0" w:after="300" w:afterAutospacing="0" w:line="338" w:lineRule="atLeast"/>
        <w:rPr>
          <w:rFonts w:ascii="Arial" w:hAnsi="Arial" w:cs="Arial"/>
          <w:color w:val="3C3C3C"/>
          <w:sz w:val="20"/>
          <w:szCs w:val="20"/>
        </w:rPr>
      </w:pPr>
      <w:r w:rsidRPr="00F91CF2">
        <w:rPr>
          <w:rFonts w:ascii="Arial" w:hAnsi="Arial" w:cs="Arial"/>
          <w:color w:val="3C3C3C"/>
          <w:sz w:val="20"/>
          <w:szCs w:val="20"/>
        </w:rPr>
        <w:t>HashSet is Implemented using a hash table. Elements are not ordered. The</w:t>
      </w:r>
      <w:r w:rsidRPr="00F91CF2">
        <w:rPr>
          <w:rStyle w:val="apple-converted-space"/>
          <w:rFonts w:ascii="Arial" w:hAnsi="Arial" w:cs="Arial"/>
          <w:color w:val="3C3C3C"/>
          <w:sz w:val="20"/>
          <w:szCs w:val="20"/>
        </w:rPr>
        <w:t> </w:t>
      </w:r>
      <w:r w:rsidRPr="00F91CF2">
        <w:rPr>
          <w:rFonts w:ascii="Arial" w:hAnsi="Arial" w:cs="Arial"/>
          <w:color w:val="3C3C3C"/>
          <w:sz w:val="20"/>
          <w:szCs w:val="20"/>
        </w:rPr>
        <w:t>add,</w:t>
      </w:r>
      <w:r w:rsidRPr="00F91CF2">
        <w:rPr>
          <w:rStyle w:val="apple-converted-space"/>
          <w:rFonts w:ascii="Arial" w:hAnsi="Arial" w:cs="Arial"/>
          <w:color w:val="3C3C3C"/>
          <w:sz w:val="20"/>
          <w:szCs w:val="20"/>
        </w:rPr>
        <w:t> </w:t>
      </w:r>
      <w:r w:rsidRPr="00F91CF2">
        <w:rPr>
          <w:rFonts w:ascii="Arial" w:hAnsi="Arial" w:cs="Arial"/>
          <w:color w:val="3C3C3C"/>
          <w:sz w:val="20"/>
          <w:szCs w:val="20"/>
        </w:rPr>
        <w:t>remove, and</w:t>
      </w:r>
      <w:r w:rsidRPr="00F91CF2">
        <w:rPr>
          <w:rStyle w:val="apple-converted-space"/>
          <w:rFonts w:ascii="Arial" w:hAnsi="Arial" w:cs="Arial"/>
          <w:color w:val="3C3C3C"/>
          <w:sz w:val="20"/>
          <w:szCs w:val="20"/>
        </w:rPr>
        <w:t> </w:t>
      </w:r>
      <w:r w:rsidRPr="00F91CF2">
        <w:rPr>
          <w:rFonts w:ascii="Arial" w:hAnsi="Arial" w:cs="Arial"/>
          <w:color w:val="3C3C3C"/>
          <w:sz w:val="20"/>
          <w:szCs w:val="20"/>
        </w:rPr>
        <w:t>containsmethods has constant time complexity O(1).</w:t>
      </w:r>
    </w:p>
    <w:p w:rsidR="00E778B7" w:rsidRPr="00F91CF2" w:rsidRDefault="00E778B7" w:rsidP="00E778B7">
      <w:pPr>
        <w:pStyle w:val="NormalWeb"/>
        <w:shd w:val="clear" w:color="auto" w:fill="FFFFFF"/>
        <w:spacing w:before="0" w:beforeAutospacing="0" w:after="300" w:afterAutospacing="0" w:line="338" w:lineRule="atLeast"/>
        <w:rPr>
          <w:rFonts w:ascii="Arial" w:hAnsi="Arial" w:cs="Arial"/>
          <w:color w:val="3C3C3C"/>
          <w:sz w:val="20"/>
          <w:szCs w:val="20"/>
        </w:rPr>
      </w:pPr>
      <w:r w:rsidRPr="00F91CF2">
        <w:rPr>
          <w:rFonts w:ascii="Arial" w:hAnsi="Arial" w:cs="Arial"/>
          <w:color w:val="3C3C3C"/>
          <w:sz w:val="20"/>
          <w:szCs w:val="20"/>
        </w:rPr>
        <w:t>TreeSet is implemented using a tree structure(red-black tree in algorithm book). The elements in a set are sorted, but the</w:t>
      </w:r>
      <w:r w:rsidRPr="00F91CF2">
        <w:rPr>
          <w:rStyle w:val="apple-converted-space"/>
          <w:rFonts w:ascii="Arial" w:hAnsi="Arial" w:cs="Arial"/>
          <w:color w:val="3C3C3C"/>
          <w:sz w:val="20"/>
          <w:szCs w:val="20"/>
        </w:rPr>
        <w:t> </w:t>
      </w:r>
      <w:r w:rsidRPr="00F91CF2">
        <w:rPr>
          <w:rFonts w:ascii="Arial" w:hAnsi="Arial" w:cs="Arial"/>
          <w:color w:val="3C3C3C"/>
          <w:sz w:val="20"/>
          <w:szCs w:val="20"/>
        </w:rPr>
        <w:t>add,</w:t>
      </w:r>
      <w:r w:rsidRPr="00F91CF2">
        <w:rPr>
          <w:rStyle w:val="apple-converted-space"/>
          <w:rFonts w:ascii="Arial" w:hAnsi="Arial" w:cs="Arial"/>
          <w:color w:val="3C3C3C"/>
          <w:sz w:val="20"/>
          <w:szCs w:val="20"/>
        </w:rPr>
        <w:t> </w:t>
      </w:r>
      <w:r w:rsidRPr="00F91CF2">
        <w:rPr>
          <w:rFonts w:ascii="Arial" w:hAnsi="Arial" w:cs="Arial"/>
          <w:color w:val="3C3C3C"/>
          <w:sz w:val="20"/>
          <w:szCs w:val="20"/>
        </w:rPr>
        <w:t>remove, and</w:t>
      </w:r>
      <w:r w:rsidRPr="00F91CF2">
        <w:rPr>
          <w:rStyle w:val="apple-converted-space"/>
          <w:rFonts w:ascii="Arial" w:hAnsi="Arial" w:cs="Arial"/>
          <w:color w:val="3C3C3C"/>
          <w:sz w:val="20"/>
          <w:szCs w:val="20"/>
        </w:rPr>
        <w:t> </w:t>
      </w:r>
      <w:r w:rsidRPr="00F91CF2">
        <w:rPr>
          <w:rFonts w:ascii="Arial" w:hAnsi="Arial" w:cs="Arial"/>
          <w:color w:val="3C3C3C"/>
          <w:sz w:val="20"/>
          <w:szCs w:val="20"/>
        </w:rPr>
        <w:t>contains</w:t>
      </w:r>
      <w:r w:rsidRPr="00F91CF2">
        <w:rPr>
          <w:rStyle w:val="apple-converted-space"/>
          <w:rFonts w:ascii="Arial" w:hAnsi="Arial" w:cs="Arial"/>
          <w:color w:val="3C3C3C"/>
          <w:sz w:val="20"/>
          <w:szCs w:val="20"/>
        </w:rPr>
        <w:t> </w:t>
      </w:r>
      <w:r w:rsidRPr="00F91CF2">
        <w:rPr>
          <w:rFonts w:ascii="Arial" w:hAnsi="Arial" w:cs="Arial"/>
          <w:color w:val="3C3C3C"/>
          <w:sz w:val="20"/>
          <w:szCs w:val="20"/>
        </w:rPr>
        <w:t>methods has time complexity of O(log (n)). It offers several methods to deal with the ordered set like first(), last(), headSet(), tailSet(), etc.</w:t>
      </w:r>
    </w:p>
    <w:p w:rsidR="00E778B7" w:rsidRPr="00F91CF2" w:rsidRDefault="00E778B7" w:rsidP="00E778B7">
      <w:pPr>
        <w:pStyle w:val="NormalWeb"/>
        <w:shd w:val="clear" w:color="auto" w:fill="FFFFFF"/>
        <w:spacing w:before="0" w:beforeAutospacing="0" w:after="300" w:afterAutospacing="0" w:line="338" w:lineRule="atLeast"/>
        <w:rPr>
          <w:rFonts w:ascii="Arial" w:hAnsi="Arial" w:cs="Arial"/>
          <w:color w:val="3C3C3C"/>
          <w:sz w:val="20"/>
          <w:szCs w:val="20"/>
        </w:rPr>
      </w:pPr>
      <w:r w:rsidRPr="00F91CF2">
        <w:rPr>
          <w:rFonts w:ascii="Arial" w:hAnsi="Arial" w:cs="Arial"/>
          <w:color w:val="3C3C3C"/>
          <w:sz w:val="20"/>
          <w:szCs w:val="20"/>
        </w:rPr>
        <w:lastRenderedPageBreak/>
        <w:t>LinkedHashSet is between HashSet and TreeSet. It is implemented as a hash table with a linked list running through it, so it provides the order of insertion. The time complexity of basic methods is O(1).</w:t>
      </w:r>
    </w:p>
    <w:p w:rsidR="00E778B7" w:rsidRPr="00F91CF2" w:rsidRDefault="00E778B7" w:rsidP="00E778B7">
      <w:pPr>
        <w:pStyle w:val="NormalWeb"/>
        <w:shd w:val="clear" w:color="auto" w:fill="FFFFFF"/>
        <w:spacing w:before="0" w:beforeAutospacing="0" w:after="300" w:afterAutospacing="0" w:line="338" w:lineRule="atLeast"/>
        <w:rPr>
          <w:rFonts w:ascii="Arial" w:hAnsi="Arial" w:cs="Arial"/>
          <w:color w:val="3C3C3C"/>
          <w:sz w:val="20"/>
          <w:szCs w:val="20"/>
        </w:rPr>
      </w:pPr>
    </w:p>
    <w:p w:rsidR="00E778B7" w:rsidRPr="00F91CF2" w:rsidRDefault="00E778B7" w:rsidP="00E778B7">
      <w:pPr>
        <w:pStyle w:val="NormalWeb"/>
        <w:shd w:val="clear" w:color="auto" w:fill="FFFFFF"/>
        <w:spacing w:before="0" w:beforeAutospacing="0" w:after="300" w:afterAutospacing="0" w:line="338" w:lineRule="atLeast"/>
        <w:rPr>
          <w:rFonts w:ascii="Arial" w:hAnsi="Arial" w:cs="Arial"/>
          <w:color w:val="3C3C3C"/>
          <w:sz w:val="20"/>
          <w:szCs w:val="20"/>
        </w:rPr>
      </w:pPr>
    </w:p>
    <w:p w:rsidR="00E778B7" w:rsidRPr="00F91CF2" w:rsidRDefault="00E778B7" w:rsidP="00E778B7">
      <w:pPr>
        <w:pStyle w:val="NormalWeb"/>
        <w:shd w:val="clear" w:color="auto" w:fill="FFFFFF"/>
        <w:spacing w:before="0" w:beforeAutospacing="0" w:after="300" w:afterAutospacing="0" w:line="338" w:lineRule="atLeast"/>
        <w:rPr>
          <w:rFonts w:ascii="Arial" w:hAnsi="Arial" w:cs="Arial"/>
          <w:color w:val="3C3C3C"/>
          <w:sz w:val="20"/>
          <w:szCs w:val="20"/>
        </w:rPr>
      </w:pPr>
    </w:p>
    <w:p w:rsidR="00E778B7" w:rsidRPr="00F91CF2" w:rsidRDefault="00E778B7" w:rsidP="00E778B7">
      <w:pPr>
        <w:pStyle w:val="NormalWeb"/>
        <w:shd w:val="clear" w:color="auto" w:fill="FFFFFF"/>
        <w:spacing w:before="0" w:beforeAutospacing="0" w:after="300" w:afterAutospacing="0" w:line="338" w:lineRule="atLeast"/>
        <w:rPr>
          <w:rFonts w:ascii="Arial" w:hAnsi="Arial" w:cs="Arial"/>
          <w:color w:val="3C3C3C"/>
          <w:sz w:val="20"/>
          <w:szCs w:val="20"/>
        </w:rPr>
      </w:pPr>
      <w:r w:rsidRPr="00F91CF2">
        <w:rPr>
          <w:rFonts w:ascii="Arial" w:hAnsi="Arial" w:cs="Arial"/>
          <w:color w:val="3C3C3C"/>
          <w:sz w:val="20"/>
          <w:szCs w:val="20"/>
        </w:rPr>
        <w:t>Generics vs collections</w:t>
      </w:r>
    </w:p>
    <w:p w:rsidR="00E778B7" w:rsidRPr="00F91CF2" w:rsidRDefault="00E778B7" w:rsidP="00AE07BE">
      <w:pPr>
        <w:pStyle w:val="NormalWeb"/>
        <w:numPr>
          <w:ilvl w:val="0"/>
          <w:numId w:val="17"/>
        </w:numPr>
        <w:shd w:val="clear" w:color="auto" w:fill="FFFFFF"/>
        <w:spacing w:before="0" w:beforeAutospacing="0" w:after="300" w:afterAutospacing="0" w:line="338" w:lineRule="atLeast"/>
        <w:rPr>
          <w:rFonts w:ascii="Arial" w:hAnsi="Arial" w:cs="Arial"/>
          <w:color w:val="000000"/>
          <w:sz w:val="18"/>
          <w:szCs w:val="18"/>
          <w:shd w:val="clear" w:color="auto" w:fill="FFFFFF"/>
        </w:rPr>
      </w:pPr>
      <w:r w:rsidRPr="00F91CF2">
        <w:rPr>
          <w:rFonts w:ascii="Arial" w:hAnsi="Arial" w:cs="Arial"/>
          <w:color w:val="000000"/>
          <w:sz w:val="18"/>
          <w:szCs w:val="18"/>
          <w:shd w:val="clear" w:color="auto" w:fill="FFFFFF"/>
        </w:rPr>
        <w:t>Generic collection provide more benefit than collections because it is type safe and collection is not type-safe that is we can add any type of data in collection.</w:t>
      </w:r>
      <w:r w:rsidRPr="00F91CF2">
        <w:rPr>
          <w:rStyle w:val="apple-converted-space"/>
          <w:rFonts w:ascii="Arial" w:hAnsi="Arial" w:cs="Arial"/>
          <w:color w:val="000000"/>
          <w:sz w:val="18"/>
          <w:szCs w:val="18"/>
          <w:shd w:val="clear" w:color="auto" w:fill="FFFFFF"/>
        </w:rPr>
        <w:t> </w:t>
      </w:r>
      <w:r w:rsidRPr="00F91CF2">
        <w:rPr>
          <w:rFonts w:ascii="Arial" w:hAnsi="Arial" w:cs="Arial"/>
          <w:color w:val="000000"/>
          <w:sz w:val="18"/>
          <w:szCs w:val="18"/>
        </w:rPr>
        <w:br/>
      </w:r>
      <w:r w:rsidRPr="00F91CF2">
        <w:rPr>
          <w:rFonts w:ascii="Arial" w:hAnsi="Arial" w:cs="Arial"/>
          <w:color w:val="000000"/>
          <w:sz w:val="18"/>
          <w:szCs w:val="18"/>
          <w:shd w:val="clear" w:color="auto" w:fill="FFFFFF"/>
        </w:rPr>
        <w:t>2. Generic collection types generally perform better than the corresponding nongeneric collection types</w:t>
      </w:r>
    </w:p>
    <w:p w:rsidR="00E778B7" w:rsidRPr="00F91CF2" w:rsidRDefault="00E778B7" w:rsidP="00AE07BE">
      <w:pPr>
        <w:pStyle w:val="NormalWeb"/>
        <w:numPr>
          <w:ilvl w:val="0"/>
          <w:numId w:val="17"/>
        </w:numPr>
        <w:shd w:val="clear" w:color="auto" w:fill="FFFFFF"/>
        <w:spacing w:before="0" w:beforeAutospacing="0" w:after="300" w:afterAutospacing="0" w:line="338" w:lineRule="atLeast"/>
        <w:rPr>
          <w:rFonts w:ascii="Arial" w:hAnsi="Arial" w:cs="Arial"/>
          <w:color w:val="3C3C3C"/>
          <w:sz w:val="20"/>
          <w:szCs w:val="20"/>
        </w:rPr>
      </w:pPr>
      <w:r w:rsidRPr="00F91CF2">
        <w:rPr>
          <w:rFonts w:ascii="Arial" w:hAnsi="Arial" w:cs="Arial"/>
          <w:color w:val="000000"/>
          <w:sz w:val="18"/>
          <w:szCs w:val="18"/>
          <w:shd w:val="clear" w:color="auto" w:fill="FFFFFF"/>
        </w:rPr>
        <w:t>3.Examples are</w:t>
      </w:r>
      <w:r w:rsidRPr="00F91CF2">
        <w:rPr>
          <w:rFonts w:ascii="Arial" w:hAnsi="Arial" w:cs="Arial"/>
          <w:color w:val="000000"/>
          <w:sz w:val="18"/>
          <w:szCs w:val="18"/>
        </w:rPr>
        <w:br/>
      </w:r>
      <w:r w:rsidRPr="00F91CF2">
        <w:rPr>
          <w:rFonts w:ascii="Arial" w:hAnsi="Arial" w:cs="Arial"/>
          <w:color w:val="000000"/>
          <w:sz w:val="18"/>
          <w:szCs w:val="18"/>
        </w:rPr>
        <w:br/>
      </w:r>
      <w:r w:rsidRPr="00F91CF2">
        <w:rPr>
          <w:rFonts w:ascii="Arial" w:hAnsi="Arial" w:cs="Arial"/>
          <w:color w:val="000000"/>
          <w:sz w:val="18"/>
          <w:szCs w:val="18"/>
          <w:shd w:val="clear" w:color="auto" w:fill="FFFFFF"/>
        </w:rPr>
        <w:t>1.List is the generic class for ArrayList.</w:t>
      </w:r>
      <w:r w:rsidRPr="00F91CF2">
        <w:rPr>
          <w:rFonts w:ascii="Arial" w:hAnsi="Arial" w:cs="Arial"/>
          <w:color w:val="000000"/>
          <w:sz w:val="18"/>
          <w:szCs w:val="18"/>
        </w:rPr>
        <w:br/>
      </w:r>
      <w:r w:rsidRPr="00F91CF2">
        <w:rPr>
          <w:rFonts w:ascii="Arial" w:hAnsi="Arial" w:cs="Arial"/>
          <w:color w:val="000000"/>
          <w:sz w:val="18"/>
          <w:szCs w:val="18"/>
          <w:shd w:val="clear" w:color="auto" w:fill="FFFFFF"/>
        </w:rPr>
        <w:t>2.Dictionary is the generic class for Hashtable.</w:t>
      </w:r>
    </w:p>
    <w:p w:rsidR="00E778B7" w:rsidRPr="00F91CF2" w:rsidRDefault="00E778B7" w:rsidP="00AE07BE">
      <w:pPr>
        <w:pStyle w:val="NormalWeb"/>
        <w:numPr>
          <w:ilvl w:val="0"/>
          <w:numId w:val="17"/>
        </w:numPr>
        <w:shd w:val="clear" w:color="auto" w:fill="FFFFFF"/>
        <w:spacing w:before="0" w:beforeAutospacing="0" w:after="300" w:afterAutospacing="0" w:line="338" w:lineRule="atLeast"/>
        <w:rPr>
          <w:rFonts w:ascii="Arial" w:hAnsi="Arial" w:cs="Arial"/>
          <w:color w:val="3C3C3C"/>
          <w:sz w:val="20"/>
          <w:szCs w:val="20"/>
        </w:rPr>
      </w:pPr>
      <w:r w:rsidRPr="00F91CF2">
        <w:rPr>
          <w:rFonts w:ascii="Arial" w:hAnsi="Arial" w:cs="Arial"/>
          <w:i/>
          <w:iCs/>
          <w:color w:val="111111"/>
          <w:sz w:val="21"/>
          <w:szCs w:val="21"/>
          <w:shd w:val="clear" w:color="auto" w:fill="FFFFFF"/>
        </w:rPr>
        <w:t>Non-Generic collections</w:t>
      </w:r>
      <w:r w:rsidRPr="00F91CF2">
        <w:rPr>
          <w:rStyle w:val="apple-converted-space"/>
          <w:rFonts w:ascii="Arial" w:hAnsi="Arial" w:cs="Arial"/>
          <w:color w:val="111111"/>
          <w:sz w:val="21"/>
          <w:szCs w:val="21"/>
          <w:shd w:val="clear" w:color="auto" w:fill="FFFFFF"/>
        </w:rPr>
        <w:t> </w:t>
      </w:r>
      <w:r w:rsidRPr="00F91CF2">
        <w:rPr>
          <w:rFonts w:ascii="Arial" w:hAnsi="Arial" w:cs="Arial"/>
          <w:color w:val="111111"/>
          <w:sz w:val="21"/>
          <w:szCs w:val="21"/>
          <w:shd w:val="clear" w:color="auto" w:fill="FFFFFF"/>
        </w:rPr>
        <w:t>- These are the collections that can hold elements of different data types. It holds all elements as object type.</w:t>
      </w:r>
      <w:r w:rsidRPr="00F91CF2">
        <w:rPr>
          <w:rFonts w:ascii="Arial" w:hAnsi="Arial" w:cs="Arial"/>
          <w:color w:val="111111"/>
          <w:sz w:val="21"/>
          <w:szCs w:val="21"/>
        </w:rPr>
        <w:br/>
      </w:r>
      <w:r w:rsidRPr="00F91CF2">
        <w:rPr>
          <w:rFonts w:ascii="Arial" w:hAnsi="Arial" w:cs="Arial"/>
          <w:color w:val="111111"/>
          <w:sz w:val="21"/>
          <w:szCs w:val="21"/>
          <w:shd w:val="clear" w:color="auto" w:fill="FFFFFF"/>
        </w:rPr>
        <w:t>So it includes overhead of type conversions.</w:t>
      </w:r>
      <w:r w:rsidRPr="00F91CF2">
        <w:rPr>
          <w:rFonts w:ascii="Arial" w:hAnsi="Arial" w:cs="Arial"/>
          <w:color w:val="111111"/>
          <w:sz w:val="21"/>
          <w:szCs w:val="21"/>
        </w:rPr>
        <w:br/>
      </w:r>
      <w:r w:rsidRPr="00F91CF2">
        <w:rPr>
          <w:rFonts w:ascii="Arial" w:hAnsi="Arial" w:cs="Arial"/>
          <w:color w:val="111111"/>
          <w:sz w:val="21"/>
          <w:szCs w:val="21"/>
          <w:shd w:val="clear" w:color="auto" w:fill="FFFFFF"/>
        </w:rPr>
        <w:t> </w:t>
      </w:r>
      <w:r w:rsidRPr="00F91CF2">
        <w:rPr>
          <w:rFonts w:ascii="Arial" w:hAnsi="Arial" w:cs="Arial"/>
          <w:color w:val="111111"/>
          <w:sz w:val="21"/>
          <w:szCs w:val="21"/>
        </w:rPr>
        <w:br/>
      </w:r>
      <w:r w:rsidRPr="00F91CF2">
        <w:rPr>
          <w:rFonts w:ascii="Arial" w:hAnsi="Arial" w:cs="Arial"/>
          <w:color w:val="111111"/>
          <w:sz w:val="21"/>
          <w:szCs w:val="21"/>
          <w:shd w:val="clear" w:color="auto" w:fill="FFFFFF"/>
        </w:rPr>
        <w:t>-</w:t>
      </w:r>
      <w:r w:rsidRPr="00F91CF2">
        <w:rPr>
          <w:rStyle w:val="apple-converted-space"/>
          <w:rFonts w:ascii="Arial" w:hAnsi="Arial" w:cs="Arial"/>
          <w:color w:val="111111"/>
          <w:sz w:val="21"/>
          <w:szCs w:val="21"/>
          <w:shd w:val="clear" w:color="auto" w:fill="FFFFFF"/>
        </w:rPr>
        <w:t> </w:t>
      </w:r>
      <w:r w:rsidRPr="00F91CF2">
        <w:rPr>
          <w:rFonts w:ascii="Arial" w:hAnsi="Arial" w:cs="Arial"/>
          <w:i/>
          <w:iCs/>
          <w:color w:val="111111"/>
          <w:sz w:val="21"/>
          <w:szCs w:val="21"/>
          <w:shd w:val="clear" w:color="auto" w:fill="FFFFFF"/>
        </w:rPr>
        <w:t>Generic collections</w:t>
      </w:r>
      <w:r w:rsidRPr="00F91CF2">
        <w:rPr>
          <w:rStyle w:val="apple-converted-space"/>
          <w:rFonts w:ascii="Arial" w:hAnsi="Arial" w:cs="Arial"/>
          <w:color w:val="111111"/>
          <w:sz w:val="21"/>
          <w:szCs w:val="21"/>
          <w:shd w:val="clear" w:color="auto" w:fill="FFFFFF"/>
        </w:rPr>
        <w:t> </w:t>
      </w:r>
      <w:r w:rsidRPr="00F91CF2">
        <w:rPr>
          <w:rFonts w:ascii="Arial" w:hAnsi="Arial" w:cs="Arial"/>
          <w:color w:val="111111"/>
          <w:sz w:val="21"/>
          <w:szCs w:val="21"/>
          <w:shd w:val="clear" w:color="auto" w:fill="FFFFFF"/>
        </w:rPr>
        <w:t>- These are the collections that can hold data of same type and we can decide what type of data that collections can hold.</w:t>
      </w:r>
      <w:r w:rsidRPr="00F91CF2">
        <w:rPr>
          <w:rFonts w:ascii="Arial" w:hAnsi="Arial" w:cs="Arial"/>
          <w:color w:val="111111"/>
          <w:sz w:val="21"/>
          <w:szCs w:val="21"/>
        </w:rPr>
        <w:br/>
      </w:r>
      <w:r w:rsidRPr="00F91CF2">
        <w:rPr>
          <w:rFonts w:ascii="Arial" w:hAnsi="Arial" w:cs="Arial"/>
          <w:color w:val="111111"/>
          <w:sz w:val="21"/>
          <w:szCs w:val="21"/>
          <w:shd w:val="clear" w:color="auto" w:fill="FFFFFF"/>
        </w:rPr>
        <w:t> </w:t>
      </w:r>
      <w:r w:rsidRPr="00F91CF2">
        <w:rPr>
          <w:rFonts w:ascii="Arial" w:hAnsi="Arial" w:cs="Arial"/>
          <w:color w:val="111111"/>
          <w:sz w:val="21"/>
          <w:szCs w:val="21"/>
        </w:rPr>
        <w:br/>
      </w:r>
      <w:r w:rsidRPr="00F91CF2">
        <w:rPr>
          <w:rFonts w:ascii="Arial" w:hAnsi="Arial" w:cs="Arial"/>
          <w:color w:val="111111"/>
          <w:sz w:val="21"/>
          <w:szCs w:val="21"/>
          <w:shd w:val="clear" w:color="auto" w:fill="FFFFFF"/>
        </w:rPr>
        <w:t>Some advantages of</w:t>
      </w:r>
      <w:r w:rsidRPr="00F91CF2">
        <w:rPr>
          <w:rStyle w:val="apple-converted-space"/>
          <w:rFonts w:ascii="Arial" w:hAnsi="Arial" w:cs="Arial"/>
          <w:color w:val="111111"/>
          <w:sz w:val="21"/>
          <w:szCs w:val="21"/>
          <w:shd w:val="clear" w:color="auto" w:fill="FFFFFF"/>
        </w:rPr>
        <w:t> </w:t>
      </w:r>
      <w:r w:rsidRPr="00F91CF2">
        <w:rPr>
          <w:rFonts w:ascii="Arial" w:hAnsi="Arial" w:cs="Arial"/>
          <w:i/>
          <w:iCs/>
          <w:color w:val="111111"/>
          <w:sz w:val="21"/>
          <w:szCs w:val="21"/>
          <w:shd w:val="clear" w:color="auto" w:fill="FFFFFF"/>
        </w:rPr>
        <w:t>generic collections</w:t>
      </w:r>
      <w:r w:rsidRPr="00F91CF2">
        <w:rPr>
          <w:rStyle w:val="apple-converted-space"/>
          <w:rFonts w:ascii="Arial" w:hAnsi="Arial" w:cs="Arial"/>
          <w:color w:val="111111"/>
          <w:sz w:val="21"/>
          <w:szCs w:val="21"/>
          <w:shd w:val="clear" w:color="auto" w:fill="FFFFFF"/>
        </w:rPr>
        <w:t> </w:t>
      </w:r>
      <w:r w:rsidRPr="00F91CF2">
        <w:rPr>
          <w:rFonts w:ascii="Arial" w:hAnsi="Arial" w:cs="Arial"/>
          <w:color w:val="111111"/>
          <w:sz w:val="21"/>
          <w:szCs w:val="21"/>
          <w:shd w:val="clear" w:color="auto" w:fill="FFFFFF"/>
        </w:rPr>
        <w:t>- Type Safe, Secure, reduced overhead of type conversions.</w:t>
      </w:r>
    </w:p>
    <w:p w:rsidR="00E778B7" w:rsidRPr="00F91CF2" w:rsidRDefault="00E778B7" w:rsidP="00AE07BE">
      <w:pPr>
        <w:pStyle w:val="NormalWeb"/>
        <w:numPr>
          <w:ilvl w:val="0"/>
          <w:numId w:val="17"/>
        </w:numPr>
        <w:shd w:val="clear" w:color="auto" w:fill="FFFFFF"/>
        <w:spacing w:before="0" w:beforeAutospacing="0" w:after="300" w:afterAutospacing="0" w:line="338" w:lineRule="atLeast"/>
        <w:rPr>
          <w:rFonts w:ascii="Arial" w:hAnsi="Arial" w:cs="Arial"/>
          <w:color w:val="3C3C3C"/>
          <w:sz w:val="20"/>
          <w:szCs w:val="20"/>
        </w:rPr>
      </w:pPr>
      <w:r w:rsidRPr="00F91CF2">
        <w:rPr>
          <w:rFonts w:ascii="Arial" w:hAnsi="Arial" w:cs="Arial"/>
          <w:color w:val="000000"/>
          <w:sz w:val="18"/>
          <w:szCs w:val="18"/>
          <w:shd w:val="clear" w:color="auto" w:fill="FFFFFF"/>
        </w:rPr>
        <w:t>Collections examples: ArrayList , IEnumerator, Hashtable , SortedList.</w:t>
      </w:r>
      <w:r w:rsidRPr="00F91CF2">
        <w:rPr>
          <w:rFonts w:ascii="Arial" w:hAnsi="Arial" w:cs="Arial"/>
          <w:color w:val="000000"/>
          <w:sz w:val="18"/>
          <w:szCs w:val="18"/>
        </w:rPr>
        <w:br/>
      </w:r>
      <w:r w:rsidRPr="00F91CF2">
        <w:rPr>
          <w:rFonts w:ascii="Arial" w:hAnsi="Arial" w:cs="Arial"/>
          <w:color w:val="000000"/>
          <w:sz w:val="18"/>
          <w:szCs w:val="18"/>
        </w:rPr>
        <w:br/>
      </w:r>
      <w:r w:rsidRPr="00F91CF2">
        <w:rPr>
          <w:rFonts w:ascii="Arial" w:hAnsi="Arial" w:cs="Arial"/>
          <w:color w:val="000000"/>
          <w:sz w:val="18"/>
          <w:szCs w:val="18"/>
          <w:shd w:val="clear" w:color="auto" w:fill="FFFFFF"/>
        </w:rPr>
        <w:t>Generic Collections Examples List&lt;T&gt; and Dictionary&lt;TKey, TValue&gt;</w:t>
      </w:r>
    </w:p>
    <w:p w:rsidR="00E778B7" w:rsidRPr="00F91CF2" w:rsidRDefault="00E778B7" w:rsidP="00E778B7">
      <w:pPr>
        <w:pStyle w:val="NormalWeb"/>
        <w:spacing w:before="0" w:beforeAutospacing="0" w:after="0" w:afterAutospacing="0" w:line="270" w:lineRule="atLeast"/>
        <w:rPr>
          <w:rFonts w:ascii="Arial" w:hAnsi="Arial" w:cs="Arial"/>
          <w:color w:val="2A2A2A"/>
          <w:sz w:val="20"/>
          <w:szCs w:val="20"/>
        </w:rPr>
      </w:pPr>
      <w:r w:rsidRPr="00F91CF2">
        <w:rPr>
          <w:rFonts w:ascii="Arial" w:hAnsi="Arial" w:cs="Arial"/>
          <w:color w:val="2A2A2A"/>
          <w:sz w:val="20"/>
          <w:szCs w:val="20"/>
        </w:rPr>
        <w:t>Using generic collections is generally recommended, because you gain the immediate benefit of type safety without having to derive from a base collection type and implement type-specific members. In addition, generic collection types generally perform better than the corresponding nongeneric collection types (and better than types derived from nongeneric base collection types) when the collection elements are value types, because with generics there is no need to box the elements.</w:t>
      </w:r>
    </w:p>
    <w:p w:rsidR="00E778B7" w:rsidRPr="00F91CF2" w:rsidRDefault="00E778B7" w:rsidP="00E778B7">
      <w:pPr>
        <w:pStyle w:val="NormalWeb"/>
        <w:spacing w:before="0" w:beforeAutospacing="0" w:after="0" w:afterAutospacing="0" w:line="270" w:lineRule="atLeast"/>
        <w:rPr>
          <w:rFonts w:ascii="Arial" w:hAnsi="Arial" w:cs="Arial"/>
          <w:color w:val="2A2A2A"/>
          <w:sz w:val="20"/>
          <w:szCs w:val="20"/>
        </w:rPr>
      </w:pPr>
      <w:r w:rsidRPr="00F91CF2">
        <w:rPr>
          <w:rFonts w:ascii="Arial" w:hAnsi="Arial" w:cs="Arial"/>
          <w:color w:val="2A2A2A"/>
          <w:sz w:val="20"/>
          <w:szCs w:val="20"/>
        </w:rPr>
        <w:t>The following generic types correspond to existing collection types:</w:t>
      </w:r>
    </w:p>
    <w:p w:rsidR="00E778B7" w:rsidRPr="00F91CF2" w:rsidRDefault="00FC1657" w:rsidP="00AE07BE">
      <w:pPr>
        <w:pStyle w:val="NormalWeb"/>
        <w:numPr>
          <w:ilvl w:val="0"/>
          <w:numId w:val="18"/>
        </w:numPr>
        <w:spacing w:before="0" w:beforeAutospacing="0" w:after="0" w:afterAutospacing="0" w:line="270" w:lineRule="atLeast"/>
        <w:rPr>
          <w:rFonts w:ascii="Arial" w:hAnsi="Arial" w:cs="Arial"/>
          <w:color w:val="2A2A2A"/>
          <w:sz w:val="20"/>
          <w:szCs w:val="20"/>
        </w:rPr>
      </w:pPr>
      <w:hyperlink r:id="rId111" w:history="1">
        <w:r w:rsidR="00E778B7" w:rsidRPr="00F91CF2">
          <w:rPr>
            <w:rStyle w:val="Hyperlink"/>
            <w:rFonts w:ascii="Arial" w:hAnsi="Arial" w:cs="Arial"/>
            <w:color w:val="03697A"/>
            <w:sz w:val="20"/>
            <w:szCs w:val="20"/>
          </w:rPr>
          <w:t>List</w:t>
        </w:r>
      </w:hyperlink>
      <w:r w:rsidR="00E778B7" w:rsidRPr="00F91CF2">
        <w:rPr>
          <w:rStyle w:val="apple-converted-space"/>
          <w:rFonts w:ascii="Arial" w:eastAsiaTheme="majorEastAsia" w:hAnsi="Arial" w:cs="Arial"/>
          <w:color w:val="2A2A2A"/>
          <w:sz w:val="20"/>
          <w:szCs w:val="20"/>
        </w:rPr>
        <w:t> </w:t>
      </w:r>
      <w:r w:rsidR="00E778B7" w:rsidRPr="00F91CF2">
        <w:rPr>
          <w:rFonts w:ascii="Arial" w:hAnsi="Arial" w:cs="Arial"/>
          <w:color w:val="2A2A2A"/>
          <w:sz w:val="20"/>
          <w:szCs w:val="20"/>
        </w:rPr>
        <w:t>is the generic class corresponding to</w:t>
      </w:r>
      <w:r w:rsidR="00E778B7" w:rsidRPr="00F91CF2">
        <w:rPr>
          <w:rStyle w:val="apple-converted-space"/>
          <w:rFonts w:ascii="Arial" w:eastAsiaTheme="majorEastAsia" w:hAnsi="Arial" w:cs="Arial"/>
          <w:color w:val="2A2A2A"/>
          <w:sz w:val="20"/>
          <w:szCs w:val="20"/>
        </w:rPr>
        <w:t> </w:t>
      </w:r>
      <w:hyperlink r:id="rId112" w:history="1">
        <w:r w:rsidR="00E778B7" w:rsidRPr="00F91CF2">
          <w:rPr>
            <w:rStyle w:val="Hyperlink"/>
            <w:rFonts w:ascii="Arial" w:hAnsi="Arial" w:cs="Arial"/>
            <w:color w:val="03697A"/>
            <w:sz w:val="20"/>
            <w:szCs w:val="20"/>
          </w:rPr>
          <w:t>ArrayList</w:t>
        </w:r>
      </w:hyperlink>
      <w:r w:rsidR="00E778B7" w:rsidRPr="00F91CF2">
        <w:rPr>
          <w:rFonts w:ascii="Arial" w:hAnsi="Arial" w:cs="Arial"/>
          <w:color w:val="2A2A2A"/>
          <w:sz w:val="20"/>
          <w:szCs w:val="20"/>
        </w:rPr>
        <w:t>.</w:t>
      </w:r>
    </w:p>
    <w:p w:rsidR="00E778B7" w:rsidRPr="00F91CF2" w:rsidRDefault="00FC1657" w:rsidP="00AE07BE">
      <w:pPr>
        <w:pStyle w:val="NormalWeb"/>
        <w:numPr>
          <w:ilvl w:val="0"/>
          <w:numId w:val="18"/>
        </w:numPr>
        <w:spacing w:before="0" w:beforeAutospacing="0" w:after="0" w:afterAutospacing="0" w:line="270" w:lineRule="atLeast"/>
        <w:rPr>
          <w:rFonts w:ascii="Arial" w:hAnsi="Arial" w:cs="Arial"/>
          <w:color w:val="2A2A2A"/>
          <w:sz w:val="20"/>
          <w:szCs w:val="20"/>
        </w:rPr>
      </w:pPr>
      <w:hyperlink r:id="rId113" w:history="1">
        <w:r w:rsidR="00E778B7" w:rsidRPr="00F91CF2">
          <w:rPr>
            <w:rStyle w:val="Hyperlink"/>
            <w:rFonts w:ascii="Arial" w:hAnsi="Arial" w:cs="Arial"/>
            <w:color w:val="03697A"/>
            <w:sz w:val="20"/>
            <w:szCs w:val="20"/>
          </w:rPr>
          <w:t>Dictionary</w:t>
        </w:r>
      </w:hyperlink>
      <w:r w:rsidR="00E778B7" w:rsidRPr="00F91CF2">
        <w:rPr>
          <w:rStyle w:val="apple-converted-space"/>
          <w:rFonts w:ascii="Arial" w:eastAsiaTheme="majorEastAsia" w:hAnsi="Arial" w:cs="Arial"/>
          <w:color w:val="2A2A2A"/>
          <w:sz w:val="20"/>
          <w:szCs w:val="20"/>
        </w:rPr>
        <w:t> </w:t>
      </w:r>
      <w:r w:rsidR="00E778B7" w:rsidRPr="00F91CF2">
        <w:rPr>
          <w:rFonts w:ascii="Arial" w:hAnsi="Arial" w:cs="Arial"/>
          <w:color w:val="2A2A2A"/>
          <w:sz w:val="20"/>
          <w:szCs w:val="20"/>
        </w:rPr>
        <w:t>is the generic class corresponding to</w:t>
      </w:r>
      <w:r w:rsidR="00E778B7" w:rsidRPr="00F91CF2">
        <w:rPr>
          <w:rStyle w:val="apple-converted-space"/>
          <w:rFonts w:ascii="Arial" w:eastAsiaTheme="majorEastAsia" w:hAnsi="Arial" w:cs="Arial"/>
          <w:color w:val="2A2A2A"/>
          <w:sz w:val="20"/>
          <w:szCs w:val="20"/>
        </w:rPr>
        <w:t> </w:t>
      </w:r>
      <w:hyperlink r:id="rId114" w:history="1">
        <w:r w:rsidR="00E778B7" w:rsidRPr="00F91CF2">
          <w:rPr>
            <w:rStyle w:val="Hyperlink"/>
            <w:rFonts w:ascii="Arial" w:hAnsi="Arial" w:cs="Arial"/>
            <w:color w:val="03697A"/>
            <w:sz w:val="20"/>
            <w:szCs w:val="20"/>
          </w:rPr>
          <w:t>Hashtable</w:t>
        </w:r>
      </w:hyperlink>
      <w:r w:rsidR="00E778B7" w:rsidRPr="00F91CF2">
        <w:rPr>
          <w:rFonts w:ascii="Arial" w:hAnsi="Arial" w:cs="Arial"/>
          <w:color w:val="2A2A2A"/>
          <w:sz w:val="20"/>
          <w:szCs w:val="20"/>
        </w:rPr>
        <w:t>.</w:t>
      </w:r>
    </w:p>
    <w:p w:rsidR="00E778B7" w:rsidRPr="00F91CF2" w:rsidRDefault="00FC1657" w:rsidP="00AE07BE">
      <w:pPr>
        <w:pStyle w:val="NormalWeb"/>
        <w:numPr>
          <w:ilvl w:val="0"/>
          <w:numId w:val="18"/>
        </w:numPr>
        <w:spacing w:before="0" w:beforeAutospacing="0" w:after="0" w:afterAutospacing="0" w:line="270" w:lineRule="atLeast"/>
        <w:rPr>
          <w:rFonts w:ascii="Arial" w:hAnsi="Arial" w:cs="Arial"/>
          <w:color w:val="2A2A2A"/>
          <w:sz w:val="20"/>
          <w:szCs w:val="20"/>
        </w:rPr>
      </w:pPr>
      <w:hyperlink r:id="rId115" w:history="1">
        <w:r w:rsidR="00E778B7" w:rsidRPr="00F91CF2">
          <w:rPr>
            <w:rStyle w:val="Hyperlink"/>
            <w:rFonts w:ascii="Arial" w:hAnsi="Arial" w:cs="Arial"/>
            <w:color w:val="03697A"/>
            <w:sz w:val="20"/>
            <w:szCs w:val="20"/>
          </w:rPr>
          <w:t>Collection</w:t>
        </w:r>
      </w:hyperlink>
      <w:r w:rsidR="00E778B7" w:rsidRPr="00F91CF2">
        <w:rPr>
          <w:rStyle w:val="apple-converted-space"/>
          <w:rFonts w:ascii="Arial" w:eastAsiaTheme="majorEastAsia" w:hAnsi="Arial" w:cs="Arial"/>
          <w:color w:val="2A2A2A"/>
          <w:sz w:val="20"/>
          <w:szCs w:val="20"/>
        </w:rPr>
        <w:t> </w:t>
      </w:r>
      <w:r w:rsidR="00E778B7" w:rsidRPr="00F91CF2">
        <w:rPr>
          <w:rFonts w:ascii="Arial" w:hAnsi="Arial" w:cs="Arial"/>
          <w:color w:val="2A2A2A"/>
          <w:sz w:val="20"/>
          <w:szCs w:val="20"/>
        </w:rPr>
        <w:t>is the generic class corresponding to</w:t>
      </w:r>
      <w:r w:rsidR="00E778B7" w:rsidRPr="00F91CF2">
        <w:rPr>
          <w:rStyle w:val="apple-converted-space"/>
          <w:rFonts w:ascii="Arial" w:eastAsiaTheme="majorEastAsia" w:hAnsi="Arial" w:cs="Arial"/>
          <w:color w:val="2A2A2A"/>
          <w:sz w:val="20"/>
          <w:szCs w:val="20"/>
        </w:rPr>
        <w:t> </w:t>
      </w:r>
      <w:hyperlink r:id="rId116" w:history="1">
        <w:r w:rsidR="00E778B7" w:rsidRPr="00F91CF2">
          <w:rPr>
            <w:rStyle w:val="Hyperlink"/>
            <w:rFonts w:ascii="Arial" w:hAnsi="Arial" w:cs="Arial"/>
            <w:color w:val="03697A"/>
            <w:sz w:val="20"/>
            <w:szCs w:val="20"/>
          </w:rPr>
          <w:t>CollectionBase</w:t>
        </w:r>
      </w:hyperlink>
      <w:r w:rsidR="00E778B7" w:rsidRPr="00F91CF2">
        <w:rPr>
          <w:rFonts w:ascii="Arial" w:hAnsi="Arial" w:cs="Arial"/>
          <w:color w:val="2A2A2A"/>
          <w:sz w:val="20"/>
          <w:szCs w:val="20"/>
        </w:rPr>
        <w:t>.</w:t>
      </w:r>
      <w:r w:rsidR="00E778B7" w:rsidRPr="00F91CF2">
        <w:rPr>
          <w:rStyle w:val="apple-converted-space"/>
          <w:rFonts w:ascii="Arial" w:eastAsiaTheme="majorEastAsia" w:hAnsi="Arial" w:cs="Arial"/>
          <w:color w:val="2A2A2A"/>
          <w:sz w:val="20"/>
          <w:szCs w:val="20"/>
        </w:rPr>
        <w:t> </w:t>
      </w:r>
      <w:r w:rsidR="00E778B7" w:rsidRPr="00F91CF2">
        <w:rPr>
          <w:rFonts w:ascii="Arial" w:hAnsi="Arial" w:cs="Arial"/>
          <w:b/>
          <w:bCs/>
          <w:color w:val="2A2A2A"/>
          <w:sz w:val="20"/>
          <w:szCs w:val="20"/>
        </w:rPr>
        <w:t>Collection</w:t>
      </w:r>
      <w:r w:rsidR="00E778B7" w:rsidRPr="00F91CF2">
        <w:rPr>
          <w:rStyle w:val="apple-converted-space"/>
          <w:rFonts w:ascii="Arial" w:eastAsiaTheme="majorEastAsia" w:hAnsi="Arial" w:cs="Arial"/>
          <w:color w:val="2A2A2A"/>
          <w:sz w:val="20"/>
          <w:szCs w:val="20"/>
        </w:rPr>
        <w:t> </w:t>
      </w:r>
      <w:r w:rsidR="00E778B7" w:rsidRPr="00F91CF2">
        <w:rPr>
          <w:rFonts w:ascii="Arial" w:hAnsi="Arial" w:cs="Arial"/>
          <w:color w:val="2A2A2A"/>
          <w:sz w:val="20"/>
          <w:szCs w:val="20"/>
        </w:rPr>
        <w:t>can be used as a base class, but unlike</w:t>
      </w:r>
      <w:r w:rsidR="00E778B7" w:rsidRPr="00F91CF2">
        <w:rPr>
          <w:rStyle w:val="apple-converted-space"/>
          <w:rFonts w:ascii="Arial" w:eastAsiaTheme="majorEastAsia" w:hAnsi="Arial" w:cs="Arial"/>
          <w:color w:val="2A2A2A"/>
          <w:sz w:val="20"/>
          <w:szCs w:val="20"/>
        </w:rPr>
        <w:t> </w:t>
      </w:r>
      <w:r w:rsidR="00E778B7" w:rsidRPr="00F91CF2">
        <w:rPr>
          <w:rFonts w:ascii="Arial" w:hAnsi="Arial" w:cs="Arial"/>
          <w:b/>
          <w:bCs/>
          <w:color w:val="2A2A2A"/>
          <w:sz w:val="20"/>
          <w:szCs w:val="20"/>
        </w:rPr>
        <w:t>CollectionBase</w:t>
      </w:r>
      <w:r w:rsidR="00E778B7" w:rsidRPr="00F91CF2">
        <w:rPr>
          <w:rStyle w:val="apple-converted-space"/>
          <w:rFonts w:ascii="Arial" w:eastAsiaTheme="majorEastAsia" w:hAnsi="Arial" w:cs="Arial"/>
          <w:color w:val="2A2A2A"/>
          <w:sz w:val="20"/>
          <w:szCs w:val="20"/>
        </w:rPr>
        <w:t> </w:t>
      </w:r>
      <w:r w:rsidR="00E778B7" w:rsidRPr="00F91CF2">
        <w:rPr>
          <w:rFonts w:ascii="Arial" w:hAnsi="Arial" w:cs="Arial"/>
          <w:color w:val="2A2A2A"/>
          <w:sz w:val="20"/>
          <w:szCs w:val="20"/>
        </w:rPr>
        <w:t>it is not abstract, making it much easier to use.</w:t>
      </w:r>
    </w:p>
    <w:p w:rsidR="00E778B7" w:rsidRPr="00F91CF2" w:rsidRDefault="00FC1657" w:rsidP="00AE07BE">
      <w:pPr>
        <w:pStyle w:val="NormalWeb"/>
        <w:numPr>
          <w:ilvl w:val="0"/>
          <w:numId w:val="18"/>
        </w:numPr>
        <w:spacing w:before="0" w:beforeAutospacing="0" w:after="0" w:afterAutospacing="0" w:line="270" w:lineRule="atLeast"/>
        <w:rPr>
          <w:rFonts w:ascii="Arial" w:hAnsi="Arial" w:cs="Arial"/>
          <w:color w:val="2A2A2A"/>
          <w:sz w:val="20"/>
          <w:szCs w:val="20"/>
        </w:rPr>
      </w:pPr>
      <w:hyperlink r:id="rId117" w:history="1">
        <w:r w:rsidR="00E778B7" w:rsidRPr="00F91CF2">
          <w:rPr>
            <w:rStyle w:val="Hyperlink"/>
            <w:rFonts w:ascii="Arial" w:hAnsi="Arial" w:cs="Arial"/>
            <w:color w:val="03697A"/>
            <w:sz w:val="20"/>
            <w:szCs w:val="20"/>
          </w:rPr>
          <w:t>ReadOnlyCollection</w:t>
        </w:r>
      </w:hyperlink>
      <w:r w:rsidR="00E778B7" w:rsidRPr="00F91CF2">
        <w:rPr>
          <w:rStyle w:val="apple-converted-space"/>
          <w:rFonts w:ascii="Arial" w:eastAsiaTheme="majorEastAsia" w:hAnsi="Arial" w:cs="Arial"/>
          <w:color w:val="2A2A2A"/>
          <w:sz w:val="20"/>
          <w:szCs w:val="20"/>
        </w:rPr>
        <w:t> </w:t>
      </w:r>
      <w:r w:rsidR="00E778B7" w:rsidRPr="00F91CF2">
        <w:rPr>
          <w:rFonts w:ascii="Arial" w:hAnsi="Arial" w:cs="Arial"/>
          <w:color w:val="2A2A2A"/>
          <w:sz w:val="20"/>
          <w:szCs w:val="20"/>
        </w:rPr>
        <w:t>is the generic class corresponding to</w:t>
      </w:r>
      <w:r w:rsidR="00E778B7" w:rsidRPr="00F91CF2">
        <w:rPr>
          <w:rStyle w:val="apple-converted-space"/>
          <w:rFonts w:ascii="Arial" w:eastAsiaTheme="majorEastAsia" w:hAnsi="Arial" w:cs="Arial"/>
          <w:color w:val="2A2A2A"/>
          <w:sz w:val="20"/>
          <w:szCs w:val="20"/>
        </w:rPr>
        <w:t> </w:t>
      </w:r>
      <w:hyperlink r:id="rId118" w:history="1">
        <w:r w:rsidR="00E778B7" w:rsidRPr="00F91CF2">
          <w:rPr>
            <w:rStyle w:val="Hyperlink"/>
            <w:rFonts w:ascii="Arial" w:hAnsi="Arial" w:cs="Arial"/>
            <w:color w:val="03697A"/>
            <w:sz w:val="20"/>
            <w:szCs w:val="20"/>
          </w:rPr>
          <w:t>ReadOnlyCollectionBase</w:t>
        </w:r>
      </w:hyperlink>
      <w:r w:rsidR="00E778B7" w:rsidRPr="00F91CF2">
        <w:rPr>
          <w:rFonts w:ascii="Arial" w:hAnsi="Arial" w:cs="Arial"/>
          <w:color w:val="2A2A2A"/>
          <w:sz w:val="20"/>
          <w:szCs w:val="20"/>
        </w:rPr>
        <w:t>.</w:t>
      </w:r>
      <w:r w:rsidR="00E778B7" w:rsidRPr="00F91CF2">
        <w:rPr>
          <w:rStyle w:val="apple-converted-space"/>
          <w:rFonts w:ascii="Arial" w:eastAsiaTheme="majorEastAsia" w:hAnsi="Arial" w:cs="Arial"/>
          <w:color w:val="2A2A2A"/>
          <w:sz w:val="20"/>
          <w:szCs w:val="20"/>
        </w:rPr>
        <w:t> </w:t>
      </w:r>
      <w:r w:rsidR="00E778B7" w:rsidRPr="00F91CF2">
        <w:rPr>
          <w:rFonts w:ascii="Arial" w:hAnsi="Arial" w:cs="Arial"/>
          <w:b/>
          <w:bCs/>
          <w:color w:val="2A2A2A"/>
          <w:sz w:val="20"/>
          <w:szCs w:val="20"/>
        </w:rPr>
        <w:t>ReadOnlyCollection</w:t>
      </w:r>
      <w:r w:rsidR="00E778B7" w:rsidRPr="00F91CF2">
        <w:rPr>
          <w:rStyle w:val="apple-converted-space"/>
          <w:rFonts w:ascii="Arial" w:eastAsiaTheme="majorEastAsia" w:hAnsi="Arial" w:cs="Arial"/>
          <w:color w:val="2A2A2A"/>
          <w:sz w:val="20"/>
          <w:szCs w:val="20"/>
        </w:rPr>
        <w:t> </w:t>
      </w:r>
      <w:r w:rsidR="00E778B7" w:rsidRPr="00F91CF2">
        <w:rPr>
          <w:rFonts w:ascii="Arial" w:hAnsi="Arial" w:cs="Arial"/>
          <w:color w:val="2A2A2A"/>
          <w:sz w:val="20"/>
          <w:szCs w:val="20"/>
        </w:rPr>
        <w:t>is not abstract, and has a constructor that makes it easy to expose an existing</w:t>
      </w:r>
      <w:r w:rsidR="00E778B7" w:rsidRPr="00F91CF2">
        <w:rPr>
          <w:rStyle w:val="apple-converted-space"/>
          <w:rFonts w:ascii="Arial" w:eastAsiaTheme="majorEastAsia" w:hAnsi="Arial" w:cs="Arial"/>
          <w:color w:val="2A2A2A"/>
          <w:sz w:val="20"/>
          <w:szCs w:val="20"/>
        </w:rPr>
        <w:t> </w:t>
      </w:r>
      <w:r w:rsidR="00E778B7" w:rsidRPr="00F91CF2">
        <w:rPr>
          <w:rFonts w:ascii="Arial" w:hAnsi="Arial" w:cs="Arial"/>
          <w:b/>
          <w:bCs/>
          <w:color w:val="2A2A2A"/>
          <w:sz w:val="20"/>
          <w:szCs w:val="20"/>
        </w:rPr>
        <w:t>List</w:t>
      </w:r>
      <w:r w:rsidR="00E778B7" w:rsidRPr="00F91CF2">
        <w:rPr>
          <w:rStyle w:val="apple-converted-space"/>
          <w:rFonts w:ascii="Arial" w:eastAsiaTheme="majorEastAsia" w:hAnsi="Arial" w:cs="Arial"/>
          <w:color w:val="2A2A2A"/>
          <w:sz w:val="20"/>
          <w:szCs w:val="20"/>
        </w:rPr>
        <w:t> </w:t>
      </w:r>
      <w:r w:rsidR="00E778B7" w:rsidRPr="00F91CF2">
        <w:rPr>
          <w:rFonts w:ascii="Arial" w:hAnsi="Arial" w:cs="Arial"/>
          <w:color w:val="2A2A2A"/>
          <w:sz w:val="20"/>
          <w:szCs w:val="20"/>
        </w:rPr>
        <w:t>as a read-only collection.</w:t>
      </w:r>
    </w:p>
    <w:p w:rsidR="00E778B7" w:rsidRPr="00F91CF2" w:rsidRDefault="00E778B7" w:rsidP="00AE07BE">
      <w:pPr>
        <w:pStyle w:val="NormalWeb"/>
        <w:numPr>
          <w:ilvl w:val="0"/>
          <w:numId w:val="18"/>
        </w:numPr>
        <w:spacing w:before="0" w:beforeAutospacing="0" w:after="0" w:afterAutospacing="0" w:line="270" w:lineRule="atLeast"/>
        <w:rPr>
          <w:rFonts w:ascii="Arial" w:hAnsi="Arial" w:cs="Arial"/>
          <w:color w:val="2A2A2A"/>
          <w:sz w:val="20"/>
          <w:szCs w:val="20"/>
        </w:rPr>
      </w:pPr>
      <w:r w:rsidRPr="00F91CF2">
        <w:rPr>
          <w:rFonts w:ascii="Arial" w:hAnsi="Arial" w:cs="Arial"/>
          <w:color w:val="2A2A2A"/>
          <w:sz w:val="20"/>
          <w:szCs w:val="20"/>
        </w:rPr>
        <w:t>The</w:t>
      </w:r>
      <w:r w:rsidRPr="00F91CF2">
        <w:rPr>
          <w:rStyle w:val="apple-converted-space"/>
          <w:rFonts w:ascii="Arial" w:eastAsiaTheme="majorEastAsia" w:hAnsi="Arial" w:cs="Arial"/>
          <w:color w:val="2A2A2A"/>
          <w:sz w:val="20"/>
          <w:szCs w:val="20"/>
        </w:rPr>
        <w:t> </w:t>
      </w:r>
      <w:hyperlink r:id="rId119" w:history="1">
        <w:r w:rsidRPr="00F91CF2">
          <w:rPr>
            <w:rStyle w:val="Hyperlink"/>
            <w:rFonts w:ascii="Arial" w:hAnsi="Arial" w:cs="Arial"/>
            <w:color w:val="03697A"/>
            <w:sz w:val="20"/>
            <w:szCs w:val="20"/>
          </w:rPr>
          <w:t>Queue</w:t>
        </w:r>
      </w:hyperlink>
      <w:r w:rsidRPr="00F91CF2">
        <w:rPr>
          <w:rFonts w:ascii="Arial" w:hAnsi="Arial" w:cs="Arial"/>
          <w:color w:val="2A2A2A"/>
          <w:sz w:val="20"/>
          <w:szCs w:val="20"/>
        </w:rPr>
        <w:t>,</w:t>
      </w:r>
      <w:r w:rsidRPr="00F91CF2">
        <w:rPr>
          <w:rStyle w:val="apple-converted-space"/>
          <w:rFonts w:ascii="Arial" w:eastAsiaTheme="majorEastAsia" w:hAnsi="Arial" w:cs="Arial"/>
          <w:color w:val="2A2A2A"/>
          <w:sz w:val="20"/>
          <w:szCs w:val="20"/>
        </w:rPr>
        <w:t> </w:t>
      </w:r>
      <w:hyperlink r:id="rId120" w:history="1">
        <w:r w:rsidRPr="00F91CF2">
          <w:rPr>
            <w:rStyle w:val="Hyperlink"/>
            <w:rFonts w:ascii="Arial" w:hAnsi="Arial" w:cs="Arial"/>
            <w:color w:val="03697A"/>
            <w:sz w:val="20"/>
            <w:szCs w:val="20"/>
          </w:rPr>
          <w:t>Stack</w:t>
        </w:r>
      </w:hyperlink>
      <w:r w:rsidRPr="00F91CF2">
        <w:rPr>
          <w:rFonts w:ascii="Arial" w:hAnsi="Arial" w:cs="Arial"/>
          <w:color w:val="2A2A2A"/>
          <w:sz w:val="20"/>
          <w:szCs w:val="20"/>
        </w:rPr>
        <w:t>, and</w:t>
      </w:r>
      <w:r w:rsidRPr="00F91CF2">
        <w:rPr>
          <w:rStyle w:val="apple-converted-space"/>
          <w:rFonts w:ascii="Arial" w:eastAsiaTheme="majorEastAsia" w:hAnsi="Arial" w:cs="Arial"/>
          <w:color w:val="2A2A2A"/>
          <w:sz w:val="20"/>
          <w:szCs w:val="20"/>
        </w:rPr>
        <w:t> </w:t>
      </w:r>
      <w:hyperlink r:id="rId121" w:history="1">
        <w:r w:rsidRPr="00F91CF2">
          <w:rPr>
            <w:rStyle w:val="Hyperlink"/>
            <w:rFonts w:ascii="Arial" w:hAnsi="Arial" w:cs="Arial"/>
            <w:color w:val="03697A"/>
            <w:sz w:val="20"/>
            <w:szCs w:val="20"/>
          </w:rPr>
          <w:t>SortedList</w:t>
        </w:r>
      </w:hyperlink>
      <w:r w:rsidRPr="00F91CF2">
        <w:rPr>
          <w:rStyle w:val="apple-converted-space"/>
          <w:rFonts w:ascii="Arial" w:eastAsiaTheme="majorEastAsia" w:hAnsi="Arial" w:cs="Arial"/>
          <w:color w:val="2A2A2A"/>
          <w:sz w:val="20"/>
          <w:szCs w:val="20"/>
        </w:rPr>
        <w:t> </w:t>
      </w:r>
      <w:r w:rsidRPr="00F91CF2">
        <w:rPr>
          <w:rFonts w:ascii="Arial" w:hAnsi="Arial" w:cs="Arial"/>
          <w:color w:val="2A2A2A"/>
          <w:sz w:val="20"/>
          <w:szCs w:val="20"/>
        </w:rPr>
        <w:t>generic classes correspond to the respective nongeneric classes with the same names.</w:t>
      </w:r>
    </w:p>
    <w:p w:rsidR="00E778B7" w:rsidRPr="00F91CF2" w:rsidRDefault="00E778B7" w:rsidP="00E778B7">
      <w:pPr>
        <w:pStyle w:val="NormalWeb"/>
        <w:shd w:val="clear" w:color="auto" w:fill="FFFFFF"/>
        <w:spacing w:before="0" w:beforeAutospacing="0" w:after="300" w:afterAutospacing="0" w:line="338" w:lineRule="atLeast"/>
        <w:rPr>
          <w:rFonts w:ascii="Arial" w:hAnsi="Arial" w:cs="Arial"/>
          <w:color w:val="3C3C3C"/>
          <w:sz w:val="20"/>
          <w:szCs w:val="20"/>
        </w:rPr>
      </w:pPr>
      <w:r w:rsidRPr="00F91CF2">
        <w:rPr>
          <w:rFonts w:ascii="Arial" w:hAnsi="Arial" w:cs="Arial"/>
          <w:color w:val="333333"/>
          <w:sz w:val="18"/>
          <w:szCs w:val="18"/>
          <w:shd w:val="clear" w:color="auto" w:fill="CED5DB"/>
        </w:rPr>
        <w:br/>
      </w:r>
      <w:r w:rsidRPr="00F91CF2">
        <w:rPr>
          <w:rStyle w:val="Strong"/>
          <w:rFonts w:ascii="Arial" w:hAnsi="Arial" w:cs="Arial"/>
          <w:color w:val="333333"/>
          <w:sz w:val="18"/>
          <w:szCs w:val="18"/>
          <w:shd w:val="clear" w:color="auto" w:fill="CED5DB"/>
        </w:rPr>
        <w:t>Non-Generic                        Similar Generic Type</w:t>
      </w:r>
      <w:r w:rsidRPr="00F91CF2">
        <w:rPr>
          <w:rFonts w:ascii="Arial" w:hAnsi="Arial" w:cs="Arial"/>
          <w:color w:val="333333"/>
          <w:sz w:val="18"/>
          <w:szCs w:val="18"/>
          <w:shd w:val="clear" w:color="auto" w:fill="CED5DB"/>
        </w:rPr>
        <w:br/>
        <w:t>ArrayList              List&lt;T&gt;</w:t>
      </w:r>
      <w:r w:rsidRPr="00F91CF2">
        <w:rPr>
          <w:rFonts w:ascii="Arial" w:hAnsi="Arial" w:cs="Arial"/>
          <w:color w:val="333333"/>
          <w:sz w:val="18"/>
          <w:szCs w:val="18"/>
          <w:shd w:val="clear" w:color="auto" w:fill="CED5DB"/>
        </w:rPr>
        <w:br/>
        <w:t>Hashtable              Dictionary&lt;TKey,TValue&gt;</w:t>
      </w:r>
      <w:r w:rsidRPr="00F91CF2">
        <w:rPr>
          <w:rFonts w:ascii="Arial" w:hAnsi="Arial" w:cs="Arial"/>
          <w:color w:val="333333"/>
          <w:sz w:val="18"/>
          <w:szCs w:val="18"/>
          <w:shd w:val="clear" w:color="auto" w:fill="CED5DB"/>
        </w:rPr>
        <w:br/>
        <w:t>SortedList             SortedList&lt;TKey,TValue&gt;</w:t>
      </w:r>
      <w:r w:rsidRPr="00F91CF2">
        <w:rPr>
          <w:rFonts w:ascii="Arial" w:hAnsi="Arial" w:cs="Arial"/>
          <w:color w:val="333333"/>
          <w:sz w:val="18"/>
          <w:szCs w:val="18"/>
          <w:shd w:val="clear" w:color="auto" w:fill="CED5DB"/>
        </w:rPr>
        <w:br/>
        <w:t>Queue                  Queue&lt;T&gt;</w:t>
      </w:r>
      <w:r w:rsidRPr="00F91CF2">
        <w:rPr>
          <w:rFonts w:ascii="Arial" w:hAnsi="Arial" w:cs="Arial"/>
          <w:color w:val="333333"/>
          <w:sz w:val="18"/>
          <w:szCs w:val="18"/>
          <w:shd w:val="clear" w:color="auto" w:fill="CED5DB"/>
        </w:rPr>
        <w:br/>
        <w:t>Stack                  Stack&lt;T&gt;</w:t>
      </w:r>
      <w:r w:rsidRPr="00F91CF2">
        <w:rPr>
          <w:rFonts w:ascii="Arial" w:hAnsi="Arial" w:cs="Arial"/>
          <w:color w:val="333333"/>
          <w:sz w:val="18"/>
          <w:szCs w:val="18"/>
          <w:shd w:val="clear" w:color="auto" w:fill="CED5DB"/>
        </w:rPr>
        <w:br/>
        <w:t>IEnumerable            IEnumerable&lt;T&gt;</w:t>
      </w:r>
      <w:r w:rsidRPr="00F91CF2">
        <w:rPr>
          <w:rFonts w:ascii="Arial" w:hAnsi="Arial" w:cs="Arial"/>
          <w:color w:val="333333"/>
          <w:sz w:val="18"/>
          <w:szCs w:val="18"/>
          <w:shd w:val="clear" w:color="auto" w:fill="CED5DB"/>
        </w:rPr>
        <w:br/>
        <w:t>ICollection            N/A (use IEnumerable&lt;T&gt; anything that extends it)</w:t>
      </w:r>
      <w:r w:rsidRPr="00F91CF2">
        <w:rPr>
          <w:rFonts w:ascii="Arial" w:hAnsi="Arial" w:cs="Arial"/>
          <w:color w:val="333333"/>
          <w:sz w:val="18"/>
          <w:szCs w:val="18"/>
          <w:shd w:val="clear" w:color="auto" w:fill="CED5DB"/>
        </w:rPr>
        <w:br/>
        <w:t>N/A                    ICollection&lt;T&gt;</w:t>
      </w:r>
      <w:r w:rsidRPr="00F91CF2">
        <w:rPr>
          <w:rStyle w:val="apple-converted-space"/>
          <w:rFonts w:ascii="Arial" w:hAnsi="Arial" w:cs="Arial"/>
          <w:color w:val="333333"/>
          <w:sz w:val="18"/>
          <w:szCs w:val="18"/>
          <w:shd w:val="clear" w:color="auto" w:fill="CED5DB"/>
        </w:rPr>
        <w:t> </w:t>
      </w:r>
      <w:r w:rsidRPr="00F91CF2">
        <w:rPr>
          <w:rFonts w:ascii="Arial" w:hAnsi="Arial" w:cs="Arial"/>
          <w:color w:val="333333"/>
          <w:sz w:val="18"/>
          <w:szCs w:val="18"/>
          <w:shd w:val="clear" w:color="auto" w:fill="CED5DB"/>
        </w:rPr>
        <w:br/>
        <w:t>IList                  IList&lt;T&gt;</w:t>
      </w:r>
      <w:r w:rsidRPr="00F91CF2">
        <w:rPr>
          <w:rFonts w:ascii="Arial" w:hAnsi="Arial" w:cs="Arial"/>
          <w:color w:val="333333"/>
          <w:sz w:val="18"/>
          <w:szCs w:val="18"/>
          <w:shd w:val="clear" w:color="auto" w:fill="CED5DB"/>
        </w:rPr>
        <w:br/>
        <w:t>CollectionBase         Collection&lt;T&gt;</w:t>
      </w:r>
      <w:r w:rsidRPr="00F91CF2">
        <w:rPr>
          <w:rFonts w:ascii="Arial" w:hAnsi="Arial" w:cs="Arial"/>
          <w:color w:val="333333"/>
          <w:sz w:val="18"/>
          <w:szCs w:val="18"/>
          <w:shd w:val="clear" w:color="auto" w:fill="CED5DB"/>
        </w:rPr>
        <w:br/>
        <w:t>ReadOnlyCollectionBase ReadOnlyCollection&lt;T&gt;</w:t>
      </w:r>
      <w:r w:rsidRPr="00F91CF2">
        <w:rPr>
          <w:rFonts w:ascii="Arial" w:hAnsi="Arial" w:cs="Arial"/>
          <w:color w:val="333333"/>
          <w:sz w:val="18"/>
          <w:szCs w:val="18"/>
          <w:shd w:val="clear" w:color="auto" w:fill="CED5DB"/>
        </w:rPr>
        <w:br/>
        <w:t>DictionaryBase         N/A (just implement IDictionary&lt;TKey,TValue&gt;</w:t>
      </w:r>
      <w:r w:rsidRPr="00F91CF2">
        <w:rPr>
          <w:rFonts w:ascii="Arial" w:hAnsi="Arial" w:cs="Arial"/>
          <w:color w:val="333333"/>
          <w:sz w:val="18"/>
          <w:szCs w:val="18"/>
          <w:shd w:val="clear" w:color="auto" w:fill="CED5DB"/>
        </w:rPr>
        <w:br/>
        <w:t>N/A                    SortedDictionary&lt;TKey,TValue&gt;</w:t>
      </w:r>
      <w:r w:rsidRPr="00F91CF2">
        <w:rPr>
          <w:rFonts w:ascii="Arial" w:hAnsi="Arial" w:cs="Arial"/>
          <w:color w:val="333333"/>
          <w:sz w:val="18"/>
          <w:szCs w:val="18"/>
          <w:shd w:val="clear" w:color="auto" w:fill="CED5DB"/>
        </w:rPr>
        <w:br/>
        <w:t>N/A                    KeyedCollection&lt;TKey,TItem&gt;</w:t>
      </w:r>
      <w:r w:rsidRPr="00F91CF2">
        <w:rPr>
          <w:rFonts w:ascii="Arial" w:hAnsi="Arial" w:cs="Arial"/>
          <w:color w:val="333333"/>
          <w:sz w:val="18"/>
          <w:szCs w:val="18"/>
          <w:shd w:val="clear" w:color="auto" w:fill="CED5DB"/>
        </w:rPr>
        <w:br/>
        <w:t>N/A                    LinkedList&lt;T&gt;</w:t>
      </w:r>
    </w:p>
    <w:p w:rsidR="00E778B7" w:rsidRPr="00F91CF2" w:rsidRDefault="00FC1657" w:rsidP="00E778B7">
      <w:pPr>
        <w:pStyle w:val="NormalWeb"/>
        <w:shd w:val="clear" w:color="auto" w:fill="FFFFFF"/>
        <w:spacing w:before="0" w:beforeAutospacing="0" w:after="300" w:afterAutospacing="0" w:line="338" w:lineRule="atLeast"/>
        <w:rPr>
          <w:rFonts w:ascii="Arial" w:hAnsi="Arial" w:cs="Arial"/>
        </w:rPr>
      </w:pPr>
      <w:hyperlink r:id="rId122" w:history="1">
        <w:r w:rsidR="00E778B7" w:rsidRPr="00F91CF2">
          <w:rPr>
            <w:rStyle w:val="Hyperlink"/>
            <w:rFonts w:ascii="Arial" w:hAnsi="Arial" w:cs="Arial"/>
          </w:rPr>
          <w:t>http://www.vishwamohan.com/post/2007/07/08/Speed-Test-Generic-List-vs-ArrayList.aspx</w:t>
        </w:r>
      </w:hyperlink>
    </w:p>
    <w:p w:rsidR="00E778B7" w:rsidRPr="00F91CF2" w:rsidRDefault="00E778B7" w:rsidP="00E778B7">
      <w:pPr>
        <w:pStyle w:val="NormalWeb"/>
        <w:shd w:val="clear" w:color="auto" w:fill="FFFFFF"/>
        <w:spacing w:before="0" w:beforeAutospacing="0" w:after="300" w:afterAutospacing="0" w:line="338" w:lineRule="atLeast"/>
        <w:rPr>
          <w:rFonts w:ascii="Arial" w:hAnsi="Arial" w:cs="Arial"/>
          <w:color w:val="444444"/>
          <w:sz w:val="20"/>
          <w:szCs w:val="20"/>
          <w:shd w:val="clear" w:color="auto" w:fill="FFFFFF"/>
        </w:rPr>
      </w:pPr>
      <w:r w:rsidRPr="00F91CF2">
        <w:rPr>
          <w:rFonts w:ascii="Arial" w:hAnsi="Arial" w:cs="Arial"/>
          <w:color w:val="444444"/>
          <w:sz w:val="20"/>
          <w:szCs w:val="20"/>
          <w:shd w:val="clear" w:color="auto" w:fill="FFFFFF"/>
        </w:rPr>
        <w:t>The only downside is you have to write extra code for that. However, ArrayList takes the second place and relatively good with respect to Collection, Data Table or XML. So the decision is based on how efficient you want? You have to also realize the fact that in ArrayList, you will have 2 issues .First, you have to always retrieve data based on index (does not clearly tells you which column you are reading unless you know the mapping ). Second, you pay the penalty of Boxing/Unboxing, because every element in the ArrayList is an object, you will have to convert them to their actual data type. The benefit is you have to write less code and still achieve the better performance. </w:t>
      </w:r>
    </w:p>
    <w:p w:rsidR="008570BC" w:rsidRDefault="008570BC" w:rsidP="008570BC">
      <w:pPr>
        <w:pStyle w:val="Heading1"/>
        <w:spacing w:before="0" w:beforeAutospacing="0" w:after="75" w:afterAutospacing="0"/>
        <w:textAlignment w:val="baseline"/>
        <w:rPr>
          <w:b w:val="0"/>
          <w:bCs w:val="0"/>
          <w:sz w:val="42"/>
          <w:szCs w:val="42"/>
        </w:rPr>
      </w:pPr>
      <w:r>
        <w:rPr>
          <w:b w:val="0"/>
          <w:bCs w:val="0"/>
          <w:sz w:val="42"/>
          <w:szCs w:val="42"/>
        </w:rPr>
        <w:t>LinkedHashSet class in Java with Examples</w:t>
      </w:r>
    </w:p>
    <w:p w:rsidR="008570BC" w:rsidRPr="008570BC" w:rsidRDefault="008570BC" w:rsidP="008570BC">
      <w:pPr>
        <w:pStyle w:val="NormalWeb"/>
        <w:shd w:val="clear" w:color="auto" w:fill="FFFFFF"/>
        <w:spacing w:before="0" w:beforeAutospacing="0" w:after="0" w:afterAutospacing="0"/>
        <w:jc w:val="both"/>
        <w:textAlignment w:val="baseline"/>
        <w:rPr>
          <w:rFonts w:ascii="Open Sans" w:hAnsi="Open Sans"/>
          <w:color w:val="000000"/>
          <w:sz w:val="20"/>
          <w:szCs w:val="20"/>
        </w:rPr>
      </w:pPr>
      <w:r>
        <w:rPr>
          <w:rFonts w:ascii="Open Sans" w:hAnsi="Open Sans"/>
          <w:color w:val="000000"/>
          <w:sz w:val="20"/>
          <w:szCs w:val="20"/>
        </w:rPr>
        <w:t>A LinkedHashSet is an ordered version of </w:t>
      </w:r>
      <w:hyperlink r:id="rId123" w:history="1">
        <w:r>
          <w:rPr>
            <w:rStyle w:val="Hyperlink"/>
            <w:rFonts w:ascii="Open Sans" w:eastAsiaTheme="majorEastAsia" w:hAnsi="Open Sans"/>
            <w:color w:val="EC4E20"/>
            <w:sz w:val="23"/>
            <w:szCs w:val="23"/>
            <w:bdr w:val="none" w:sz="0" w:space="0" w:color="auto" w:frame="1"/>
          </w:rPr>
          <w:t>HashSet</w:t>
        </w:r>
      </w:hyperlink>
      <w:r>
        <w:rPr>
          <w:rFonts w:ascii="Open Sans" w:hAnsi="Open Sans"/>
          <w:color w:val="000000"/>
          <w:sz w:val="20"/>
          <w:szCs w:val="20"/>
        </w:rPr>
        <w:t> that maintains a doubly-linked List across all elements. When the iteration order is needed to be maintained this class in used. When iterating through a </w:t>
      </w:r>
      <w:hyperlink r:id="rId124" w:history="1">
        <w:r>
          <w:rPr>
            <w:rStyle w:val="Hyperlink"/>
            <w:rFonts w:ascii="Open Sans" w:eastAsiaTheme="majorEastAsia" w:hAnsi="Open Sans"/>
            <w:color w:val="EC4E20"/>
            <w:sz w:val="23"/>
            <w:szCs w:val="23"/>
            <w:bdr w:val="none" w:sz="0" w:space="0" w:color="auto" w:frame="1"/>
          </w:rPr>
          <w:t>HashSet</w:t>
        </w:r>
      </w:hyperlink>
      <w:r>
        <w:rPr>
          <w:rFonts w:ascii="Open Sans" w:hAnsi="Open Sans"/>
          <w:color w:val="000000"/>
          <w:sz w:val="20"/>
          <w:szCs w:val="20"/>
        </w:rPr>
        <w:t> the order is unpredictable, while a LinkedHashSet lets us iterate through the elements in the order in which they were inserted.when cycling through LinkedHashSet using an iterator, the elements will be returned in the order in which they were inserted.</w:t>
      </w:r>
    </w:p>
    <w:p w:rsidR="008570BC" w:rsidRPr="008570BC" w:rsidRDefault="008570BC" w:rsidP="008570BC">
      <w:pPr>
        <w:pStyle w:val="Heading1"/>
        <w:spacing w:before="0" w:beforeAutospacing="0" w:after="75" w:afterAutospacing="0"/>
        <w:textAlignment w:val="baseline"/>
        <w:rPr>
          <w:b w:val="0"/>
          <w:bCs w:val="0"/>
          <w:sz w:val="20"/>
          <w:szCs w:val="20"/>
        </w:rPr>
      </w:pPr>
      <w:r w:rsidRPr="008570BC">
        <w:rPr>
          <w:rFonts w:ascii="Arial" w:hAnsi="Arial" w:cs="Arial"/>
          <w:b w:val="0"/>
          <w:bCs w:val="0"/>
          <w:color w:val="222222"/>
          <w:sz w:val="20"/>
          <w:szCs w:val="20"/>
          <w:shd w:val="clear" w:color="auto" w:fill="FFFFFF"/>
        </w:rPr>
        <w:lastRenderedPageBreak/>
        <w:t>HashSet</w:t>
      </w:r>
      <w:r w:rsidRPr="008570BC">
        <w:rPr>
          <w:rFonts w:ascii="Arial" w:hAnsi="Arial" w:cs="Arial"/>
          <w:b w:val="0"/>
          <w:color w:val="222222"/>
          <w:sz w:val="20"/>
          <w:szCs w:val="20"/>
          <w:shd w:val="clear" w:color="auto" w:fill="FFFFFF"/>
        </w:rPr>
        <w:t> permits to have a single </w:t>
      </w:r>
      <w:r w:rsidRPr="008570BC">
        <w:rPr>
          <w:rFonts w:ascii="Arial" w:hAnsi="Arial" w:cs="Arial"/>
          <w:b w:val="0"/>
          <w:bCs w:val="0"/>
          <w:color w:val="222222"/>
          <w:sz w:val="20"/>
          <w:szCs w:val="20"/>
          <w:shd w:val="clear" w:color="auto" w:fill="FFFFFF"/>
        </w:rPr>
        <w:t>null</w:t>
      </w:r>
      <w:r w:rsidRPr="008570BC">
        <w:rPr>
          <w:rFonts w:ascii="Arial" w:hAnsi="Arial" w:cs="Arial"/>
          <w:b w:val="0"/>
          <w:color w:val="222222"/>
          <w:sz w:val="20"/>
          <w:szCs w:val="20"/>
          <w:shd w:val="clear" w:color="auto" w:fill="FFFFFF"/>
        </w:rPr>
        <w:t> value. HashMap permits single </w:t>
      </w:r>
      <w:r w:rsidRPr="008570BC">
        <w:rPr>
          <w:rFonts w:ascii="Arial" w:hAnsi="Arial" w:cs="Arial"/>
          <w:b w:val="0"/>
          <w:bCs w:val="0"/>
          <w:color w:val="222222"/>
          <w:sz w:val="20"/>
          <w:szCs w:val="20"/>
          <w:shd w:val="clear" w:color="auto" w:fill="FFFFFF"/>
        </w:rPr>
        <w:t>null</w:t>
      </w:r>
      <w:r w:rsidRPr="008570BC">
        <w:rPr>
          <w:rFonts w:ascii="Arial" w:hAnsi="Arial" w:cs="Arial"/>
          <w:b w:val="0"/>
          <w:color w:val="222222"/>
          <w:sz w:val="20"/>
          <w:szCs w:val="20"/>
          <w:shd w:val="clear" w:color="auto" w:fill="FFFFFF"/>
        </w:rPr>
        <w:t> key and any number of </w:t>
      </w:r>
      <w:r w:rsidRPr="008570BC">
        <w:rPr>
          <w:rFonts w:ascii="Arial" w:hAnsi="Arial" w:cs="Arial"/>
          <w:b w:val="0"/>
          <w:bCs w:val="0"/>
          <w:color w:val="222222"/>
          <w:sz w:val="20"/>
          <w:szCs w:val="20"/>
          <w:shd w:val="clear" w:color="auto" w:fill="FFFFFF"/>
        </w:rPr>
        <w:t>null</w:t>
      </w:r>
      <w:r w:rsidRPr="008570BC">
        <w:rPr>
          <w:rFonts w:ascii="Arial" w:hAnsi="Arial" w:cs="Arial"/>
          <w:b w:val="0"/>
          <w:color w:val="222222"/>
          <w:sz w:val="20"/>
          <w:szCs w:val="20"/>
          <w:shd w:val="clear" w:color="auto" w:fill="FFFFFF"/>
        </w:rPr>
        <w:t> values</w:t>
      </w:r>
    </w:p>
    <w:p w:rsidR="008570BC" w:rsidRDefault="008570BC" w:rsidP="008570BC">
      <w:pPr>
        <w:pStyle w:val="Heading1"/>
        <w:spacing w:before="0" w:beforeAutospacing="0" w:after="75" w:afterAutospacing="0"/>
        <w:textAlignment w:val="baseline"/>
        <w:rPr>
          <w:b w:val="0"/>
          <w:bCs w:val="0"/>
          <w:sz w:val="42"/>
          <w:szCs w:val="42"/>
        </w:rPr>
      </w:pPr>
      <w:r>
        <w:rPr>
          <w:b w:val="0"/>
          <w:bCs w:val="0"/>
          <w:sz w:val="42"/>
          <w:szCs w:val="42"/>
        </w:rPr>
        <w:t>LinkedHashMap class in Java with Example</w:t>
      </w:r>
    </w:p>
    <w:p w:rsidR="008570BC" w:rsidRDefault="00FC1657" w:rsidP="008570BC">
      <w:pPr>
        <w:pStyle w:val="NormalWeb"/>
        <w:shd w:val="clear" w:color="auto" w:fill="FFFFFF"/>
        <w:spacing w:before="0" w:beforeAutospacing="0" w:after="0" w:afterAutospacing="0"/>
        <w:jc w:val="both"/>
        <w:textAlignment w:val="baseline"/>
        <w:rPr>
          <w:rFonts w:ascii="Open Sans" w:hAnsi="Open Sans"/>
          <w:color w:val="000000"/>
          <w:sz w:val="20"/>
          <w:szCs w:val="20"/>
        </w:rPr>
      </w:pPr>
      <w:hyperlink r:id="rId125" w:history="1">
        <w:r w:rsidR="008570BC">
          <w:rPr>
            <w:rStyle w:val="Hyperlink"/>
            <w:rFonts w:ascii="Open Sans" w:eastAsiaTheme="majorEastAsia" w:hAnsi="Open Sans"/>
            <w:color w:val="EC4E20"/>
            <w:sz w:val="23"/>
            <w:szCs w:val="23"/>
            <w:bdr w:val="none" w:sz="0" w:space="0" w:color="auto" w:frame="1"/>
          </w:rPr>
          <w:t>HashMap in Java</w:t>
        </w:r>
      </w:hyperlink>
      <w:r w:rsidR="008570BC">
        <w:rPr>
          <w:rFonts w:ascii="Open Sans" w:hAnsi="Open Sans"/>
          <w:color w:val="000000"/>
          <w:sz w:val="20"/>
          <w:szCs w:val="20"/>
        </w:rPr>
        <w:t> provides quick insert, search and delete operations. However it does not maintain any order on elements inserted into it. If we want to keep track of order of insertion, we can use LinkedHashMap.</w:t>
      </w:r>
      <w:r w:rsidR="008570BC">
        <w:rPr>
          <w:rFonts w:ascii="Open Sans" w:hAnsi="Open Sans"/>
          <w:color w:val="000000"/>
          <w:sz w:val="20"/>
          <w:szCs w:val="20"/>
        </w:rPr>
        <w:br/>
        <w:t>LinkedHashMap is like HashMap with additional feature that we can access elements in their insertion order.</w:t>
      </w:r>
    </w:p>
    <w:p w:rsidR="00E778B7" w:rsidRDefault="00E778B7" w:rsidP="00E778B7">
      <w:pPr>
        <w:pStyle w:val="NormalWeb"/>
        <w:shd w:val="clear" w:color="auto" w:fill="FFFFFF"/>
        <w:spacing w:before="0" w:beforeAutospacing="0" w:after="300" w:afterAutospacing="0" w:line="338" w:lineRule="atLeast"/>
        <w:rPr>
          <w:rFonts w:ascii="Arial" w:hAnsi="Arial" w:cs="Arial"/>
          <w:color w:val="444444"/>
          <w:sz w:val="20"/>
          <w:szCs w:val="20"/>
          <w:shd w:val="clear" w:color="auto" w:fill="FFFFFF"/>
        </w:rPr>
      </w:pPr>
    </w:p>
    <w:p w:rsidR="008570BC" w:rsidRPr="008570BC" w:rsidRDefault="008570BC" w:rsidP="008570BC">
      <w:pPr>
        <w:shd w:val="clear" w:color="auto" w:fill="FFFFFF"/>
        <w:spacing w:after="230"/>
        <w:rPr>
          <w:rFonts w:ascii="Arial" w:hAnsi="Arial" w:cs="Arial"/>
          <w:color w:val="222426"/>
        </w:rPr>
      </w:pPr>
      <w:r w:rsidRPr="008570BC">
        <w:rPr>
          <w:rFonts w:ascii="Arial" w:hAnsi="Arial" w:cs="Arial"/>
          <w:b/>
          <w:bCs/>
          <w:color w:val="222426"/>
        </w:rPr>
        <w:t>Similarities</w:t>
      </w:r>
      <w:r>
        <w:rPr>
          <w:rFonts w:ascii="Arial" w:hAnsi="Arial" w:cs="Arial"/>
          <w:b/>
          <w:bCs/>
          <w:color w:val="222426"/>
        </w:rPr>
        <w:t xml:space="preserve"> </w:t>
      </w:r>
      <w:r w:rsidRPr="008570BC">
        <w:rPr>
          <w:rFonts w:ascii="Arial" w:hAnsi="Arial" w:cs="Arial"/>
          <w:b/>
          <w:color w:val="222426"/>
        </w:rPr>
        <w:t>Both HashMap and HashSet</w:t>
      </w:r>
      <w:r w:rsidRPr="008570BC">
        <w:rPr>
          <w:rFonts w:ascii="Arial" w:hAnsi="Arial" w:cs="Arial"/>
          <w:color w:val="222426"/>
        </w:rPr>
        <w:br/>
        <w:t>1) Both HashMap and HashSet are not synchronized which means they are not suitable for thread-safe operations unitl unless synchronized explicitly. This is how you can synchronize them explicitly:</w:t>
      </w:r>
      <w:r w:rsidRPr="008570BC">
        <w:rPr>
          <w:rFonts w:ascii="Arial" w:hAnsi="Arial" w:cs="Arial"/>
          <w:color w:val="222426"/>
        </w:rPr>
        <w:br/>
      </w:r>
      <w:r w:rsidRPr="008570BC">
        <w:rPr>
          <w:rFonts w:ascii="Arial" w:hAnsi="Arial" w:cs="Arial"/>
          <w:b/>
          <w:bCs/>
          <w:color w:val="222426"/>
        </w:rPr>
        <w:t>HashSet:</w:t>
      </w:r>
    </w:p>
    <w:p w:rsidR="008570BC" w:rsidRPr="008570BC" w:rsidRDefault="008570BC" w:rsidP="008570B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22426"/>
        </w:rPr>
      </w:pPr>
      <w:r w:rsidRPr="008570BC">
        <w:rPr>
          <w:rFonts w:ascii="Consolas" w:hAnsi="Consolas" w:cs="Consolas"/>
          <w:color w:val="2B91AF"/>
        </w:rPr>
        <w:t>Set</w:t>
      </w:r>
      <w:r w:rsidRPr="008570BC">
        <w:rPr>
          <w:rFonts w:ascii="Consolas" w:hAnsi="Consolas" w:cs="Consolas"/>
          <w:color w:val="000000"/>
        </w:rPr>
        <w:t xml:space="preserve"> s = </w:t>
      </w:r>
      <w:r w:rsidRPr="008570BC">
        <w:rPr>
          <w:rFonts w:ascii="Consolas" w:hAnsi="Consolas" w:cs="Consolas"/>
          <w:color w:val="2B91AF"/>
        </w:rPr>
        <w:t>Collections</w:t>
      </w:r>
      <w:r w:rsidRPr="008570BC">
        <w:rPr>
          <w:rFonts w:ascii="Consolas" w:hAnsi="Consolas" w:cs="Consolas"/>
          <w:color w:val="000000"/>
        </w:rPr>
        <w:t>.synchronizedSet(</w:t>
      </w:r>
      <w:r w:rsidRPr="008570BC">
        <w:rPr>
          <w:rFonts w:ascii="Consolas" w:hAnsi="Consolas" w:cs="Consolas"/>
          <w:color w:val="00008B"/>
        </w:rPr>
        <w:t>new</w:t>
      </w:r>
      <w:r w:rsidRPr="008570BC">
        <w:rPr>
          <w:rFonts w:ascii="Consolas" w:hAnsi="Consolas" w:cs="Consolas"/>
          <w:color w:val="000000"/>
        </w:rPr>
        <w:t xml:space="preserve"> </w:t>
      </w:r>
      <w:r w:rsidRPr="008570BC">
        <w:rPr>
          <w:rFonts w:ascii="Consolas" w:hAnsi="Consolas" w:cs="Consolas"/>
          <w:color w:val="2B91AF"/>
        </w:rPr>
        <w:t>HashSet</w:t>
      </w:r>
      <w:r w:rsidRPr="008570BC">
        <w:rPr>
          <w:rFonts w:ascii="Consolas" w:hAnsi="Consolas" w:cs="Consolas"/>
          <w:color w:val="000000"/>
        </w:rPr>
        <w:t>(...));</w:t>
      </w:r>
    </w:p>
    <w:p w:rsidR="008570BC" w:rsidRPr="00F91CF2" w:rsidRDefault="008570BC" w:rsidP="00E778B7">
      <w:pPr>
        <w:pStyle w:val="NormalWeb"/>
        <w:shd w:val="clear" w:color="auto" w:fill="FFFFFF"/>
        <w:spacing w:before="0" w:beforeAutospacing="0" w:after="300" w:afterAutospacing="0" w:line="338" w:lineRule="atLeast"/>
        <w:rPr>
          <w:rFonts w:ascii="Arial" w:hAnsi="Arial" w:cs="Arial"/>
          <w:color w:val="444444"/>
          <w:sz w:val="20"/>
          <w:szCs w:val="20"/>
          <w:shd w:val="clear" w:color="auto" w:fill="FFFFFF"/>
        </w:rPr>
      </w:pPr>
    </w:p>
    <w:p w:rsidR="00E778B7" w:rsidRPr="00F91CF2" w:rsidRDefault="00E778B7" w:rsidP="00E778B7">
      <w:pPr>
        <w:pStyle w:val="NormalWeb"/>
        <w:shd w:val="clear" w:color="auto" w:fill="FFFFFF"/>
        <w:spacing w:before="0" w:beforeAutospacing="0" w:after="300" w:afterAutospacing="0" w:line="338" w:lineRule="atLeast"/>
        <w:rPr>
          <w:rFonts w:ascii="Arial" w:hAnsi="Arial" w:cs="Arial"/>
          <w:color w:val="444444"/>
          <w:sz w:val="20"/>
          <w:szCs w:val="20"/>
          <w:shd w:val="clear" w:color="auto" w:fill="FFFFFF"/>
        </w:rPr>
      </w:pPr>
    </w:p>
    <w:p w:rsidR="008368D1" w:rsidRDefault="00E778B7" w:rsidP="008368D1">
      <w:pPr>
        <w:pStyle w:val="NormalWeb"/>
        <w:shd w:val="clear" w:color="auto" w:fill="FFFFFF"/>
        <w:spacing w:before="0" w:beforeAutospacing="0" w:after="300" w:afterAutospacing="0" w:line="338" w:lineRule="atLeast"/>
        <w:rPr>
          <w:rFonts w:ascii="Arial" w:hAnsi="Arial" w:cs="Arial"/>
          <w:color w:val="444444"/>
          <w:sz w:val="20"/>
          <w:szCs w:val="20"/>
          <w:shd w:val="clear" w:color="auto" w:fill="FFFFFF"/>
        </w:rPr>
      </w:pPr>
      <w:r w:rsidRPr="00F91CF2">
        <w:rPr>
          <w:rFonts w:ascii="Arial" w:hAnsi="Arial" w:cs="Arial"/>
          <w:color w:val="444444"/>
          <w:sz w:val="20"/>
          <w:szCs w:val="20"/>
          <w:shd w:val="clear" w:color="auto" w:fill="FFFFFF"/>
        </w:rPr>
        <w:t>Databse connection</w:t>
      </w:r>
    </w:p>
    <w:p w:rsidR="00E778B7" w:rsidRPr="00F91CF2" w:rsidRDefault="00E778B7" w:rsidP="00E778B7">
      <w:pPr>
        <w:rPr>
          <w:rFonts w:ascii="Arial" w:hAnsi="Arial" w:cs="Arial"/>
        </w:rPr>
      </w:pPr>
      <w:r w:rsidRPr="00F91CF2">
        <w:rPr>
          <w:rFonts w:ascii="Arial" w:hAnsi="Arial" w:cs="Arial"/>
          <w:color w:val="009900"/>
          <w:sz w:val="20"/>
          <w:szCs w:val="20"/>
        </w:rPr>
        <w:t>}</w:t>
      </w:r>
    </w:p>
    <w:p w:rsidR="00E778B7" w:rsidRDefault="00E778B7" w:rsidP="000929F5">
      <w:pPr>
        <w:rPr>
          <w:rFonts w:ascii="Arial" w:hAnsi="Arial" w:cs="Arial"/>
        </w:rPr>
      </w:pPr>
    </w:p>
    <w:p w:rsidR="008368D1" w:rsidRDefault="008368D1" w:rsidP="000929F5">
      <w:pPr>
        <w:rPr>
          <w:rFonts w:ascii="Arial" w:hAnsi="Arial" w:cs="Arial"/>
        </w:rPr>
      </w:pPr>
    </w:p>
    <w:p w:rsidR="008368D1" w:rsidRDefault="008368D1" w:rsidP="000929F5">
      <w:pPr>
        <w:rPr>
          <w:rFonts w:ascii="Arial" w:hAnsi="Arial" w:cs="Arial"/>
        </w:rPr>
      </w:pPr>
    </w:p>
    <w:p w:rsidR="008368D1" w:rsidRDefault="008368D1" w:rsidP="000929F5">
      <w:pPr>
        <w:rPr>
          <w:rFonts w:ascii="Arial" w:hAnsi="Arial" w:cs="Arial"/>
        </w:rPr>
      </w:pPr>
    </w:p>
    <w:p w:rsidR="008368D1" w:rsidRDefault="008368D1" w:rsidP="000929F5">
      <w:pPr>
        <w:rPr>
          <w:rFonts w:ascii="Arial" w:hAnsi="Arial" w:cs="Arial"/>
        </w:rPr>
      </w:pPr>
    </w:p>
    <w:p w:rsidR="008368D1" w:rsidRPr="00C64127" w:rsidRDefault="008368D1" w:rsidP="00C64127">
      <w:pPr>
        <w:jc w:val="center"/>
        <w:rPr>
          <w:rFonts w:ascii="Arial" w:hAnsi="Arial" w:cs="Arial"/>
          <w:b/>
          <w:u w:val="single"/>
        </w:rPr>
      </w:pPr>
    </w:p>
    <w:p w:rsidR="008368D1" w:rsidRPr="00C64127" w:rsidRDefault="008368D1" w:rsidP="00C64127">
      <w:pPr>
        <w:jc w:val="center"/>
        <w:rPr>
          <w:rFonts w:ascii="Arial" w:hAnsi="Arial" w:cs="Arial"/>
          <w:b/>
          <w:u w:val="single"/>
        </w:rPr>
      </w:pPr>
      <w:r w:rsidRPr="00C64127">
        <w:rPr>
          <w:rFonts w:ascii="Arial" w:hAnsi="Arial" w:cs="Arial"/>
          <w:b/>
          <w:u w:val="single"/>
        </w:rPr>
        <w:t>JDBC In JAVA</w:t>
      </w:r>
    </w:p>
    <w:p w:rsidR="00E778B7" w:rsidRPr="00F91CF2" w:rsidRDefault="00E778B7" w:rsidP="000929F5">
      <w:pPr>
        <w:rPr>
          <w:rFonts w:ascii="Arial" w:hAnsi="Arial" w:cs="Arial"/>
        </w:rPr>
      </w:pPr>
    </w:p>
    <w:p w:rsidR="008368D1" w:rsidRPr="008368D1" w:rsidRDefault="008368D1" w:rsidP="008368D1">
      <w:pPr>
        <w:pStyle w:val="NormalWeb"/>
        <w:shd w:val="clear" w:color="auto" w:fill="FFFFFF"/>
        <w:spacing w:before="0" w:beforeAutospacing="0" w:after="300" w:afterAutospacing="0" w:line="338" w:lineRule="atLeast"/>
        <w:rPr>
          <w:rFonts w:ascii="Arial" w:hAnsi="Arial" w:cs="Arial"/>
          <w:color w:val="444444"/>
          <w:sz w:val="20"/>
          <w:szCs w:val="20"/>
          <w:shd w:val="clear" w:color="auto" w:fill="FFFFFF"/>
        </w:rPr>
      </w:pPr>
      <w:r w:rsidRPr="00F91CF2">
        <w:rPr>
          <w:rFonts w:ascii="Arial" w:hAnsi="Arial" w:cs="Arial"/>
          <w:b/>
          <w:bCs/>
          <w:color w:val="000000"/>
          <w:sz w:val="20"/>
          <w:szCs w:val="20"/>
        </w:rPr>
        <w:t>import</w:t>
      </w:r>
      <w:r w:rsidRPr="00F91CF2">
        <w:rPr>
          <w:rFonts w:ascii="Arial" w:hAnsi="Arial" w:cs="Arial"/>
          <w:color w:val="006699"/>
          <w:sz w:val="20"/>
          <w:szCs w:val="20"/>
        </w:rPr>
        <w:t>java.sql.DriverManager</w:t>
      </w:r>
      <w:r w:rsidRPr="00F91CF2">
        <w:rPr>
          <w:rFonts w:ascii="Arial" w:hAnsi="Arial" w:cs="Arial"/>
          <w:color w:val="339933"/>
          <w:sz w:val="20"/>
          <w:szCs w:val="20"/>
        </w:rPr>
        <w:t>;</w:t>
      </w:r>
    </w:p>
    <w:p w:rsidR="008368D1" w:rsidRPr="00F91CF2" w:rsidRDefault="008368D1" w:rsidP="008368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F91CF2">
        <w:rPr>
          <w:rFonts w:ascii="Arial" w:hAnsi="Arial" w:cs="Arial"/>
          <w:b/>
          <w:bCs/>
          <w:color w:val="000000"/>
          <w:sz w:val="20"/>
          <w:szCs w:val="20"/>
        </w:rPr>
        <w:t>import</w:t>
      </w:r>
      <w:r w:rsidRPr="00F91CF2">
        <w:rPr>
          <w:rFonts w:ascii="Arial" w:hAnsi="Arial" w:cs="Arial"/>
          <w:color w:val="006699"/>
          <w:sz w:val="20"/>
          <w:szCs w:val="20"/>
        </w:rPr>
        <w:t>java.sql.Connection</w:t>
      </w:r>
      <w:r w:rsidRPr="00F91CF2">
        <w:rPr>
          <w:rFonts w:ascii="Arial" w:hAnsi="Arial" w:cs="Arial"/>
          <w:color w:val="339933"/>
          <w:sz w:val="20"/>
          <w:szCs w:val="20"/>
        </w:rPr>
        <w:t>;</w:t>
      </w:r>
    </w:p>
    <w:p w:rsidR="008368D1" w:rsidRPr="00F91CF2" w:rsidRDefault="008368D1" w:rsidP="008368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F91CF2">
        <w:rPr>
          <w:rFonts w:ascii="Arial" w:hAnsi="Arial" w:cs="Arial"/>
          <w:b/>
          <w:bCs/>
          <w:color w:val="000000"/>
          <w:sz w:val="20"/>
          <w:szCs w:val="20"/>
        </w:rPr>
        <w:t>import</w:t>
      </w:r>
      <w:r w:rsidRPr="00F91CF2">
        <w:rPr>
          <w:rFonts w:ascii="Arial" w:hAnsi="Arial" w:cs="Arial"/>
          <w:color w:val="006699"/>
          <w:sz w:val="20"/>
          <w:szCs w:val="20"/>
        </w:rPr>
        <w:t>java.sql.ResultSet</w:t>
      </w:r>
      <w:r w:rsidRPr="00F91CF2">
        <w:rPr>
          <w:rFonts w:ascii="Arial" w:hAnsi="Arial" w:cs="Arial"/>
          <w:color w:val="339933"/>
          <w:sz w:val="20"/>
          <w:szCs w:val="20"/>
        </w:rPr>
        <w:t>;</w:t>
      </w:r>
    </w:p>
    <w:p w:rsidR="008368D1" w:rsidRPr="00F91CF2" w:rsidRDefault="008368D1" w:rsidP="008368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F91CF2">
        <w:rPr>
          <w:rFonts w:ascii="Arial" w:hAnsi="Arial" w:cs="Arial"/>
          <w:b/>
          <w:bCs/>
          <w:color w:val="000000"/>
          <w:sz w:val="20"/>
          <w:szCs w:val="20"/>
        </w:rPr>
        <w:t>import</w:t>
      </w:r>
      <w:r w:rsidRPr="00F91CF2">
        <w:rPr>
          <w:rFonts w:ascii="Arial" w:hAnsi="Arial" w:cs="Arial"/>
          <w:color w:val="006699"/>
          <w:sz w:val="20"/>
          <w:szCs w:val="20"/>
        </w:rPr>
        <w:t>java.sql.SQLException</w:t>
      </w:r>
      <w:r w:rsidRPr="00F91CF2">
        <w:rPr>
          <w:rFonts w:ascii="Arial" w:hAnsi="Arial" w:cs="Arial"/>
          <w:color w:val="339933"/>
          <w:sz w:val="20"/>
          <w:szCs w:val="20"/>
        </w:rPr>
        <w:t>;</w:t>
      </w:r>
    </w:p>
    <w:p w:rsidR="008368D1" w:rsidRPr="00F91CF2" w:rsidRDefault="008368D1" w:rsidP="008368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F91CF2">
        <w:rPr>
          <w:rFonts w:ascii="Arial" w:hAnsi="Arial" w:cs="Arial"/>
          <w:b/>
          <w:bCs/>
          <w:color w:val="000000"/>
          <w:sz w:val="20"/>
          <w:szCs w:val="20"/>
        </w:rPr>
        <w:t>import</w:t>
      </w:r>
      <w:r w:rsidRPr="00F91CF2">
        <w:rPr>
          <w:rFonts w:ascii="Arial" w:hAnsi="Arial" w:cs="Arial"/>
          <w:color w:val="006699"/>
          <w:sz w:val="20"/>
          <w:szCs w:val="20"/>
        </w:rPr>
        <w:t>java.sql.Statement</w:t>
      </w:r>
      <w:r w:rsidRPr="00F91CF2">
        <w:rPr>
          <w:rFonts w:ascii="Arial" w:hAnsi="Arial" w:cs="Arial"/>
          <w:color w:val="339933"/>
          <w:sz w:val="20"/>
          <w:szCs w:val="20"/>
        </w:rPr>
        <w:t>;</w:t>
      </w:r>
    </w:p>
    <w:p w:rsidR="008368D1" w:rsidRPr="00F91CF2" w:rsidRDefault="008368D1" w:rsidP="008368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F91CF2">
        <w:rPr>
          <w:rFonts w:ascii="Arial" w:hAnsi="Arial" w:cs="Arial"/>
          <w:sz w:val="20"/>
          <w:szCs w:val="20"/>
        </w:rPr>
        <w:t> </w:t>
      </w:r>
    </w:p>
    <w:p w:rsidR="008368D1" w:rsidRPr="00F91CF2" w:rsidRDefault="008368D1" w:rsidP="008368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F91CF2">
        <w:rPr>
          <w:rFonts w:ascii="Arial" w:hAnsi="Arial" w:cs="Arial"/>
          <w:b/>
          <w:bCs/>
          <w:color w:val="000000"/>
          <w:sz w:val="20"/>
          <w:szCs w:val="20"/>
        </w:rPr>
        <w:t>public</w:t>
      </w:r>
      <w:r>
        <w:rPr>
          <w:rFonts w:ascii="Arial" w:hAnsi="Arial" w:cs="Arial"/>
          <w:b/>
          <w:bCs/>
          <w:color w:val="000000"/>
          <w:sz w:val="20"/>
          <w:szCs w:val="20"/>
        </w:rPr>
        <w:t xml:space="preserve"> </w:t>
      </w:r>
      <w:r w:rsidRPr="00F91CF2">
        <w:rPr>
          <w:rFonts w:ascii="Arial" w:hAnsi="Arial" w:cs="Arial"/>
          <w:b/>
          <w:bCs/>
          <w:color w:val="000000"/>
          <w:sz w:val="20"/>
          <w:szCs w:val="20"/>
        </w:rPr>
        <w:t>class</w:t>
      </w:r>
      <w:r w:rsidRPr="00F91CF2">
        <w:rPr>
          <w:rFonts w:ascii="Arial" w:hAnsi="Arial" w:cs="Arial"/>
          <w:sz w:val="20"/>
          <w:szCs w:val="20"/>
        </w:rPr>
        <w:t xml:space="preserve"> </w:t>
      </w:r>
      <w:r>
        <w:rPr>
          <w:rFonts w:ascii="Arial" w:hAnsi="Arial" w:cs="Arial"/>
          <w:sz w:val="20"/>
          <w:szCs w:val="20"/>
        </w:rPr>
        <w:t>JDBCTest</w:t>
      </w:r>
      <w:r w:rsidRPr="00F91CF2">
        <w:rPr>
          <w:rFonts w:ascii="Arial" w:hAnsi="Arial" w:cs="Arial"/>
          <w:sz w:val="20"/>
          <w:szCs w:val="20"/>
        </w:rPr>
        <w:t xml:space="preserve"> </w:t>
      </w:r>
      <w:r w:rsidRPr="00F91CF2">
        <w:rPr>
          <w:rFonts w:ascii="Arial" w:hAnsi="Arial" w:cs="Arial"/>
          <w:color w:val="009900"/>
          <w:sz w:val="20"/>
          <w:szCs w:val="20"/>
        </w:rPr>
        <w:t>{</w:t>
      </w:r>
    </w:p>
    <w:p w:rsidR="008368D1" w:rsidRPr="00F91CF2" w:rsidRDefault="008368D1" w:rsidP="008368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F91CF2">
        <w:rPr>
          <w:rFonts w:ascii="Arial" w:hAnsi="Arial" w:cs="Arial"/>
          <w:sz w:val="20"/>
          <w:szCs w:val="20"/>
        </w:rPr>
        <w:t> </w:t>
      </w:r>
    </w:p>
    <w:p w:rsidR="008368D1" w:rsidRPr="00F91CF2" w:rsidRDefault="008368D1" w:rsidP="008368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F91CF2">
        <w:rPr>
          <w:rFonts w:ascii="Arial" w:hAnsi="Arial" w:cs="Arial"/>
          <w:sz w:val="20"/>
          <w:szCs w:val="20"/>
        </w:rPr>
        <w:tab/>
      </w:r>
      <w:r w:rsidRPr="00F91CF2">
        <w:rPr>
          <w:rFonts w:ascii="Arial" w:hAnsi="Arial" w:cs="Arial"/>
          <w:b/>
          <w:bCs/>
          <w:color w:val="000000"/>
          <w:sz w:val="20"/>
          <w:szCs w:val="20"/>
        </w:rPr>
        <w:t>publicstatic</w:t>
      </w:r>
      <w:r w:rsidRPr="00F91CF2">
        <w:rPr>
          <w:rFonts w:ascii="Arial" w:hAnsi="Arial" w:cs="Arial"/>
          <w:b/>
          <w:bCs/>
          <w:color w:val="000066"/>
          <w:sz w:val="20"/>
          <w:szCs w:val="20"/>
        </w:rPr>
        <w:t>void</w:t>
      </w:r>
      <w:r w:rsidRPr="00F91CF2">
        <w:rPr>
          <w:rFonts w:ascii="Arial" w:hAnsi="Arial" w:cs="Arial"/>
          <w:sz w:val="20"/>
          <w:szCs w:val="20"/>
        </w:rPr>
        <w:t xml:space="preserve"> main</w:t>
      </w:r>
      <w:r w:rsidRPr="00F91CF2">
        <w:rPr>
          <w:rFonts w:ascii="Arial" w:hAnsi="Arial" w:cs="Arial"/>
          <w:color w:val="009900"/>
          <w:sz w:val="20"/>
          <w:szCs w:val="20"/>
        </w:rPr>
        <w:t>(</w:t>
      </w:r>
      <w:r w:rsidRPr="00F91CF2">
        <w:rPr>
          <w:rFonts w:ascii="Arial" w:hAnsi="Arial" w:cs="Arial"/>
          <w:color w:val="003399"/>
          <w:sz w:val="20"/>
          <w:szCs w:val="20"/>
        </w:rPr>
        <w:t>String</w:t>
      </w:r>
      <w:r w:rsidRPr="00F91CF2">
        <w:rPr>
          <w:rFonts w:ascii="Arial" w:hAnsi="Arial" w:cs="Arial"/>
          <w:color w:val="009900"/>
          <w:sz w:val="20"/>
          <w:szCs w:val="20"/>
        </w:rPr>
        <w:t>[]</w:t>
      </w:r>
      <w:r w:rsidRPr="00F91CF2">
        <w:rPr>
          <w:rFonts w:ascii="Arial" w:hAnsi="Arial" w:cs="Arial"/>
          <w:sz w:val="20"/>
          <w:szCs w:val="20"/>
        </w:rPr>
        <w:t xml:space="preserve"> args</w:t>
      </w:r>
      <w:r w:rsidRPr="00F91CF2">
        <w:rPr>
          <w:rFonts w:ascii="Arial" w:hAnsi="Arial" w:cs="Arial"/>
          <w:color w:val="009900"/>
          <w:sz w:val="20"/>
          <w:szCs w:val="20"/>
        </w:rPr>
        <w:t>)</w:t>
      </w:r>
      <w:r w:rsidRPr="00F91CF2">
        <w:rPr>
          <w:rFonts w:ascii="Arial" w:hAnsi="Arial" w:cs="Arial"/>
          <w:b/>
          <w:bCs/>
          <w:color w:val="000000"/>
          <w:sz w:val="20"/>
          <w:szCs w:val="20"/>
        </w:rPr>
        <w:t>throws</w:t>
      </w:r>
      <w:r w:rsidRPr="00F91CF2">
        <w:rPr>
          <w:rFonts w:ascii="Arial" w:hAnsi="Arial" w:cs="Arial"/>
          <w:color w:val="003399"/>
          <w:sz w:val="20"/>
          <w:szCs w:val="20"/>
        </w:rPr>
        <w:t>SQLException</w:t>
      </w:r>
      <w:r w:rsidRPr="00F91CF2">
        <w:rPr>
          <w:rFonts w:ascii="Arial" w:hAnsi="Arial" w:cs="Arial"/>
          <w:sz w:val="20"/>
          <w:szCs w:val="20"/>
        </w:rPr>
        <w:t xml:space="preserve">, </w:t>
      </w:r>
      <w:r w:rsidRPr="00F91CF2">
        <w:rPr>
          <w:rFonts w:ascii="Arial" w:hAnsi="Arial" w:cs="Arial"/>
          <w:color w:val="003399"/>
          <w:sz w:val="20"/>
          <w:szCs w:val="20"/>
        </w:rPr>
        <w:t>ClassNotFoundException</w:t>
      </w:r>
      <w:r w:rsidRPr="00F91CF2">
        <w:rPr>
          <w:rFonts w:ascii="Arial" w:hAnsi="Arial" w:cs="Arial"/>
          <w:color w:val="009900"/>
          <w:sz w:val="20"/>
          <w:szCs w:val="20"/>
        </w:rPr>
        <w:t>{</w:t>
      </w:r>
    </w:p>
    <w:p w:rsidR="008368D1" w:rsidRPr="00F91CF2" w:rsidRDefault="008368D1" w:rsidP="008368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F91CF2">
        <w:rPr>
          <w:rFonts w:ascii="Arial" w:hAnsi="Arial" w:cs="Arial"/>
          <w:sz w:val="20"/>
          <w:szCs w:val="20"/>
        </w:rPr>
        <w:tab/>
      </w:r>
      <w:r w:rsidRPr="00F91CF2">
        <w:rPr>
          <w:rFonts w:ascii="Arial" w:hAnsi="Arial" w:cs="Arial"/>
          <w:sz w:val="20"/>
          <w:szCs w:val="20"/>
        </w:rPr>
        <w:tab/>
      </w:r>
      <w:r w:rsidRPr="00F91CF2">
        <w:rPr>
          <w:rFonts w:ascii="Arial" w:hAnsi="Arial" w:cs="Arial"/>
          <w:b/>
          <w:bCs/>
          <w:color w:val="000000"/>
          <w:sz w:val="20"/>
          <w:szCs w:val="20"/>
        </w:rPr>
        <w:t>Class</w:t>
      </w:r>
      <w:r w:rsidRPr="00F91CF2">
        <w:rPr>
          <w:rFonts w:ascii="Arial" w:hAnsi="Arial" w:cs="Arial"/>
          <w:sz w:val="20"/>
          <w:szCs w:val="20"/>
        </w:rPr>
        <w:t>.</w:t>
      </w:r>
      <w:r w:rsidRPr="00F91CF2">
        <w:rPr>
          <w:rFonts w:ascii="Arial" w:hAnsi="Arial" w:cs="Arial"/>
          <w:color w:val="006633"/>
          <w:sz w:val="20"/>
          <w:szCs w:val="20"/>
        </w:rPr>
        <w:t>forName</w:t>
      </w:r>
      <w:r w:rsidRPr="00F91CF2">
        <w:rPr>
          <w:rFonts w:ascii="Arial" w:hAnsi="Arial" w:cs="Arial"/>
          <w:color w:val="009900"/>
          <w:sz w:val="20"/>
          <w:szCs w:val="20"/>
        </w:rPr>
        <w:t>(</w:t>
      </w:r>
      <w:r w:rsidRPr="00F91CF2">
        <w:rPr>
          <w:rFonts w:ascii="Arial" w:hAnsi="Arial" w:cs="Arial"/>
          <w:color w:val="0000FF"/>
          <w:sz w:val="20"/>
          <w:szCs w:val="20"/>
        </w:rPr>
        <w:t>"com.microsoft.sqlserver.jdbc.SQLServerDriver"</w:t>
      </w:r>
      <w:r w:rsidRPr="00F91CF2">
        <w:rPr>
          <w:rFonts w:ascii="Arial" w:hAnsi="Arial" w:cs="Arial"/>
          <w:color w:val="009900"/>
          <w:sz w:val="20"/>
          <w:szCs w:val="20"/>
        </w:rPr>
        <w:t>)</w:t>
      </w:r>
      <w:r w:rsidRPr="00F91CF2">
        <w:rPr>
          <w:rFonts w:ascii="Arial" w:hAnsi="Arial" w:cs="Arial"/>
          <w:color w:val="339933"/>
          <w:sz w:val="20"/>
          <w:szCs w:val="20"/>
        </w:rPr>
        <w:t>;</w:t>
      </w:r>
      <w:r w:rsidRPr="00F91CF2">
        <w:rPr>
          <w:rFonts w:ascii="Arial" w:hAnsi="Arial" w:cs="Arial"/>
          <w:sz w:val="20"/>
          <w:szCs w:val="20"/>
        </w:rPr>
        <w:tab/>
      </w:r>
    </w:p>
    <w:p w:rsidR="00260ABB" w:rsidRDefault="008368D1" w:rsidP="008368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F91CF2">
        <w:rPr>
          <w:rFonts w:ascii="Arial" w:hAnsi="Arial" w:cs="Arial"/>
          <w:sz w:val="20"/>
          <w:szCs w:val="20"/>
        </w:rPr>
        <w:tab/>
      </w:r>
      <w:r w:rsidRPr="00F91CF2">
        <w:rPr>
          <w:rFonts w:ascii="Arial" w:hAnsi="Arial" w:cs="Arial"/>
          <w:sz w:val="20"/>
          <w:szCs w:val="20"/>
        </w:rPr>
        <w:tab/>
      </w:r>
    </w:p>
    <w:p w:rsidR="008368D1" w:rsidRPr="00F91CF2" w:rsidRDefault="008368D1" w:rsidP="008368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F91CF2">
        <w:rPr>
          <w:rFonts w:ascii="Arial" w:hAnsi="Arial" w:cs="Arial"/>
          <w:color w:val="003399"/>
          <w:sz w:val="20"/>
          <w:szCs w:val="20"/>
        </w:rPr>
        <w:t>Connection</w:t>
      </w:r>
      <w:r w:rsidRPr="00F91CF2">
        <w:rPr>
          <w:rFonts w:ascii="Arial" w:hAnsi="Arial" w:cs="Arial"/>
          <w:sz w:val="20"/>
          <w:szCs w:val="20"/>
        </w:rPr>
        <w:t xml:space="preserve"> conn</w:t>
      </w:r>
      <w:r>
        <w:rPr>
          <w:rFonts w:ascii="Arial" w:hAnsi="Arial" w:cs="Arial"/>
          <w:sz w:val="20"/>
          <w:szCs w:val="20"/>
        </w:rPr>
        <w:tab/>
      </w:r>
      <w:r w:rsidRPr="00F91CF2">
        <w:rPr>
          <w:rFonts w:ascii="Arial" w:hAnsi="Arial" w:cs="Arial"/>
          <w:color w:val="339933"/>
          <w:sz w:val="20"/>
          <w:szCs w:val="20"/>
        </w:rPr>
        <w:t>=</w:t>
      </w:r>
      <w:r w:rsidRPr="00F91CF2">
        <w:rPr>
          <w:rFonts w:ascii="Arial" w:hAnsi="Arial" w:cs="Arial"/>
          <w:color w:val="003399"/>
          <w:sz w:val="20"/>
          <w:szCs w:val="20"/>
        </w:rPr>
        <w:t>DriverManager</w:t>
      </w:r>
      <w:r w:rsidRPr="00F91CF2">
        <w:rPr>
          <w:rFonts w:ascii="Arial" w:hAnsi="Arial" w:cs="Arial"/>
          <w:sz w:val="20"/>
          <w:szCs w:val="20"/>
        </w:rPr>
        <w:t>.</w:t>
      </w:r>
      <w:r w:rsidRPr="00F91CF2">
        <w:rPr>
          <w:rFonts w:ascii="Arial" w:hAnsi="Arial" w:cs="Arial"/>
          <w:color w:val="006633"/>
          <w:sz w:val="20"/>
          <w:szCs w:val="20"/>
        </w:rPr>
        <w:t>getConnection</w:t>
      </w:r>
      <w:r w:rsidRPr="00F91CF2">
        <w:rPr>
          <w:rFonts w:ascii="Arial" w:hAnsi="Arial" w:cs="Arial"/>
          <w:color w:val="009900"/>
          <w:sz w:val="20"/>
          <w:szCs w:val="20"/>
        </w:rPr>
        <w:t>(</w:t>
      </w:r>
      <w:r w:rsidRPr="00F91CF2">
        <w:rPr>
          <w:rFonts w:ascii="Arial" w:hAnsi="Arial" w:cs="Arial"/>
          <w:color w:val="0000FF"/>
          <w:sz w:val="20"/>
          <w:szCs w:val="20"/>
        </w:rPr>
        <w:t>"jdbc:sqlserver://HOSP_SQL1.company.com;user=name;password=abcdefg;database=Test"</w:t>
      </w:r>
      <w:r w:rsidRPr="00F91CF2">
        <w:rPr>
          <w:rFonts w:ascii="Arial" w:hAnsi="Arial" w:cs="Arial"/>
          <w:color w:val="009900"/>
          <w:sz w:val="20"/>
          <w:szCs w:val="20"/>
        </w:rPr>
        <w:t>)</w:t>
      </w:r>
      <w:r w:rsidRPr="00F91CF2">
        <w:rPr>
          <w:rFonts w:ascii="Arial" w:hAnsi="Arial" w:cs="Arial"/>
          <w:color w:val="339933"/>
          <w:sz w:val="20"/>
          <w:szCs w:val="20"/>
        </w:rPr>
        <w:t>;</w:t>
      </w:r>
    </w:p>
    <w:p w:rsidR="008368D1" w:rsidRPr="00F91CF2" w:rsidRDefault="008368D1" w:rsidP="008368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F91CF2">
        <w:rPr>
          <w:rFonts w:ascii="Arial" w:hAnsi="Arial" w:cs="Arial"/>
          <w:sz w:val="20"/>
          <w:szCs w:val="20"/>
        </w:rPr>
        <w:tab/>
      </w:r>
      <w:r w:rsidRPr="00F91CF2">
        <w:rPr>
          <w:rFonts w:ascii="Arial" w:hAnsi="Arial" w:cs="Arial"/>
          <w:sz w:val="20"/>
          <w:szCs w:val="20"/>
        </w:rPr>
        <w:tab/>
      </w:r>
      <w:r w:rsidRPr="00F91CF2">
        <w:rPr>
          <w:rFonts w:ascii="Arial" w:hAnsi="Arial" w:cs="Arial"/>
          <w:color w:val="003399"/>
          <w:sz w:val="20"/>
          <w:szCs w:val="20"/>
        </w:rPr>
        <w:t>System</w:t>
      </w:r>
      <w:r w:rsidRPr="00F91CF2">
        <w:rPr>
          <w:rFonts w:ascii="Arial" w:hAnsi="Arial" w:cs="Arial"/>
          <w:sz w:val="20"/>
          <w:szCs w:val="20"/>
        </w:rPr>
        <w:t>.</w:t>
      </w:r>
      <w:r w:rsidRPr="00F91CF2">
        <w:rPr>
          <w:rFonts w:ascii="Arial" w:hAnsi="Arial" w:cs="Arial"/>
          <w:color w:val="006633"/>
          <w:sz w:val="20"/>
          <w:szCs w:val="20"/>
        </w:rPr>
        <w:t>out</w:t>
      </w:r>
      <w:r w:rsidRPr="00F91CF2">
        <w:rPr>
          <w:rFonts w:ascii="Arial" w:hAnsi="Arial" w:cs="Arial"/>
          <w:sz w:val="20"/>
          <w:szCs w:val="20"/>
        </w:rPr>
        <w:t>.</w:t>
      </w:r>
      <w:r w:rsidRPr="00F91CF2">
        <w:rPr>
          <w:rFonts w:ascii="Arial" w:hAnsi="Arial" w:cs="Arial"/>
          <w:color w:val="006633"/>
          <w:sz w:val="20"/>
          <w:szCs w:val="20"/>
        </w:rPr>
        <w:t>println</w:t>
      </w:r>
      <w:r w:rsidRPr="00F91CF2">
        <w:rPr>
          <w:rFonts w:ascii="Arial" w:hAnsi="Arial" w:cs="Arial"/>
          <w:color w:val="009900"/>
          <w:sz w:val="20"/>
          <w:szCs w:val="20"/>
        </w:rPr>
        <w:t>(</w:t>
      </w:r>
      <w:r w:rsidRPr="00F91CF2">
        <w:rPr>
          <w:rFonts w:ascii="Arial" w:hAnsi="Arial" w:cs="Arial"/>
          <w:color w:val="0000FF"/>
          <w:sz w:val="20"/>
          <w:szCs w:val="20"/>
        </w:rPr>
        <w:t>"test"</w:t>
      </w:r>
      <w:r w:rsidRPr="00F91CF2">
        <w:rPr>
          <w:rFonts w:ascii="Arial" w:hAnsi="Arial" w:cs="Arial"/>
          <w:color w:val="009900"/>
          <w:sz w:val="20"/>
          <w:szCs w:val="20"/>
        </w:rPr>
        <w:t>)</w:t>
      </w:r>
      <w:r w:rsidRPr="00F91CF2">
        <w:rPr>
          <w:rFonts w:ascii="Arial" w:hAnsi="Arial" w:cs="Arial"/>
          <w:color w:val="339933"/>
          <w:sz w:val="20"/>
          <w:szCs w:val="20"/>
        </w:rPr>
        <w:t>;</w:t>
      </w:r>
    </w:p>
    <w:p w:rsidR="008368D1" w:rsidRPr="00F91CF2" w:rsidRDefault="008368D1" w:rsidP="008368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F91CF2">
        <w:rPr>
          <w:rFonts w:ascii="Arial" w:hAnsi="Arial" w:cs="Arial"/>
          <w:sz w:val="20"/>
          <w:szCs w:val="20"/>
        </w:rPr>
        <w:tab/>
      </w:r>
      <w:r w:rsidRPr="00F91CF2">
        <w:rPr>
          <w:rFonts w:ascii="Arial" w:hAnsi="Arial" w:cs="Arial"/>
          <w:sz w:val="20"/>
          <w:szCs w:val="20"/>
        </w:rPr>
        <w:tab/>
      </w:r>
      <w:r w:rsidRPr="00F91CF2">
        <w:rPr>
          <w:rFonts w:ascii="Arial" w:hAnsi="Arial" w:cs="Arial"/>
          <w:color w:val="003399"/>
          <w:sz w:val="20"/>
          <w:szCs w:val="20"/>
        </w:rPr>
        <w:t>Statement</w:t>
      </w:r>
      <w:r w:rsidRPr="00F91CF2">
        <w:rPr>
          <w:rFonts w:ascii="Arial" w:hAnsi="Arial" w:cs="Arial"/>
          <w:sz w:val="20"/>
          <w:szCs w:val="20"/>
        </w:rPr>
        <w:t xml:space="preserve"> sta </w:t>
      </w:r>
      <w:r w:rsidRPr="00F91CF2">
        <w:rPr>
          <w:rFonts w:ascii="Arial" w:hAnsi="Arial" w:cs="Arial"/>
          <w:color w:val="339933"/>
          <w:sz w:val="20"/>
          <w:szCs w:val="20"/>
        </w:rPr>
        <w:t>=</w:t>
      </w:r>
      <w:r w:rsidRPr="00F91CF2">
        <w:rPr>
          <w:rFonts w:ascii="Arial" w:hAnsi="Arial" w:cs="Arial"/>
          <w:sz w:val="20"/>
          <w:szCs w:val="20"/>
        </w:rPr>
        <w:t>conn.</w:t>
      </w:r>
      <w:r w:rsidRPr="00F91CF2">
        <w:rPr>
          <w:rFonts w:ascii="Arial" w:hAnsi="Arial" w:cs="Arial"/>
          <w:color w:val="006633"/>
          <w:sz w:val="20"/>
          <w:szCs w:val="20"/>
        </w:rPr>
        <w:t>createStatement</w:t>
      </w:r>
      <w:r w:rsidRPr="00F91CF2">
        <w:rPr>
          <w:rFonts w:ascii="Arial" w:hAnsi="Arial" w:cs="Arial"/>
          <w:color w:val="009900"/>
          <w:sz w:val="20"/>
          <w:szCs w:val="20"/>
        </w:rPr>
        <w:t>()</w:t>
      </w:r>
      <w:r w:rsidRPr="00F91CF2">
        <w:rPr>
          <w:rFonts w:ascii="Arial" w:hAnsi="Arial" w:cs="Arial"/>
          <w:color w:val="339933"/>
          <w:sz w:val="20"/>
          <w:szCs w:val="20"/>
        </w:rPr>
        <w:t>;</w:t>
      </w:r>
    </w:p>
    <w:p w:rsidR="008368D1" w:rsidRPr="00F91CF2" w:rsidRDefault="008368D1" w:rsidP="008368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F91CF2">
        <w:rPr>
          <w:rFonts w:ascii="Arial" w:hAnsi="Arial" w:cs="Arial"/>
          <w:sz w:val="20"/>
          <w:szCs w:val="20"/>
        </w:rPr>
        <w:tab/>
      </w:r>
      <w:r w:rsidRPr="00F91CF2">
        <w:rPr>
          <w:rFonts w:ascii="Arial" w:hAnsi="Arial" w:cs="Arial"/>
          <w:sz w:val="20"/>
          <w:szCs w:val="20"/>
        </w:rPr>
        <w:tab/>
      </w:r>
      <w:r w:rsidRPr="00F91CF2">
        <w:rPr>
          <w:rFonts w:ascii="Arial" w:hAnsi="Arial" w:cs="Arial"/>
          <w:color w:val="003399"/>
          <w:sz w:val="20"/>
          <w:szCs w:val="20"/>
        </w:rPr>
        <w:t>String</w:t>
      </w:r>
      <w:r w:rsidRPr="00F91CF2">
        <w:rPr>
          <w:rFonts w:ascii="Arial" w:hAnsi="Arial" w:cs="Arial"/>
          <w:sz w:val="20"/>
          <w:szCs w:val="20"/>
        </w:rPr>
        <w:t xml:space="preserve"> Sql </w:t>
      </w:r>
      <w:r w:rsidRPr="00F91CF2">
        <w:rPr>
          <w:rFonts w:ascii="Arial" w:hAnsi="Arial" w:cs="Arial"/>
          <w:color w:val="339933"/>
          <w:sz w:val="20"/>
          <w:szCs w:val="20"/>
        </w:rPr>
        <w:t>=</w:t>
      </w:r>
      <w:r w:rsidRPr="00F91CF2">
        <w:rPr>
          <w:rFonts w:ascii="Arial" w:hAnsi="Arial" w:cs="Arial"/>
          <w:color w:val="0000FF"/>
          <w:sz w:val="20"/>
          <w:szCs w:val="20"/>
        </w:rPr>
        <w:t>"select * from testing_table"</w:t>
      </w:r>
      <w:r w:rsidRPr="00F91CF2">
        <w:rPr>
          <w:rFonts w:ascii="Arial" w:hAnsi="Arial" w:cs="Arial"/>
          <w:color w:val="339933"/>
          <w:sz w:val="20"/>
          <w:szCs w:val="20"/>
        </w:rPr>
        <w:t>;</w:t>
      </w:r>
    </w:p>
    <w:p w:rsidR="008368D1" w:rsidRPr="00F91CF2" w:rsidRDefault="008368D1" w:rsidP="008368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F91CF2">
        <w:rPr>
          <w:rFonts w:ascii="Arial" w:hAnsi="Arial" w:cs="Arial"/>
          <w:sz w:val="20"/>
          <w:szCs w:val="20"/>
        </w:rPr>
        <w:tab/>
      </w:r>
      <w:r w:rsidRPr="00F91CF2">
        <w:rPr>
          <w:rFonts w:ascii="Arial" w:hAnsi="Arial" w:cs="Arial"/>
          <w:sz w:val="20"/>
          <w:szCs w:val="20"/>
        </w:rPr>
        <w:tab/>
      </w:r>
      <w:r w:rsidRPr="00F91CF2">
        <w:rPr>
          <w:rFonts w:ascii="Arial" w:hAnsi="Arial" w:cs="Arial"/>
          <w:color w:val="003399"/>
          <w:sz w:val="20"/>
          <w:szCs w:val="20"/>
        </w:rPr>
        <w:t>ResultSet</w:t>
      </w:r>
      <w:r w:rsidRPr="00F91CF2">
        <w:rPr>
          <w:rFonts w:ascii="Arial" w:hAnsi="Arial" w:cs="Arial"/>
          <w:sz w:val="20"/>
          <w:szCs w:val="20"/>
        </w:rPr>
        <w:t xml:space="preserve"> rs </w:t>
      </w:r>
      <w:r w:rsidRPr="00F91CF2">
        <w:rPr>
          <w:rFonts w:ascii="Arial" w:hAnsi="Arial" w:cs="Arial"/>
          <w:color w:val="339933"/>
          <w:sz w:val="20"/>
          <w:szCs w:val="20"/>
        </w:rPr>
        <w:t>=</w:t>
      </w:r>
      <w:r w:rsidRPr="00F91CF2">
        <w:rPr>
          <w:rFonts w:ascii="Arial" w:hAnsi="Arial" w:cs="Arial"/>
          <w:sz w:val="20"/>
          <w:szCs w:val="20"/>
        </w:rPr>
        <w:t>sta.</w:t>
      </w:r>
      <w:r w:rsidRPr="00F91CF2">
        <w:rPr>
          <w:rFonts w:ascii="Arial" w:hAnsi="Arial" w:cs="Arial"/>
          <w:color w:val="006633"/>
          <w:sz w:val="20"/>
          <w:szCs w:val="20"/>
        </w:rPr>
        <w:t>executeQuery</w:t>
      </w:r>
      <w:r w:rsidRPr="00F91CF2">
        <w:rPr>
          <w:rFonts w:ascii="Arial" w:hAnsi="Arial" w:cs="Arial"/>
          <w:color w:val="009900"/>
          <w:sz w:val="20"/>
          <w:szCs w:val="20"/>
        </w:rPr>
        <w:t>(</w:t>
      </w:r>
      <w:r w:rsidRPr="00F91CF2">
        <w:rPr>
          <w:rFonts w:ascii="Arial" w:hAnsi="Arial" w:cs="Arial"/>
          <w:sz w:val="20"/>
          <w:szCs w:val="20"/>
        </w:rPr>
        <w:t>Sql</w:t>
      </w:r>
      <w:r w:rsidRPr="00F91CF2">
        <w:rPr>
          <w:rFonts w:ascii="Arial" w:hAnsi="Arial" w:cs="Arial"/>
          <w:color w:val="009900"/>
          <w:sz w:val="20"/>
          <w:szCs w:val="20"/>
        </w:rPr>
        <w:t>)</w:t>
      </w:r>
      <w:r w:rsidRPr="00F91CF2">
        <w:rPr>
          <w:rFonts w:ascii="Arial" w:hAnsi="Arial" w:cs="Arial"/>
          <w:color w:val="339933"/>
          <w:sz w:val="20"/>
          <w:szCs w:val="20"/>
        </w:rPr>
        <w:t>;</w:t>
      </w:r>
    </w:p>
    <w:p w:rsidR="008368D1" w:rsidRPr="00F91CF2" w:rsidRDefault="008368D1" w:rsidP="008368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F91CF2">
        <w:rPr>
          <w:rFonts w:ascii="Arial" w:hAnsi="Arial" w:cs="Arial"/>
          <w:sz w:val="20"/>
          <w:szCs w:val="20"/>
        </w:rPr>
        <w:tab/>
      </w:r>
      <w:r w:rsidRPr="00F91CF2">
        <w:rPr>
          <w:rFonts w:ascii="Arial" w:hAnsi="Arial" w:cs="Arial"/>
          <w:sz w:val="20"/>
          <w:szCs w:val="20"/>
        </w:rPr>
        <w:tab/>
      </w:r>
      <w:r w:rsidRPr="00F91CF2">
        <w:rPr>
          <w:rFonts w:ascii="Arial" w:hAnsi="Arial" w:cs="Arial"/>
          <w:b/>
          <w:bCs/>
          <w:color w:val="000000"/>
          <w:sz w:val="20"/>
          <w:szCs w:val="20"/>
        </w:rPr>
        <w:t>while</w:t>
      </w:r>
      <w:r w:rsidRPr="00F91CF2">
        <w:rPr>
          <w:rFonts w:ascii="Arial" w:hAnsi="Arial" w:cs="Arial"/>
          <w:color w:val="009900"/>
          <w:sz w:val="20"/>
          <w:szCs w:val="20"/>
        </w:rPr>
        <w:t>(</w:t>
      </w:r>
      <w:r w:rsidRPr="00F91CF2">
        <w:rPr>
          <w:rFonts w:ascii="Arial" w:hAnsi="Arial" w:cs="Arial"/>
          <w:sz w:val="20"/>
          <w:szCs w:val="20"/>
        </w:rPr>
        <w:t>rs.</w:t>
      </w:r>
      <w:r w:rsidRPr="00F91CF2">
        <w:rPr>
          <w:rFonts w:ascii="Arial" w:hAnsi="Arial" w:cs="Arial"/>
          <w:color w:val="006633"/>
          <w:sz w:val="20"/>
          <w:szCs w:val="20"/>
        </w:rPr>
        <w:t>next</w:t>
      </w:r>
      <w:r w:rsidRPr="00F91CF2">
        <w:rPr>
          <w:rFonts w:ascii="Arial" w:hAnsi="Arial" w:cs="Arial"/>
          <w:color w:val="009900"/>
          <w:sz w:val="20"/>
          <w:szCs w:val="20"/>
        </w:rPr>
        <w:t>()){</w:t>
      </w:r>
    </w:p>
    <w:p w:rsidR="008368D1" w:rsidRPr="00F91CF2" w:rsidRDefault="008368D1" w:rsidP="008368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F91CF2">
        <w:rPr>
          <w:rFonts w:ascii="Arial" w:hAnsi="Arial" w:cs="Arial"/>
          <w:sz w:val="20"/>
          <w:szCs w:val="20"/>
        </w:rPr>
        <w:lastRenderedPageBreak/>
        <w:tab/>
      </w:r>
      <w:r w:rsidRPr="00F91CF2">
        <w:rPr>
          <w:rFonts w:ascii="Arial" w:hAnsi="Arial" w:cs="Arial"/>
          <w:sz w:val="20"/>
          <w:szCs w:val="20"/>
        </w:rPr>
        <w:tab/>
      </w:r>
      <w:r w:rsidRPr="00F91CF2">
        <w:rPr>
          <w:rFonts w:ascii="Arial" w:hAnsi="Arial" w:cs="Arial"/>
          <w:sz w:val="20"/>
          <w:szCs w:val="20"/>
        </w:rPr>
        <w:tab/>
      </w:r>
      <w:r w:rsidRPr="00F91CF2">
        <w:rPr>
          <w:rFonts w:ascii="Arial" w:hAnsi="Arial" w:cs="Arial"/>
          <w:color w:val="003399"/>
          <w:sz w:val="20"/>
          <w:szCs w:val="20"/>
        </w:rPr>
        <w:t>System</w:t>
      </w:r>
      <w:r w:rsidRPr="00F91CF2">
        <w:rPr>
          <w:rFonts w:ascii="Arial" w:hAnsi="Arial" w:cs="Arial"/>
          <w:sz w:val="20"/>
          <w:szCs w:val="20"/>
        </w:rPr>
        <w:t>.</w:t>
      </w:r>
      <w:r w:rsidRPr="00F91CF2">
        <w:rPr>
          <w:rFonts w:ascii="Arial" w:hAnsi="Arial" w:cs="Arial"/>
          <w:color w:val="006633"/>
          <w:sz w:val="20"/>
          <w:szCs w:val="20"/>
        </w:rPr>
        <w:t>out</w:t>
      </w:r>
      <w:r w:rsidRPr="00F91CF2">
        <w:rPr>
          <w:rFonts w:ascii="Arial" w:hAnsi="Arial" w:cs="Arial"/>
          <w:sz w:val="20"/>
          <w:szCs w:val="20"/>
        </w:rPr>
        <w:t>.</w:t>
      </w:r>
      <w:r w:rsidRPr="00F91CF2">
        <w:rPr>
          <w:rFonts w:ascii="Arial" w:hAnsi="Arial" w:cs="Arial"/>
          <w:color w:val="006633"/>
          <w:sz w:val="20"/>
          <w:szCs w:val="20"/>
        </w:rPr>
        <w:t>println</w:t>
      </w:r>
      <w:r w:rsidRPr="00F91CF2">
        <w:rPr>
          <w:rFonts w:ascii="Arial" w:hAnsi="Arial" w:cs="Arial"/>
          <w:color w:val="009900"/>
          <w:sz w:val="20"/>
          <w:szCs w:val="20"/>
        </w:rPr>
        <w:t>(</w:t>
      </w:r>
      <w:r w:rsidRPr="00F91CF2">
        <w:rPr>
          <w:rFonts w:ascii="Arial" w:hAnsi="Arial" w:cs="Arial"/>
          <w:sz w:val="20"/>
          <w:szCs w:val="20"/>
        </w:rPr>
        <w:t>rs.</w:t>
      </w:r>
      <w:r w:rsidRPr="00F91CF2">
        <w:rPr>
          <w:rFonts w:ascii="Arial" w:hAnsi="Arial" w:cs="Arial"/>
          <w:color w:val="006633"/>
          <w:sz w:val="20"/>
          <w:szCs w:val="20"/>
        </w:rPr>
        <w:t>getString</w:t>
      </w:r>
      <w:r w:rsidRPr="00F91CF2">
        <w:rPr>
          <w:rFonts w:ascii="Arial" w:hAnsi="Arial" w:cs="Arial"/>
          <w:color w:val="009900"/>
          <w:sz w:val="20"/>
          <w:szCs w:val="20"/>
        </w:rPr>
        <w:t>(</w:t>
      </w:r>
      <w:r w:rsidRPr="00F91CF2">
        <w:rPr>
          <w:rFonts w:ascii="Arial" w:hAnsi="Arial" w:cs="Arial"/>
          <w:color w:val="0000FF"/>
          <w:sz w:val="20"/>
          <w:szCs w:val="20"/>
        </w:rPr>
        <w:t>"txt_title"</w:t>
      </w:r>
      <w:r w:rsidRPr="00F91CF2">
        <w:rPr>
          <w:rFonts w:ascii="Arial" w:hAnsi="Arial" w:cs="Arial"/>
          <w:color w:val="009900"/>
          <w:sz w:val="20"/>
          <w:szCs w:val="20"/>
        </w:rPr>
        <w:t>))</w:t>
      </w:r>
      <w:r w:rsidRPr="00F91CF2">
        <w:rPr>
          <w:rFonts w:ascii="Arial" w:hAnsi="Arial" w:cs="Arial"/>
          <w:color w:val="339933"/>
          <w:sz w:val="20"/>
          <w:szCs w:val="20"/>
        </w:rPr>
        <w:t>;</w:t>
      </w:r>
    </w:p>
    <w:p w:rsidR="008368D1" w:rsidRPr="00F91CF2" w:rsidRDefault="008368D1" w:rsidP="008368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F91CF2">
        <w:rPr>
          <w:rFonts w:ascii="Arial" w:hAnsi="Arial" w:cs="Arial"/>
          <w:sz w:val="20"/>
          <w:szCs w:val="20"/>
        </w:rPr>
        <w:tab/>
      </w:r>
      <w:r w:rsidRPr="00F91CF2">
        <w:rPr>
          <w:rFonts w:ascii="Arial" w:hAnsi="Arial" w:cs="Arial"/>
          <w:sz w:val="20"/>
          <w:szCs w:val="20"/>
        </w:rPr>
        <w:tab/>
      </w:r>
      <w:r w:rsidRPr="00F91CF2">
        <w:rPr>
          <w:rFonts w:ascii="Arial" w:hAnsi="Arial" w:cs="Arial"/>
          <w:color w:val="009900"/>
          <w:sz w:val="20"/>
          <w:szCs w:val="20"/>
        </w:rPr>
        <w:t>}</w:t>
      </w:r>
    </w:p>
    <w:p w:rsidR="008368D1" w:rsidRPr="00F91CF2" w:rsidRDefault="008368D1" w:rsidP="008368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F91CF2">
        <w:rPr>
          <w:rFonts w:ascii="Arial" w:hAnsi="Arial" w:cs="Arial"/>
          <w:sz w:val="20"/>
          <w:szCs w:val="20"/>
        </w:rPr>
        <w:tab/>
      </w:r>
      <w:r w:rsidRPr="00F91CF2">
        <w:rPr>
          <w:rFonts w:ascii="Arial" w:hAnsi="Arial" w:cs="Arial"/>
          <w:color w:val="009900"/>
          <w:sz w:val="20"/>
          <w:szCs w:val="20"/>
        </w:rPr>
        <w:t>}</w:t>
      </w:r>
    </w:p>
    <w:p w:rsidR="00E778B7" w:rsidRPr="00F91CF2" w:rsidRDefault="00E778B7" w:rsidP="000929F5">
      <w:pPr>
        <w:rPr>
          <w:rFonts w:ascii="Arial" w:hAnsi="Arial" w:cs="Arial"/>
        </w:rPr>
      </w:pPr>
    </w:p>
    <w:p w:rsidR="00334FD7" w:rsidRDefault="00334FD7" w:rsidP="003343CD">
      <w:pPr>
        <w:jc w:val="center"/>
        <w:rPr>
          <w:rFonts w:ascii="Arial" w:hAnsi="Arial" w:cs="Arial"/>
          <w:b/>
        </w:rPr>
      </w:pPr>
    </w:p>
    <w:p w:rsidR="00E452CF" w:rsidRDefault="00E452CF" w:rsidP="003343CD">
      <w:pPr>
        <w:jc w:val="center"/>
        <w:rPr>
          <w:rFonts w:ascii="Arial" w:hAnsi="Arial" w:cs="Arial"/>
          <w:b/>
        </w:rPr>
      </w:pPr>
      <w:r>
        <w:rPr>
          <w:rFonts w:ascii="Arial" w:hAnsi="Arial" w:cs="Arial"/>
          <w:b/>
        </w:rPr>
        <w:t>JDBC Statement</w:t>
      </w:r>
    </w:p>
    <w:p w:rsidR="00E452CF" w:rsidRDefault="00E452CF" w:rsidP="003343CD">
      <w:pPr>
        <w:jc w:val="center"/>
        <w:rPr>
          <w:rFonts w:ascii="Arial" w:hAnsi="Arial" w:cs="Arial"/>
          <w:b/>
        </w:rPr>
      </w:pPr>
    </w:p>
    <w:p w:rsidR="00E452CF" w:rsidRDefault="00E452CF" w:rsidP="003343CD">
      <w:pPr>
        <w:jc w:val="center"/>
        <w:rPr>
          <w:rFonts w:ascii="Arial" w:hAnsi="Arial" w:cs="Arial"/>
          <w:b/>
        </w:rPr>
      </w:pPr>
    </w:p>
    <w:p w:rsidR="006C3725" w:rsidRDefault="006C3725" w:rsidP="00E452CF">
      <w:pPr>
        <w:tabs>
          <w:tab w:val="left" w:pos="1215"/>
        </w:tabs>
        <w:rPr>
          <w:rFonts w:ascii="Arial" w:hAnsi="Arial" w:cs="Arial"/>
          <w:b/>
        </w:rPr>
      </w:pPr>
      <w:r>
        <w:rPr>
          <w:rFonts w:ascii="Arial" w:hAnsi="Arial" w:cs="Arial"/>
          <w:b/>
        </w:rPr>
        <w:t xml:space="preserve">Package </w:t>
      </w:r>
      <w:r>
        <w:rPr>
          <w:rFonts w:ascii="Verdana" w:hAnsi="Verdana"/>
          <w:i/>
          <w:iCs/>
          <w:color w:val="000000"/>
          <w:sz w:val="23"/>
          <w:szCs w:val="23"/>
          <w:shd w:val="clear" w:color="auto" w:fill="FFFFFF"/>
        </w:rPr>
        <w:t>import java.sq</w:t>
      </w:r>
    </w:p>
    <w:p w:rsidR="006C3725" w:rsidRDefault="006C3725" w:rsidP="00E452CF">
      <w:pPr>
        <w:tabs>
          <w:tab w:val="left" w:pos="1215"/>
        </w:tabs>
        <w:rPr>
          <w:rFonts w:ascii="Arial" w:hAnsi="Arial" w:cs="Arial"/>
          <w:b/>
        </w:rPr>
      </w:pPr>
    </w:p>
    <w:p w:rsidR="00E452CF" w:rsidRDefault="00E452CF" w:rsidP="00E452CF">
      <w:pPr>
        <w:tabs>
          <w:tab w:val="left" w:pos="1215"/>
        </w:tabs>
        <w:rPr>
          <w:rFonts w:ascii="Arial" w:hAnsi="Arial" w:cs="Arial"/>
          <w:b/>
        </w:rPr>
      </w:pPr>
      <w:r>
        <w:rPr>
          <w:rFonts w:ascii="Arial" w:hAnsi="Arial" w:cs="Arial"/>
          <w:b/>
        </w:rPr>
        <w:t>Statement:</w:t>
      </w:r>
    </w:p>
    <w:tbl>
      <w:tblPr>
        <w:tblW w:w="906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9060"/>
      </w:tblGrid>
      <w:tr w:rsidR="00E452CF" w:rsidRPr="00E452CF" w:rsidTr="00E452CF">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452CF" w:rsidRPr="00E452CF" w:rsidRDefault="00E452CF" w:rsidP="00E452CF">
            <w:pPr>
              <w:spacing w:after="300"/>
              <w:rPr>
                <w:rFonts w:ascii="Verdana" w:hAnsi="Verdana"/>
                <w:color w:val="313131"/>
                <w:sz w:val="21"/>
                <w:szCs w:val="21"/>
              </w:rPr>
            </w:pPr>
            <w:r w:rsidRPr="00E452CF">
              <w:rPr>
                <w:rFonts w:ascii="Verdana" w:hAnsi="Verdana"/>
                <w:color w:val="313131"/>
                <w:sz w:val="21"/>
                <w:szCs w:val="21"/>
              </w:rPr>
              <w:t>Use the for general-purpose access to your database. Useful when you are using static SQL statements at runtime. The Statement interface cannot accept parameters.</w:t>
            </w:r>
          </w:p>
        </w:tc>
      </w:tr>
      <w:tr w:rsidR="00E452CF" w:rsidRPr="00E452CF" w:rsidTr="00E452CF">
        <w:tc>
          <w:tcPr>
            <w:tcW w:w="0" w:type="auto"/>
            <w:shd w:val="clear" w:color="auto" w:fill="auto"/>
            <w:vAlign w:val="center"/>
            <w:hideMark/>
          </w:tcPr>
          <w:p w:rsidR="00E452CF" w:rsidRPr="00E452CF" w:rsidRDefault="00E452CF" w:rsidP="00E452CF">
            <w:pPr>
              <w:spacing w:after="300"/>
              <w:rPr>
                <w:rFonts w:ascii="Verdana" w:hAnsi="Verdana"/>
                <w:color w:val="313131"/>
                <w:sz w:val="21"/>
                <w:szCs w:val="21"/>
              </w:rPr>
            </w:pPr>
          </w:p>
        </w:tc>
      </w:tr>
    </w:tbl>
    <w:p w:rsidR="00E452CF" w:rsidRDefault="00E452CF" w:rsidP="00E452CF">
      <w:pPr>
        <w:tabs>
          <w:tab w:val="left" w:pos="1215"/>
        </w:tabs>
        <w:rPr>
          <w:rFonts w:ascii="Arial" w:hAnsi="Arial" w:cs="Arial"/>
          <w:b/>
        </w:rPr>
      </w:pPr>
    </w:p>
    <w:p w:rsidR="00E452CF" w:rsidRDefault="00E452CF" w:rsidP="00E452CF">
      <w:pPr>
        <w:tabs>
          <w:tab w:val="left" w:pos="1215"/>
        </w:tabs>
        <w:rPr>
          <w:rFonts w:ascii="Verdana" w:hAnsi="Verdana"/>
          <w:b/>
          <w:color w:val="313131"/>
          <w:sz w:val="21"/>
          <w:szCs w:val="21"/>
          <w:shd w:val="clear" w:color="auto" w:fill="FFFFFF"/>
        </w:rPr>
      </w:pPr>
      <w:r w:rsidRPr="00E452CF">
        <w:rPr>
          <w:rFonts w:ascii="Verdana" w:hAnsi="Verdana"/>
          <w:b/>
          <w:color w:val="313131"/>
          <w:sz w:val="21"/>
          <w:szCs w:val="21"/>
          <w:shd w:val="clear" w:color="auto" w:fill="FFFFFF"/>
        </w:rPr>
        <w:t>PreparedStatement</w:t>
      </w:r>
      <w:r>
        <w:rPr>
          <w:rFonts w:ascii="Verdana" w:hAnsi="Verdana"/>
          <w:b/>
          <w:color w:val="313131"/>
          <w:sz w:val="21"/>
          <w:szCs w:val="21"/>
          <w:shd w:val="clear" w:color="auto" w:fill="FFFFFF"/>
        </w:rPr>
        <w:t xml:space="preserve"> :</w:t>
      </w:r>
    </w:p>
    <w:tbl>
      <w:tblPr>
        <w:tblW w:w="906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9060"/>
      </w:tblGrid>
      <w:tr w:rsidR="00E452CF" w:rsidRPr="00E452CF" w:rsidTr="00E452CF">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511C8" w:rsidRDefault="00E452CF" w:rsidP="00754CF6">
            <w:pPr>
              <w:pStyle w:val="NormalWeb"/>
              <w:shd w:val="clear" w:color="auto" w:fill="FFFFFF"/>
              <w:jc w:val="both"/>
              <w:rPr>
                <w:rFonts w:ascii="Verdana" w:hAnsi="Verdana"/>
                <w:color w:val="000000"/>
                <w:sz w:val="20"/>
                <w:szCs w:val="20"/>
              </w:rPr>
            </w:pPr>
            <w:r w:rsidRPr="00E452CF">
              <w:rPr>
                <w:rFonts w:ascii="Verdana" w:hAnsi="Verdana"/>
                <w:color w:val="313131"/>
                <w:sz w:val="21"/>
                <w:szCs w:val="21"/>
              </w:rPr>
              <w:t>Use the when you plan to use the SQL statements many times. The PreparedStatement interface accepts input parameters at runtime.</w:t>
            </w:r>
            <w:r w:rsidR="00754CF6">
              <w:rPr>
                <w:rFonts w:ascii="Verdana" w:hAnsi="Verdana"/>
                <w:color w:val="000000"/>
                <w:sz w:val="20"/>
                <w:szCs w:val="20"/>
              </w:rPr>
              <w:t xml:space="preserve"> The PreparedStatement interface is a subinterface of Statement. It is used to execute</w:t>
            </w:r>
          </w:p>
          <w:p w:rsidR="000511C8" w:rsidRDefault="000511C8" w:rsidP="00AE07BE">
            <w:pPr>
              <w:pStyle w:val="NormalWeb"/>
              <w:numPr>
                <w:ilvl w:val="0"/>
                <w:numId w:val="57"/>
              </w:numPr>
              <w:shd w:val="clear" w:color="auto" w:fill="FFFFFF"/>
              <w:spacing w:before="0" w:beforeAutospacing="0" w:after="0" w:afterAutospacing="0"/>
              <w:ind w:left="514"/>
              <w:textAlignment w:val="baseline"/>
              <w:rPr>
                <w:rFonts w:ascii="inherit" w:hAnsi="inherit" w:cs="Arial"/>
                <w:color w:val="242729"/>
                <w:sz w:val="26"/>
                <w:szCs w:val="26"/>
              </w:rPr>
            </w:pPr>
            <w:r>
              <w:rPr>
                <w:rFonts w:ascii="inherit" w:hAnsi="inherit" w:cs="Arial"/>
                <w:color w:val="242729"/>
                <w:sz w:val="26"/>
                <w:szCs w:val="26"/>
              </w:rPr>
              <w:t>recompilation and DB-side caching of the SQL statement leads to overall faster execution and the ability to reuse the same SQL statement in </w:t>
            </w:r>
            <w:hyperlink r:id="rId126" w:history="1">
              <w:r>
                <w:rPr>
                  <w:rStyle w:val="Hyperlink"/>
                  <w:rFonts w:ascii="inherit" w:eastAsiaTheme="minorEastAsia" w:hAnsi="inherit" w:cs="Arial"/>
                  <w:color w:val="005999"/>
                  <w:sz w:val="26"/>
                  <w:szCs w:val="26"/>
                  <w:bdr w:val="none" w:sz="0" w:space="0" w:color="auto" w:frame="1"/>
                </w:rPr>
                <w:t>batches</w:t>
              </w:r>
            </w:hyperlink>
            <w:r>
              <w:rPr>
                <w:rFonts w:ascii="inherit" w:hAnsi="inherit" w:cs="Arial"/>
                <w:color w:val="242729"/>
                <w:sz w:val="26"/>
                <w:szCs w:val="26"/>
              </w:rPr>
              <w:t>.</w:t>
            </w:r>
          </w:p>
          <w:p w:rsidR="000511C8" w:rsidRDefault="000511C8" w:rsidP="00AE07BE">
            <w:pPr>
              <w:pStyle w:val="NormalWeb"/>
              <w:numPr>
                <w:ilvl w:val="0"/>
                <w:numId w:val="57"/>
              </w:numPr>
              <w:shd w:val="clear" w:color="auto" w:fill="FFFFFF"/>
              <w:spacing w:before="0" w:beforeAutospacing="0" w:after="0" w:afterAutospacing="0"/>
              <w:ind w:left="514"/>
              <w:textAlignment w:val="baseline"/>
              <w:rPr>
                <w:rFonts w:ascii="inherit" w:hAnsi="inherit" w:cs="Arial"/>
                <w:color w:val="242729"/>
                <w:sz w:val="26"/>
                <w:szCs w:val="26"/>
              </w:rPr>
            </w:pPr>
            <w:r>
              <w:rPr>
                <w:rFonts w:ascii="inherit" w:hAnsi="inherit" w:cs="Arial"/>
                <w:color w:val="242729"/>
                <w:sz w:val="26"/>
                <w:szCs w:val="26"/>
              </w:rPr>
              <w:t>Automatic prevention of </w:t>
            </w:r>
            <w:hyperlink r:id="rId127" w:history="1">
              <w:r>
                <w:rPr>
                  <w:rStyle w:val="Hyperlink"/>
                  <w:rFonts w:ascii="inherit" w:eastAsiaTheme="minorEastAsia" w:hAnsi="inherit" w:cs="Arial"/>
                  <w:color w:val="005999"/>
                  <w:sz w:val="26"/>
                  <w:szCs w:val="26"/>
                  <w:bdr w:val="none" w:sz="0" w:space="0" w:color="auto" w:frame="1"/>
                </w:rPr>
                <w:t>SQL injection</w:t>
              </w:r>
            </w:hyperlink>
            <w:r>
              <w:rPr>
                <w:rFonts w:ascii="inherit" w:hAnsi="inherit" w:cs="Arial"/>
                <w:color w:val="242729"/>
                <w:sz w:val="26"/>
                <w:szCs w:val="26"/>
              </w:rPr>
              <w:t> </w:t>
            </w:r>
            <w:hyperlink r:id="rId128" w:history="1">
              <w:r>
                <w:rPr>
                  <w:rStyle w:val="Hyperlink"/>
                  <w:rFonts w:ascii="inherit" w:eastAsiaTheme="minorEastAsia" w:hAnsi="inherit" w:cs="Arial"/>
                  <w:color w:val="005999"/>
                  <w:sz w:val="26"/>
                  <w:szCs w:val="26"/>
                  <w:bdr w:val="none" w:sz="0" w:space="0" w:color="auto" w:frame="1"/>
                </w:rPr>
                <w:t>attacks</w:t>
              </w:r>
            </w:hyperlink>
            <w:r>
              <w:rPr>
                <w:rFonts w:ascii="inherit" w:hAnsi="inherit" w:cs="Arial"/>
                <w:color w:val="242729"/>
                <w:sz w:val="26"/>
                <w:szCs w:val="26"/>
              </w:rPr>
              <w:t> by builtin escaping of quotes and other special characters. Note that this requires that you use any of the </w:t>
            </w:r>
            <w:r>
              <w:rPr>
                <w:rStyle w:val="HTMLCode"/>
                <w:rFonts w:ascii="Consolas" w:hAnsi="Consolas" w:cs="Consolas"/>
                <w:color w:val="242729"/>
                <w:sz w:val="22"/>
                <w:szCs w:val="22"/>
                <w:bdr w:val="none" w:sz="0" w:space="0" w:color="auto" w:frame="1"/>
                <w:shd w:val="clear" w:color="auto" w:fill="EFF0F1"/>
              </w:rPr>
              <w:t>PreparedStatement</w:t>
            </w:r>
            <w:r>
              <w:rPr>
                <w:rFonts w:ascii="inherit" w:hAnsi="inherit" w:cs="Arial"/>
                <w:color w:val="242729"/>
                <w:sz w:val="26"/>
                <w:szCs w:val="26"/>
              </w:rPr>
              <w:t> </w:t>
            </w:r>
            <w:r>
              <w:rPr>
                <w:rStyle w:val="HTMLCode"/>
                <w:rFonts w:ascii="Consolas" w:hAnsi="Consolas" w:cs="Consolas"/>
                <w:color w:val="242729"/>
                <w:sz w:val="22"/>
                <w:szCs w:val="22"/>
                <w:bdr w:val="none" w:sz="0" w:space="0" w:color="auto" w:frame="1"/>
                <w:shd w:val="clear" w:color="auto" w:fill="EFF0F1"/>
              </w:rPr>
              <w:t>setXxx()</w:t>
            </w:r>
            <w:r>
              <w:rPr>
                <w:rFonts w:ascii="inherit" w:hAnsi="inherit" w:cs="Arial"/>
                <w:color w:val="242729"/>
                <w:sz w:val="26"/>
                <w:szCs w:val="26"/>
              </w:rPr>
              <w:t>methods to set the values</w:t>
            </w:r>
          </w:p>
          <w:p w:rsidR="00754CF6" w:rsidRDefault="00754CF6" w:rsidP="00754CF6">
            <w:pPr>
              <w:pStyle w:val="NormalWeb"/>
              <w:shd w:val="clear" w:color="auto" w:fill="FFFFFF"/>
              <w:jc w:val="both"/>
              <w:rPr>
                <w:rFonts w:ascii="Verdana" w:hAnsi="Verdana"/>
                <w:color w:val="000000"/>
                <w:sz w:val="20"/>
                <w:szCs w:val="20"/>
              </w:rPr>
            </w:pPr>
            <w:r>
              <w:rPr>
                <w:rFonts w:ascii="Verdana" w:hAnsi="Verdana"/>
                <w:color w:val="000000"/>
                <w:sz w:val="20"/>
                <w:szCs w:val="20"/>
              </w:rPr>
              <w:t xml:space="preserve"> parameterized query.</w:t>
            </w:r>
          </w:p>
          <w:p w:rsidR="00754CF6" w:rsidRDefault="00754CF6" w:rsidP="00754CF6">
            <w:pPr>
              <w:pStyle w:val="NormalWeb"/>
              <w:shd w:val="clear" w:color="auto" w:fill="FFFFFF"/>
              <w:jc w:val="both"/>
              <w:rPr>
                <w:rFonts w:ascii="Verdana" w:hAnsi="Verdana"/>
                <w:color w:val="000000"/>
                <w:sz w:val="20"/>
                <w:szCs w:val="20"/>
              </w:rPr>
            </w:pPr>
            <w:r>
              <w:rPr>
                <w:rFonts w:ascii="Verdana" w:hAnsi="Verdana"/>
                <w:color w:val="000000"/>
                <w:sz w:val="20"/>
                <w:szCs w:val="20"/>
              </w:rPr>
              <w:t>Let's see the example of parameterized query:</w:t>
            </w:r>
          </w:p>
          <w:p w:rsidR="00754CF6" w:rsidRDefault="00754CF6" w:rsidP="00AE07BE">
            <w:pPr>
              <w:numPr>
                <w:ilvl w:val="0"/>
                <w:numId w:val="51"/>
              </w:numPr>
              <w:shd w:val="clear" w:color="auto" w:fill="FFFFFF"/>
              <w:spacing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String sql=</w:t>
            </w:r>
            <w:r>
              <w:rPr>
                <w:rStyle w:val="string"/>
                <w:rFonts w:ascii="Verdana" w:eastAsiaTheme="majorEastAsia" w:hAnsi="Verdana"/>
                <w:color w:val="0000FF"/>
                <w:sz w:val="20"/>
                <w:szCs w:val="20"/>
                <w:bdr w:val="none" w:sz="0" w:space="0" w:color="auto" w:frame="1"/>
              </w:rPr>
              <w:t>"insert into emp values(?,?,?)"</w:t>
            </w:r>
            <w:r>
              <w:rPr>
                <w:rFonts w:ascii="Verdana" w:hAnsi="Verdana"/>
                <w:color w:val="000000"/>
                <w:sz w:val="20"/>
                <w:szCs w:val="20"/>
                <w:bdr w:val="none" w:sz="0" w:space="0" w:color="auto" w:frame="1"/>
              </w:rPr>
              <w:t>;  </w:t>
            </w:r>
          </w:p>
          <w:p w:rsidR="00754CF6" w:rsidRDefault="00754CF6" w:rsidP="00754CF6">
            <w:pPr>
              <w:pStyle w:val="NormalWeb"/>
              <w:shd w:val="clear" w:color="auto" w:fill="FFFFFF"/>
              <w:jc w:val="both"/>
              <w:rPr>
                <w:rFonts w:ascii="Verdana" w:hAnsi="Verdana"/>
                <w:color w:val="000000"/>
                <w:sz w:val="20"/>
                <w:szCs w:val="20"/>
              </w:rPr>
            </w:pPr>
            <w:r>
              <w:rPr>
                <w:rFonts w:ascii="Verdana" w:hAnsi="Verdana"/>
                <w:b/>
                <w:bCs/>
                <w:color w:val="000000"/>
                <w:sz w:val="20"/>
                <w:szCs w:val="20"/>
              </w:rPr>
              <w:t>Improves performance</w:t>
            </w:r>
            <w:r>
              <w:rPr>
                <w:rFonts w:ascii="Verdana" w:hAnsi="Verdana"/>
                <w:color w:val="000000"/>
                <w:sz w:val="20"/>
                <w:szCs w:val="20"/>
              </w:rPr>
              <w:t>: The performance of the application will be faster if you use PreparedStatement interface because query is compiled only once.</w:t>
            </w:r>
          </w:p>
          <w:p w:rsidR="00E452CF" w:rsidRPr="00E452CF" w:rsidRDefault="00E452CF" w:rsidP="00E452CF">
            <w:pPr>
              <w:spacing w:after="300"/>
              <w:rPr>
                <w:rFonts w:ascii="Verdana" w:hAnsi="Verdana"/>
                <w:color w:val="313131"/>
                <w:sz w:val="21"/>
                <w:szCs w:val="21"/>
              </w:rPr>
            </w:pPr>
          </w:p>
        </w:tc>
      </w:tr>
      <w:tr w:rsidR="00E452CF" w:rsidRPr="00E452CF" w:rsidTr="00E452CF">
        <w:tc>
          <w:tcPr>
            <w:tcW w:w="0" w:type="auto"/>
            <w:shd w:val="clear" w:color="auto" w:fill="auto"/>
            <w:vAlign w:val="center"/>
            <w:hideMark/>
          </w:tcPr>
          <w:p w:rsidR="00E452CF" w:rsidRPr="00E452CF" w:rsidRDefault="00E452CF" w:rsidP="00E452CF">
            <w:pPr>
              <w:spacing w:after="300"/>
              <w:rPr>
                <w:rFonts w:ascii="Verdana" w:hAnsi="Verdana"/>
                <w:color w:val="313131"/>
                <w:sz w:val="21"/>
                <w:szCs w:val="21"/>
              </w:rPr>
            </w:pPr>
          </w:p>
        </w:tc>
      </w:tr>
    </w:tbl>
    <w:p w:rsidR="00E452CF" w:rsidRDefault="00E452CF" w:rsidP="00E452CF">
      <w:pPr>
        <w:tabs>
          <w:tab w:val="left" w:pos="1215"/>
        </w:tabs>
        <w:rPr>
          <w:rFonts w:ascii="Verdana" w:hAnsi="Verdana"/>
          <w:b/>
          <w:color w:val="313131"/>
          <w:sz w:val="21"/>
          <w:szCs w:val="21"/>
          <w:shd w:val="clear" w:color="auto" w:fill="FFFFFF"/>
        </w:rPr>
      </w:pPr>
    </w:p>
    <w:p w:rsidR="00E452CF" w:rsidRDefault="00E452CF" w:rsidP="00E452CF">
      <w:pPr>
        <w:spacing w:after="300"/>
        <w:rPr>
          <w:rFonts w:ascii="Verdana" w:hAnsi="Verdana"/>
          <w:color w:val="313131"/>
          <w:sz w:val="21"/>
          <w:szCs w:val="21"/>
        </w:rPr>
      </w:pPr>
      <w:r w:rsidRPr="00E452CF">
        <w:rPr>
          <w:rFonts w:ascii="Verdana" w:hAnsi="Verdana"/>
          <w:b/>
          <w:color w:val="313131"/>
          <w:sz w:val="22"/>
          <w:szCs w:val="22"/>
          <w:shd w:val="clear" w:color="auto" w:fill="FFFFFF"/>
        </w:rPr>
        <w:t>CallableStatement</w:t>
      </w:r>
      <w:r>
        <w:rPr>
          <w:rFonts w:ascii="Verdana" w:hAnsi="Verdana"/>
          <w:b/>
          <w:color w:val="313131"/>
          <w:sz w:val="22"/>
          <w:szCs w:val="22"/>
          <w:shd w:val="clear" w:color="auto" w:fill="FFFFFF"/>
        </w:rPr>
        <w:t>:</w:t>
      </w:r>
      <w:r w:rsidRPr="00E452CF">
        <w:rPr>
          <w:rFonts w:ascii="Verdana" w:hAnsi="Verdana"/>
          <w:color w:val="313131"/>
          <w:sz w:val="21"/>
          <w:szCs w:val="21"/>
        </w:rPr>
        <w:t xml:space="preserve"> Use the when you want to access the database stored procedures. The CallableStatement interface can also accept runtime input parameters.</w:t>
      </w:r>
    </w:p>
    <w:p w:rsidR="002431A4" w:rsidRDefault="002431A4" w:rsidP="002431A4">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Commonly used methods of Statement interface:</w:t>
      </w:r>
    </w:p>
    <w:p w:rsidR="002431A4" w:rsidRPr="00E452CF" w:rsidRDefault="002431A4" w:rsidP="00E452CF">
      <w:pPr>
        <w:spacing w:after="300"/>
        <w:rPr>
          <w:rFonts w:ascii="Verdana" w:hAnsi="Verdana"/>
          <w:color w:val="313131"/>
          <w:sz w:val="21"/>
          <w:szCs w:val="21"/>
        </w:rPr>
      </w:pP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9116"/>
      </w:tblGrid>
      <w:tr w:rsidR="002431A4" w:rsidRPr="002431A4" w:rsidTr="002431A4">
        <w:trPr>
          <w:tblCellSpacing w:w="15" w:type="dxa"/>
        </w:trPr>
        <w:tc>
          <w:tcPr>
            <w:tcW w:w="0" w:type="auto"/>
            <w:shd w:val="clear" w:color="auto" w:fill="FFFFFF"/>
            <w:vAlign w:val="center"/>
            <w:hideMark/>
          </w:tcPr>
          <w:p w:rsidR="002431A4" w:rsidRPr="002431A4" w:rsidRDefault="002431A4" w:rsidP="002431A4">
            <w:pPr>
              <w:spacing w:line="345" w:lineRule="atLeast"/>
              <w:ind w:left="300"/>
              <w:jc w:val="both"/>
              <w:rPr>
                <w:rFonts w:ascii="Verdana" w:hAnsi="Verdana"/>
                <w:color w:val="000000"/>
                <w:sz w:val="20"/>
                <w:szCs w:val="20"/>
              </w:rPr>
            </w:pPr>
            <w:r w:rsidRPr="002431A4">
              <w:rPr>
                <w:rFonts w:ascii="Verdana" w:hAnsi="Verdana"/>
                <w:b/>
                <w:bCs/>
                <w:color w:val="000000"/>
                <w:sz w:val="20"/>
              </w:rPr>
              <w:t>1) public ResultSet executeQuery(String sql):</w:t>
            </w:r>
            <w:r w:rsidRPr="002431A4">
              <w:rPr>
                <w:rFonts w:ascii="Verdana" w:hAnsi="Verdana"/>
                <w:color w:val="000000"/>
                <w:sz w:val="20"/>
                <w:szCs w:val="20"/>
              </w:rPr>
              <w:t xml:space="preserve"> is used to execute SELECT query. </w:t>
            </w:r>
            <w:r w:rsidRPr="002431A4">
              <w:rPr>
                <w:rFonts w:ascii="Verdana" w:hAnsi="Verdana"/>
                <w:color w:val="000000"/>
                <w:sz w:val="20"/>
                <w:szCs w:val="20"/>
              </w:rPr>
              <w:lastRenderedPageBreak/>
              <w:t>It returns the object of ResultSet.</w:t>
            </w:r>
          </w:p>
        </w:tc>
      </w:tr>
      <w:tr w:rsidR="002431A4" w:rsidRPr="002431A4" w:rsidTr="002431A4">
        <w:trPr>
          <w:tblCellSpacing w:w="15" w:type="dxa"/>
        </w:trPr>
        <w:tc>
          <w:tcPr>
            <w:tcW w:w="0" w:type="auto"/>
            <w:shd w:val="clear" w:color="auto" w:fill="FFFFFF"/>
            <w:vAlign w:val="center"/>
            <w:hideMark/>
          </w:tcPr>
          <w:p w:rsidR="002431A4" w:rsidRPr="002431A4" w:rsidRDefault="002431A4" w:rsidP="002431A4">
            <w:pPr>
              <w:spacing w:line="345" w:lineRule="atLeast"/>
              <w:ind w:left="300"/>
              <w:jc w:val="both"/>
              <w:rPr>
                <w:rFonts w:ascii="Verdana" w:hAnsi="Verdana"/>
                <w:color w:val="000000"/>
                <w:sz w:val="20"/>
                <w:szCs w:val="20"/>
              </w:rPr>
            </w:pPr>
            <w:r w:rsidRPr="002431A4">
              <w:rPr>
                <w:rFonts w:ascii="Verdana" w:hAnsi="Verdana"/>
                <w:b/>
                <w:bCs/>
                <w:color w:val="000000"/>
                <w:sz w:val="20"/>
              </w:rPr>
              <w:lastRenderedPageBreak/>
              <w:t>2) public int executeUpdate(String sql):</w:t>
            </w:r>
            <w:r w:rsidRPr="002431A4">
              <w:rPr>
                <w:rFonts w:ascii="Verdana" w:hAnsi="Verdana"/>
                <w:color w:val="000000"/>
                <w:sz w:val="20"/>
                <w:szCs w:val="20"/>
              </w:rPr>
              <w:t> is used to execute specified query, it may be create, drop, insert, update, delete etc.</w:t>
            </w:r>
          </w:p>
        </w:tc>
      </w:tr>
      <w:tr w:rsidR="002431A4" w:rsidRPr="002431A4" w:rsidTr="002431A4">
        <w:trPr>
          <w:tblCellSpacing w:w="15" w:type="dxa"/>
        </w:trPr>
        <w:tc>
          <w:tcPr>
            <w:tcW w:w="0" w:type="auto"/>
            <w:shd w:val="clear" w:color="auto" w:fill="FFFFFF"/>
            <w:vAlign w:val="center"/>
            <w:hideMark/>
          </w:tcPr>
          <w:p w:rsidR="002431A4" w:rsidRPr="002431A4" w:rsidRDefault="002431A4" w:rsidP="002431A4">
            <w:pPr>
              <w:spacing w:line="345" w:lineRule="atLeast"/>
              <w:ind w:left="300"/>
              <w:jc w:val="both"/>
              <w:rPr>
                <w:rFonts w:ascii="Verdana" w:hAnsi="Verdana"/>
                <w:color w:val="000000"/>
                <w:sz w:val="20"/>
                <w:szCs w:val="20"/>
              </w:rPr>
            </w:pPr>
            <w:r w:rsidRPr="002431A4">
              <w:rPr>
                <w:rFonts w:ascii="Verdana" w:hAnsi="Verdana"/>
                <w:b/>
                <w:bCs/>
                <w:color w:val="000000"/>
                <w:sz w:val="20"/>
              </w:rPr>
              <w:t>3) public boolean execute(String sql):</w:t>
            </w:r>
            <w:r w:rsidRPr="002431A4">
              <w:rPr>
                <w:rFonts w:ascii="Verdana" w:hAnsi="Verdana"/>
                <w:color w:val="000000"/>
                <w:sz w:val="20"/>
                <w:szCs w:val="20"/>
              </w:rPr>
              <w:t> is used to execute queries that may return multiple results.</w:t>
            </w:r>
          </w:p>
        </w:tc>
      </w:tr>
      <w:tr w:rsidR="002431A4" w:rsidRPr="002431A4" w:rsidTr="002431A4">
        <w:trPr>
          <w:tblCellSpacing w:w="15" w:type="dxa"/>
        </w:trPr>
        <w:tc>
          <w:tcPr>
            <w:tcW w:w="0" w:type="auto"/>
            <w:shd w:val="clear" w:color="auto" w:fill="FFFFFF"/>
            <w:vAlign w:val="center"/>
            <w:hideMark/>
          </w:tcPr>
          <w:p w:rsidR="002431A4" w:rsidRPr="002431A4" w:rsidRDefault="002431A4" w:rsidP="002431A4">
            <w:pPr>
              <w:spacing w:line="345" w:lineRule="atLeast"/>
              <w:ind w:left="300"/>
              <w:jc w:val="both"/>
              <w:rPr>
                <w:rFonts w:ascii="Verdana" w:hAnsi="Verdana"/>
                <w:color w:val="000000"/>
                <w:sz w:val="20"/>
                <w:szCs w:val="20"/>
              </w:rPr>
            </w:pPr>
            <w:r w:rsidRPr="002431A4">
              <w:rPr>
                <w:rFonts w:ascii="Verdana" w:hAnsi="Verdana"/>
                <w:b/>
                <w:bCs/>
                <w:color w:val="000000"/>
                <w:sz w:val="20"/>
              </w:rPr>
              <w:t>4) public int[] executeBatch():</w:t>
            </w:r>
            <w:r w:rsidRPr="002431A4">
              <w:rPr>
                <w:rFonts w:ascii="Verdana" w:hAnsi="Verdana"/>
                <w:color w:val="000000"/>
                <w:sz w:val="20"/>
                <w:szCs w:val="20"/>
              </w:rPr>
              <w:t> is used to execute batch of commands</w:t>
            </w:r>
          </w:p>
        </w:tc>
      </w:tr>
    </w:tbl>
    <w:p w:rsidR="00334FD7" w:rsidRPr="00F91CF2" w:rsidRDefault="00334FD7" w:rsidP="003343CD">
      <w:pPr>
        <w:jc w:val="center"/>
        <w:rPr>
          <w:rFonts w:ascii="Arial" w:hAnsi="Arial" w:cs="Arial"/>
          <w:b/>
        </w:rPr>
      </w:pPr>
    </w:p>
    <w:p w:rsidR="002431A4" w:rsidRDefault="002431A4" w:rsidP="00E452CF">
      <w:pPr>
        <w:rPr>
          <w:b/>
        </w:rPr>
      </w:pPr>
    </w:p>
    <w:p w:rsidR="002431A4" w:rsidRDefault="002431A4" w:rsidP="00E452CF">
      <w:pPr>
        <w:rPr>
          <w:b/>
        </w:rPr>
      </w:pPr>
    </w:p>
    <w:p w:rsidR="00E452CF" w:rsidRPr="0000280B" w:rsidRDefault="00E452CF" w:rsidP="00E452CF">
      <w:pPr>
        <w:rPr>
          <w:b/>
        </w:rPr>
      </w:pPr>
      <w:r w:rsidRPr="0000280B">
        <w:rPr>
          <w:b/>
        </w:rPr>
        <w:t>Statement  vs PreparedStatement</w:t>
      </w:r>
    </w:p>
    <w:p w:rsidR="00E452CF" w:rsidRDefault="00E452CF" w:rsidP="00E452CF"/>
    <w:p w:rsidR="00E452CF" w:rsidRPr="0000280B" w:rsidRDefault="00E452CF" w:rsidP="00E452CF">
      <w:pPr>
        <w:rPr>
          <w:rFonts w:asciiTheme="minorHAnsi" w:hAnsiTheme="minorHAnsi"/>
        </w:rPr>
      </w:pPr>
      <w:r w:rsidRPr="0000280B">
        <w:rPr>
          <w:rFonts w:asciiTheme="minorHAnsi" w:hAnsiTheme="minorHAnsi"/>
        </w:rPr>
        <w:t xml:space="preserve">1.PreparedStatement is better than Statement because of fast performance. </w:t>
      </w:r>
    </w:p>
    <w:p w:rsidR="00E452CF" w:rsidRPr="0000280B" w:rsidRDefault="00E452CF" w:rsidP="00E452CF">
      <w:pPr>
        <w:rPr>
          <w:rFonts w:asciiTheme="minorHAnsi" w:hAnsiTheme="minorHAnsi"/>
        </w:rPr>
      </w:pPr>
      <w:r w:rsidRPr="0000280B">
        <w:rPr>
          <w:rFonts w:asciiTheme="minorHAnsi" w:hAnsiTheme="minorHAnsi"/>
        </w:rPr>
        <w:t xml:space="preserve">2.PreparedStatement helps us in preventing SQL injection attacks because it automatically escapes the special characters. </w:t>
      </w:r>
    </w:p>
    <w:p w:rsidR="00E452CF" w:rsidRPr="0000280B" w:rsidRDefault="00E452CF" w:rsidP="00E452CF">
      <w:pPr>
        <w:rPr>
          <w:rFonts w:asciiTheme="minorHAnsi" w:hAnsiTheme="minorHAnsi"/>
        </w:rPr>
      </w:pPr>
      <w:r w:rsidRPr="0000280B">
        <w:rPr>
          <w:rFonts w:asciiTheme="minorHAnsi" w:hAnsiTheme="minorHAnsi"/>
        </w:rPr>
        <w:t xml:space="preserve">3.PreparedStatement allows us to execute dynamic queries with parameter inputs. </w:t>
      </w:r>
    </w:p>
    <w:p w:rsidR="00E452CF" w:rsidRPr="0000280B" w:rsidRDefault="00E452CF" w:rsidP="00E452CF">
      <w:pPr>
        <w:rPr>
          <w:rFonts w:asciiTheme="minorHAnsi" w:hAnsiTheme="minorHAnsi"/>
        </w:rPr>
      </w:pPr>
      <w:r w:rsidRPr="0000280B">
        <w:rPr>
          <w:rFonts w:asciiTheme="minorHAnsi" w:hAnsiTheme="minorHAnsi"/>
        </w:rPr>
        <w:t xml:space="preserve">4.In case of PreparedStatement query is parsed, validated, translated and optimized only once and executed each time. </w:t>
      </w:r>
    </w:p>
    <w:p w:rsidR="00E452CF" w:rsidRPr="0000280B" w:rsidRDefault="00E452CF" w:rsidP="00E452CF">
      <w:pPr>
        <w:rPr>
          <w:rFonts w:asciiTheme="minorHAnsi" w:hAnsiTheme="minorHAnsi"/>
        </w:rPr>
      </w:pPr>
      <w:r w:rsidRPr="0000280B">
        <w:rPr>
          <w:rFonts w:asciiTheme="minorHAnsi" w:hAnsiTheme="minorHAnsi"/>
        </w:rPr>
        <w:t>5.But query is parsed, validated, translated, optimized and executed every time when you execute</w:t>
      </w:r>
    </w:p>
    <w:p w:rsidR="00E452CF" w:rsidRPr="0000280B" w:rsidRDefault="00E452CF" w:rsidP="00E452CF">
      <w:pPr>
        <w:rPr>
          <w:rFonts w:asciiTheme="minorHAnsi" w:hAnsiTheme="minorHAnsi"/>
        </w:rPr>
      </w:pPr>
      <w:r w:rsidRPr="0000280B">
        <w:rPr>
          <w:rFonts w:asciiTheme="minorHAnsi" w:hAnsiTheme="minorHAnsi"/>
        </w:rPr>
        <w:t xml:space="preserve"> the query by Statement interface.</w:t>
      </w:r>
    </w:p>
    <w:p w:rsidR="00E452CF" w:rsidRPr="0000280B" w:rsidRDefault="00E452CF" w:rsidP="00E452CF">
      <w:pPr>
        <w:rPr>
          <w:rFonts w:asciiTheme="minorHAnsi" w:hAnsiTheme="minorHAnsi"/>
        </w:rPr>
      </w:pPr>
    </w:p>
    <w:p w:rsidR="00E452CF" w:rsidRPr="0000280B" w:rsidRDefault="00E452CF" w:rsidP="00E452CF">
      <w:pPr>
        <w:rPr>
          <w:rFonts w:asciiTheme="minorHAnsi" w:hAnsiTheme="minorHAnsi"/>
        </w:rPr>
      </w:pPr>
      <w:r w:rsidRPr="0000280B">
        <w:rPr>
          <w:rFonts w:asciiTheme="minorHAnsi" w:hAnsiTheme="minorHAnsi"/>
        </w:rPr>
        <w:t xml:space="preserve"> the query by Statement interface.</w:t>
      </w:r>
    </w:p>
    <w:p w:rsidR="00E452CF" w:rsidRPr="0000280B" w:rsidRDefault="00E452CF" w:rsidP="00E452CF">
      <w:pPr>
        <w:rPr>
          <w:rFonts w:asciiTheme="minorHAnsi" w:hAnsiTheme="minorHAnsi"/>
        </w:rPr>
      </w:pPr>
      <w:r w:rsidRPr="0000280B">
        <w:rPr>
          <w:rFonts w:asciiTheme="minorHAnsi" w:hAnsiTheme="minorHAnsi"/>
        </w:rPr>
        <w:t>When we fire a query to be executed for a relational database, it goes through following steps.</w:t>
      </w:r>
    </w:p>
    <w:p w:rsidR="00E452CF" w:rsidRPr="0000280B" w:rsidRDefault="00E452CF" w:rsidP="00E452CF">
      <w:pPr>
        <w:rPr>
          <w:rFonts w:asciiTheme="minorHAnsi" w:hAnsiTheme="minorHAnsi"/>
        </w:rPr>
      </w:pPr>
      <w:r w:rsidRPr="0000280B">
        <w:rPr>
          <w:rFonts w:asciiTheme="minorHAnsi" w:hAnsiTheme="minorHAnsi"/>
        </w:rPr>
        <w:t>1.</w:t>
      </w:r>
      <w:r w:rsidRPr="0000280B">
        <w:rPr>
          <w:rFonts w:asciiTheme="minorHAnsi" w:hAnsiTheme="minorHAnsi"/>
        </w:rPr>
        <w:tab/>
        <w:t>Parsing of SQL query</w:t>
      </w:r>
    </w:p>
    <w:p w:rsidR="00E452CF" w:rsidRPr="0000280B" w:rsidRDefault="00E452CF" w:rsidP="00E452CF">
      <w:pPr>
        <w:rPr>
          <w:rFonts w:asciiTheme="minorHAnsi" w:hAnsiTheme="minorHAnsi"/>
        </w:rPr>
      </w:pPr>
      <w:r w:rsidRPr="0000280B">
        <w:rPr>
          <w:rFonts w:asciiTheme="minorHAnsi" w:hAnsiTheme="minorHAnsi"/>
        </w:rPr>
        <w:t>2.</w:t>
      </w:r>
      <w:r w:rsidRPr="0000280B">
        <w:rPr>
          <w:rFonts w:asciiTheme="minorHAnsi" w:hAnsiTheme="minorHAnsi"/>
        </w:rPr>
        <w:tab/>
        <w:t>Compilation of SQL Query</w:t>
      </w:r>
    </w:p>
    <w:p w:rsidR="00E452CF" w:rsidRPr="0000280B" w:rsidRDefault="00E452CF" w:rsidP="00E452CF">
      <w:pPr>
        <w:rPr>
          <w:rFonts w:asciiTheme="minorHAnsi" w:hAnsiTheme="minorHAnsi"/>
        </w:rPr>
      </w:pPr>
      <w:r w:rsidRPr="0000280B">
        <w:rPr>
          <w:rFonts w:asciiTheme="minorHAnsi" w:hAnsiTheme="minorHAnsi"/>
        </w:rPr>
        <w:t>3.</w:t>
      </w:r>
      <w:r w:rsidRPr="0000280B">
        <w:rPr>
          <w:rFonts w:asciiTheme="minorHAnsi" w:hAnsiTheme="minorHAnsi"/>
        </w:rPr>
        <w:tab/>
        <w:t>Planning and optimization of data acquisition path</w:t>
      </w:r>
    </w:p>
    <w:p w:rsidR="00E452CF" w:rsidRPr="0000280B" w:rsidRDefault="00E452CF" w:rsidP="00E452CF">
      <w:pPr>
        <w:rPr>
          <w:rFonts w:asciiTheme="minorHAnsi" w:hAnsiTheme="minorHAnsi"/>
        </w:rPr>
      </w:pPr>
      <w:r w:rsidRPr="0000280B">
        <w:rPr>
          <w:rFonts w:asciiTheme="minorHAnsi" w:hAnsiTheme="minorHAnsi"/>
        </w:rPr>
        <w:t>4.</w:t>
      </w:r>
      <w:r w:rsidRPr="0000280B">
        <w:rPr>
          <w:rFonts w:asciiTheme="minorHAnsi" w:hAnsiTheme="minorHAnsi"/>
        </w:rPr>
        <w:tab/>
        <w:t>Executing the optimized query and return the resulted data</w:t>
      </w:r>
    </w:p>
    <w:p w:rsidR="00E452CF" w:rsidRPr="0000280B" w:rsidRDefault="00E452CF" w:rsidP="00E452CF">
      <w:pPr>
        <w:rPr>
          <w:rFonts w:asciiTheme="minorHAnsi" w:hAnsiTheme="minorHAnsi"/>
        </w:rPr>
      </w:pPr>
      <w:r w:rsidRPr="0000280B">
        <w:rPr>
          <w:rFonts w:asciiTheme="minorHAnsi" w:hAnsiTheme="minorHAnsi"/>
        </w:rPr>
        <w:t>When we use Statement, it goes through all the four steps but with PreparedStatement</w:t>
      </w:r>
    </w:p>
    <w:p w:rsidR="00E452CF" w:rsidRPr="0000280B" w:rsidRDefault="00E452CF" w:rsidP="00E452CF">
      <w:pPr>
        <w:rPr>
          <w:rFonts w:asciiTheme="minorHAnsi" w:hAnsiTheme="minorHAnsi"/>
        </w:rPr>
      </w:pPr>
      <w:r w:rsidRPr="0000280B">
        <w:rPr>
          <w:rFonts w:asciiTheme="minorHAnsi" w:hAnsiTheme="minorHAnsi"/>
        </w:rPr>
        <w:t xml:space="preserve"> first three steps are executed when we create the prepared statement. So execution of</w:t>
      </w:r>
    </w:p>
    <w:p w:rsidR="00E452CF" w:rsidRPr="0000280B" w:rsidRDefault="00E452CF" w:rsidP="00E452CF">
      <w:pPr>
        <w:rPr>
          <w:rFonts w:asciiTheme="minorHAnsi" w:hAnsiTheme="minorHAnsi"/>
        </w:rPr>
      </w:pPr>
      <w:r w:rsidRPr="0000280B">
        <w:rPr>
          <w:rFonts w:asciiTheme="minorHAnsi" w:hAnsiTheme="minorHAnsi"/>
        </w:rPr>
        <w:t xml:space="preserve"> query takes less time and more quick that Statement.</w:t>
      </w:r>
    </w:p>
    <w:p w:rsidR="00E452CF" w:rsidRPr="0000280B" w:rsidRDefault="00E452CF" w:rsidP="00E452CF">
      <w:pPr>
        <w:rPr>
          <w:rFonts w:asciiTheme="minorHAnsi" w:hAnsiTheme="minorHAnsi"/>
        </w:rPr>
      </w:pPr>
      <w:r w:rsidRPr="0000280B">
        <w:rPr>
          <w:rFonts w:asciiTheme="minorHAnsi" w:hAnsiTheme="minorHAnsi"/>
        </w:rPr>
        <w:t>Another benefit of using PreparedStatement is that we can use Batch Processing through</w:t>
      </w:r>
    </w:p>
    <w:p w:rsidR="00E452CF" w:rsidRPr="0000280B" w:rsidRDefault="00E452CF" w:rsidP="00E452CF">
      <w:pPr>
        <w:rPr>
          <w:rFonts w:asciiTheme="minorHAnsi" w:hAnsiTheme="minorHAnsi"/>
        </w:rPr>
      </w:pPr>
      <w:r w:rsidRPr="0000280B">
        <w:rPr>
          <w:rFonts w:asciiTheme="minorHAnsi" w:hAnsiTheme="minorHAnsi"/>
        </w:rPr>
        <w:t xml:space="preserve"> addBatch() and executeBatch() methods. We can create a </w:t>
      </w:r>
    </w:p>
    <w:p w:rsidR="00E452CF" w:rsidRDefault="00E452CF" w:rsidP="00E452CF">
      <w:pPr>
        <w:rPr>
          <w:rFonts w:asciiTheme="minorHAnsi" w:hAnsiTheme="minorHAnsi"/>
        </w:rPr>
      </w:pPr>
      <w:r w:rsidRPr="0000280B">
        <w:rPr>
          <w:rFonts w:asciiTheme="minorHAnsi" w:hAnsiTheme="minorHAnsi"/>
        </w:rPr>
        <w:t>single prepared statement and use it to execute multiple queries.</w:t>
      </w:r>
    </w:p>
    <w:p w:rsidR="00334FD7" w:rsidRPr="00F91CF2" w:rsidRDefault="00334FD7" w:rsidP="003343CD">
      <w:pPr>
        <w:jc w:val="center"/>
        <w:rPr>
          <w:rFonts w:ascii="Arial" w:hAnsi="Arial" w:cs="Arial"/>
          <w:b/>
        </w:rPr>
      </w:pPr>
    </w:p>
    <w:p w:rsidR="00071A45" w:rsidRPr="00F91CF2" w:rsidRDefault="00071A45" w:rsidP="003343CD">
      <w:pPr>
        <w:jc w:val="center"/>
        <w:rPr>
          <w:rFonts w:ascii="Arial" w:hAnsi="Arial" w:cs="Arial"/>
          <w:b/>
        </w:rPr>
      </w:pPr>
    </w:p>
    <w:p w:rsidR="00071A45" w:rsidRPr="00F91CF2" w:rsidRDefault="00071A45" w:rsidP="003343CD">
      <w:pPr>
        <w:jc w:val="center"/>
        <w:rPr>
          <w:rFonts w:ascii="Arial" w:hAnsi="Arial" w:cs="Arial"/>
          <w:b/>
        </w:rPr>
      </w:pPr>
    </w:p>
    <w:p w:rsidR="00071A45" w:rsidRPr="00F91CF2" w:rsidRDefault="00071A45" w:rsidP="003343CD">
      <w:pPr>
        <w:jc w:val="center"/>
        <w:rPr>
          <w:rFonts w:ascii="Arial" w:hAnsi="Arial" w:cs="Arial"/>
          <w:b/>
        </w:rPr>
      </w:pPr>
    </w:p>
    <w:p w:rsidR="00E06785" w:rsidRPr="00F91CF2" w:rsidRDefault="00E06785" w:rsidP="003343CD">
      <w:pPr>
        <w:jc w:val="center"/>
        <w:rPr>
          <w:rFonts w:ascii="Arial" w:hAnsi="Arial" w:cs="Arial"/>
          <w:b/>
        </w:rPr>
      </w:pPr>
    </w:p>
    <w:p w:rsidR="00071A45" w:rsidRPr="00F91CF2" w:rsidRDefault="00071A45" w:rsidP="003343CD">
      <w:pPr>
        <w:jc w:val="center"/>
        <w:rPr>
          <w:rFonts w:ascii="Arial" w:hAnsi="Arial" w:cs="Arial"/>
        </w:rPr>
      </w:pPr>
    </w:p>
    <w:p w:rsidR="008523CC" w:rsidRPr="00F91CF2" w:rsidRDefault="008523CC" w:rsidP="003343CD">
      <w:pPr>
        <w:jc w:val="center"/>
        <w:rPr>
          <w:rFonts w:ascii="Arial" w:hAnsi="Arial" w:cs="Arial"/>
        </w:rPr>
      </w:pPr>
    </w:p>
    <w:p w:rsidR="008523CC" w:rsidRPr="00F91CF2" w:rsidRDefault="008523CC" w:rsidP="003343CD">
      <w:pPr>
        <w:jc w:val="center"/>
        <w:rPr>
          <w:rFonts w:ascii="Arial" w:hAnsi="Arial" w:cs="Arial"/>
        </w:rPr>
      </w:pPr>
    </w:p>
    <w:p w:rsidR="008523CC" w:rsidRPr="00F91CF2" w:rsidRDefault="008523CC" w:rsidP="003343CD">
      <w:pPr>
        <w:jc w:val="center"/>
        <w:rPr>
          <w:rFonts w:ascii="Arial" w:hAnsi="Arial" w:cs="Arial"/>
        </w:rPr>
      </w:pPr>
    </w:p>
    <w:p w:rsidR="008523CC" w:rsidRPr="00F91CF2" w:rsidRDefault="008523CC" w:rsidP="003343CD">
      <w:pPr>
        <w:jc w:val="center"/>
        <w:rPr>
          <w:rFonts w:ascii="Arial" w:hAnsi="Arial" w:cs="Arial"/>
        </w:rPr>
      </w:pPr>
    </w:p>
    <w:p w:rsidR="008523CC" w:rsidRPr="00F91CF2" w:rsidRDefault="008523CC" w:rsidP="003343CD">
      <w:pPr>
        <w:jc w:val="center"/>
        <w:rPr>
          <w:rFonts w:ascii="Arial" w:hAnsi="Arial" w:cs="Arial"/>
        </w:rPr>
      </w:pPr>
    </w:p>
    <w:p w:rsidR="008523CC" w:rsidRPr="00F91CF2" w:rsidRDefault="008523CC" w:rsidP="003343CD">
      <w:pPr>
        <w:jc w:val="center"/>
        <w:rPr>
          <w:rFonts w:ascii="Arial" w:hAnsi="Arial" w:cs="Arial"/>
        </w:rPr>
      </w:pPr>
    </w:p>
    <w:p w:rsidR="008523CC" w:rsidRPr="00F91CF2" w:rsidRDefault="008523CC" w:rsidP="003343CD">
      <w:pPr>
        <w:jc w:val="center"/>
        <w:rPr>
          <w:rFonts w:ascii="Arial" w:hAnsi="Arial" w:cs="Arial"/>
          <w:b/>
          <w:sz w:val="44"/>
          <w:szCs w:val="44"/>
          <w:u w:val="single"/>
        </w:rPr>
      </w:pPr>
      <w:r w:rsidRPr="00F91CF2">
        <w:rPr>
          <w:rFonts w:ascii="Arial" w:hAnsi="Arial" w:cs="Arial"/>
          <w:b/>
          <w:sz w:val="44"/>
          <w:szCs w:val="44"/>
          <w:u w:val="single"/>
        </w:rPr>
        <w:t>Heap vs Stack</w:t>
      </w:r>
    </w:p>
    <w:p w:rsidR="008523CC" w:rsidRPr="00F91CF2" w:rsidRDefault="008523CC" w:rsidP="003343CD">
      <w:pPr>
        <w:jc w:val="center"/>
        <w:rPr>
          <w:rFonts w:ascii="Arial" w:hAnsi="Arial" w:cs="Arial"/>
        </w:rPr>
      </w:pPr>
    </w:p>
    <w:p w:rsidR="00A90390" w:rsidRPr="00F91CF2" w:rsidRDefault="00A90390" w:rsidP="00A90390">
      <w:pPr>
        <w:pStyle w:val="Heading3"/>
        <w:shd w:val="clear" w:color="auto" w:fill="FFFFFF"/>
        <w:spacing w:before="0" w:after="270" w:line="389" w:lineRule="atLeast"/>
        <w:textAlignment w:val="baseline"/>
        <w:rPr>
          <w:rFonts w:ascii="Arial" w:hAnsi="Arial" w:cs="Arial"/>
          <w:b w:val="0"/>
          <w:bCs w:val="0"/>
          <w:color w:val="333333"/>
          <w:spacing w:val="15"/>
          <w:sz w:val="36"/>
          <w:szCs w:val="36"/>
        </w:rPr>
      </w:pPr>
      <w:r w:rsidRPr="00F91CF2">
        <w:rPr>
          <w:rFonts w:ascii="Arial" w:hAnsi="Arial" w:cs="Arial"/>
          <w:b w:val="0"/>
          <w:bCs w:val="0"/>
          <w:color w:val="333333"/>
          <w:spacing w:val="15"/>
          <w:sz w:val="36"/>
          <w:szCs w:val="36"/>
        </w:rPr>
        <w:t>Java Heap Memory</w:t>
      </w:r>
    </w:p>
    <w:p w:rsidR="00A90390" w:rsidRPr="00F91CF2" w:rsidRDefault="00A90390" w:rsidP="00A90390">
      <w:pPr>
        <w:pStyle w:val="NormalWeb"/>
        <w:shd w:val="clear" w:color="auto" w:fill="FFFFFF"/>
        <w:spacing w:before="0" w:beforeAutospacing="0" w:after="360" w:afterAutospacing="0" w:line="365" w:lineRule="atLeast"/>
        <w:textAlignment w:val="baseline"/>
        <w:rPr>
          <w:rFonts w:ascii="Arial" w:hAnsi="Arial" w:cs="Arial"/>
          <w:color w:val="333333"/>
          <w:sz w:val="23"/>
          <w:szCs w:val="23"/>
        </w:rPr>
      </w:pPr>
      <w:r w:rsidRPr="00F91CF2">
        <w:rPr>
          <w:rFonts w:ascii="Arial" w:hAnsi="Arial" w:cs="Arial"/>
          <w:color w:val="333333"/>
          <w:sz w:val="23"/>
          <w:szCs w:val="23"/>
        </w:rPr>
        <w:t>Heap memory is used by java runtime to allocate memory to Objects and JRE classes. Whenever we create any object, it’s always created in the Heap space. Garbage Collection runs on the heap memory to free the memory used by objects that doesn’t have any reference. Any object created in the heap space has global access and can be referenced from anywhere of the application.</w:t>
      </w:r>
    </w:p>
    <w:p w:rsidR="00A90390" w:rsidRPr="00F91CF2" w:rsidRDefault="00A90390" w:rsidP="00A90390">
      <w:pPr>
        <w:pStyle w:val="Heading3"/>
        <w:shd w:val="clear" w:color="auto" w:fill="FFFFFF"/>
        <w:spacing w:before="0" w:after="270" w:line="389" w:lineRule="atLeast"/>
        <w:textAlignment w:val="baseline"/>
        <w:rPr>
          <w:rFonts w:ascii="Arial" w:hAnsi="Arial" w:cs="Arial"/>
          <w:b w:val="0"/>
          <w:bCs w:val="0"/>
          <w:color w:val="333333"/>
          <w:spacing w:val="15"/>
          <w:sz w:val="36"/>
          <w:szCs w:val="36"/>
        </w:rPr>
      </w:pPr>
      <w:r w:rsidRPr="00F91CF2">
        <w:rPr>
          <w:rFonts w:ascii="Arial" w:hAnsi="Arial" w:cs="Arial"/>
          <w:b w:val="0"/>
          <w:bCs w:val="0"/>
          <w:color w:val="333333"/>
          <w:spacing w:val="15"/>
          <w:sz w:val="36"/>
          <w:szCs w:val="36"/>
        </w:rPr>
        <w:t>Java Stack Memory</w:t>
      </w:r>
    </w:p>
    <w:p w:rsidR="00A90390" w:rsidRDefault="00A90390" w:rsidP="00A90390">
      <w:pPr>
        <w:pStyle w:val="NormalWeb"/>
        <w:shd w:val="clear" w:color="auto" w:fill="FFFFFF"/>
        <w:spacing w:before="0" w:beforeAutospacing="0" w:after="360" w:afterAutospacing="0" w:line="365" w:lineRule="atLeast"/>
        <w:textAlignment w:val="baseline"/>
        <w:rPr>
          <w:rFonts w:ascii="Arial" w:hAnsi="Arial" w:cs="Arial"/>
          <w:color w:val="333333"/>
          <w:sz w:val="23"/>
          <w:szCs w:val="23"/>
        </w:rPr>
      </w:pPr>
      <w:r w:rsidRPr="00F91CF2">
        <w:rPr>
          <w:rFonts w:ascii="Arial" w:hAnsi="Arial" w:cs="Arial"/>
          <w:color w:val="333333"/>
          <w:sz w:val="23"/>
          <w:szCs w:val="23"/>
        </w:rPr>
        <w:t>Java Stack memory is used for execution of a thread. They contain method specific values that are short-lived and references to other objects in the heap that are getting referred from the method. Stack memory is always referenced in LIFO (Last-In-First-Out) order. Whenever a method is invoked, a new block is created in the stack memory for the method to hold local primitive values and reference to other objects in the method. As soon as method ends, the block becomes unused and become available for next method.</w:t>
      </w:r>
      <w:r w:rsidRPr="00F91CF2">
        <w:rPr>
          <w:rFonts w:ascii="Arial" w:hAnsi="Arial" w:cs="Arial"/>
          <w:color w:val="333333"/>
          <w:sz w:val="23"/>
          <w:szCs w:val="23"/>
        </w:rPr>
        <w:br/>
        <w:t>Stack memory size is very less compared to Heap memory.</w:t>
      </w:r>
    </w:p>
    <w:p w:rsidR="006564BC" w:rsidRDefault="00FE368E" w:rsidP="00961712">
      <w:pPr>
        <w:pStyle w:val="NormalWeb"/>
        <w:shd w:val="clear" w:color="auto" w:fill="FFFFFF"/>
        <w:spacing w:before="0" w:beforeAutospacing="0" w:after="360" w:afterAutospacing="0" w:line="365" w:lineRule="atLeast"/>
        <w:textAlignment w:val="baseline"/>
        <w:rPr>
          <w:rFonts w:ascii="Trebuchet MS" w:hAnsi="Trebuchet MS"/>
          <w:color w:val="000000"/>
        </w:rPr>
      </w:pPr>
      <w:r w:rsidRPr="00FE368E">
        <w:rPr>
          <w:rFonts w:ascii="Trebuchet MS" w:hAnsi="Trebuchet MS"/>
          <w:color w:val="000000"/>
          <w:shd w:val="clear" w:color="auto" w:fill="FFFFFF"/>
        </w:rPr>
        <w:t>stack memory is used to store</w:t>
      </w:r>
      <w:r w:rsidRPr="00FE368E">
        <w:rPr>
          <w:rFonts w:ascii="Trebuchet MS" w:hAnsi="Trebuchet MS"/>
          <w:color w:val="000000"/>
        </w:rPr>
        <w:t> </w:t>
      </w:r>
      <w:hyperlink r:id="rId129" w:history="1">
        <w:r w:rsidRPr="00FE368E">
          <w:rPr>
            <w:rFonts w:ascii="Trebuchet MS" w:hAnsi="Trebuchet MS"/>
            <w:color w:val="660099"/>
            <w:u w:val="single"/>
          </w:rPr>
          <w:t>local variables</w:t>
        </w:r>
      </w:hyperlink>
      <w:r w:rsidRPr="00FE368E">
        <w:rPr>
          <w:rFonts w:ascii="Trebuchet MS" w:hAnsi="Trebuchet MS"/>
          <w:color w:val="000000"/>
        </w:rPr>
        <w:t> </w:t>
      </w:r>
      <w:r w:rsidRPr="00FE368E">
        <w:rPr>
          <w:rFonts w:ascii="Trebuchet MS" w:hAnsi="Trebuchet MS"/>
          <w:color w:val="000000"/>
          <w:shd w:val="clear" w:color="auto" w:fill="FFFFFF"/>
        </w:rPr>
        <w:t>and function call</w:t>
      </w:r>
      <w:r w:rsidRPr="00FE368E">
        <w:rPr>
          <w:rFonts w:ascii="Trebuchet MS" w:hAnsi="Trebuchet MS"/>
          <w:color w:val="000000"/>
        </w:rPr>
        <w:t> </w:t>
      </w:r>
    </w:p>
    <w:p w:rsidR="00A90390" w:rsidRPr="00F91CF2" w:rsidRDefault="00FE368E" w:rsidP="00961712">
      <w:pPr>
        <w:pStyle w:val="NormalWeb"/>
        <w:shd w:val="clear" w:color="auto" w:fill="FFFFFF"/>
        <w:spacing w:before="0" w:beforeAutospacing="0" w:after="360" w:afterAutospacing="0" w:line="365" w:lineRule="atLeast"/>
        <w:textAlignment w:val="baseline"/>
        <w:rPr>
          <w:rFonts w:ascii="Arial" w:hAnsi="Arial" w:cs="Arial"/>
          <w:b/>
          <w:bCs/>
          <w:color w:val="333333"/>
          <w:spacing w:val="15"/>
          <w:sz w:val="36"/>
          <w:szCs w:val="36"/>
        </w:rPr>
      </w:pPr>
      <w:r w:rsidRPr="00FE368E">
        <w:rPr>
          <w:rFonts w:ascii="Trebuchet MS" w:hAnsi="Trebuchet MS"/>
          <w:color w:val="000000"/>
        </w:rPr>
        <w:br/>
      </w:r>
      <w:r w:rsidR="00A90390" w:rsidRPr="00F91CF2">
        <w:rPr>
          <w:rFonts w:ascii="Arial" w:hAnsi="Arial" w:cs="Arial"/>
          <w:b/>
          <w:bCs/>
          <w:color w:val="333333"/>
          <w:spacing w:val="15"/>
          <w:sz w:val="36"/>
          <w:szCs w:val="36"/>
        </w:rPr>
        <w:t>Difference between Heap and Stack Memory</w:t>
      </w:r>
    </w:p>
    <w:p w:rsidR="00A90390" w:rsidRDefault="00A90390" w:rsidP="00A90390">
      <w:pPr>
        <w:pStyle w:val="NormalWeb"/>
        <w:shd w:val="clear" w:color="auto" w:fill="FFFFFF"/>
        <w:spacing w:before="0" w:beforeAutospacing="0" w:after="360" w:afterAutospacing="0" w:line="365" w:lineRule="atLeast"/>
        <w:textAlignment w:val="baseline"/>
        <w:rPr>
          <w:rFonts w:ascii="Arial" w:hAnsi="Arial" w:cs="Arial"/>
          <w:color w:val="333333"/>
          <w:sz w:val="23"/>
          <w:szCs w:val="23"/>
        </w:rPr>
      </w:pPr>
      <w:r w:rsidRPr="00F91CF2">
        <w:rPr>
          <w:rFonts w:ascii="Arial" w:hAnsi="Arial" w:cs="Arial"/>
          <w:color w:val="333333"/>
          <w:sz w:val="23"/>
          <w:szCs w:val="23"/>
        </w:rPr>
        <w:t>Based on the above explanations, we can easily conclude following differences between Heap and Stack memory.</w:t>
      </w:r>
    </w:p>
    <w:p w:rsidR="00137CB9" w:rsidRPr="00F91CF2" w:rsidRDefault="00137CB9" w:rsidP="00A90390">
      <w:pPr>
        <w:pStyle w:val="NormalWeb"/>
        <w:shd w:val="clear" w:color="auto" w:fill="FFFFFF"/>
        <w:spacing w:before="0" w:beforeAutospacing="0" w:after="360" w:afterAutospacing="0" w:line="365" w:lineRule="atLeast"/>
        <w:textAlignment w:val="baseline"/>
        <w:rPr>
          <w:rFonts w:ascii="Arial" w:hAnsi="Arial" w:cs="Arial"/>
          <w:color w:val="333333"/>
          <w:sz w:val="23"/>
          <w:szCs w:val="23"/>
        </w:rPr>
      </w:pPr>
      <w:r>
        <w:rPr>
          <w:rFonts w:ascii="Arial" w:hAnsi="Arial" w:cs="Arial"/>
          <w:color w:val="333333"/>
          <w:sz w:val="23"/>
          <w:szCs w:val="23"/>
        </w:rPr>
        <w:t>heap stores objects stack stores primitive and ref data types</w:t>
      </w:r>
    </w:p>
    <w:p w:rsidR="00A90390" w:rsidRDefault="00A90390" w:rsidP="00AE07BE">
      <w:pPr>
        <w:numPr>
          <w:ilvl w:val="0"/>
          <w:numId w:val="27"/>
        </w:numPr>
        <w:shd w:val="clear" w:color="auto" w:fill="FFFFFF"/>
        <w:spacing w:line="365" w:lineRule="atLeast"/>
        <w:ind w:left="450"/>
        <w:textAlignment w:val="baseline"/>
        <w:rPr>
          <w:rFonts w:ascii="Arial" w:hAnsi="Arial" w:cs="Arial"/>
          <w:color w:val="333333"/>
          <w:sz w:val="23"/>
          <w:szCs w:val="23"/>
        </w:rPr>
      </w:pPr>
      <w:r w:rsidRPr="00F91CF2">
        <w:rPr>
          <w:rFonts w:ascii="Arial" w:hAnsi="Arial" w:cs="Arial"/>
          <w:color w:val="333333"/>
          <w:sz w:val="23"/>
          <w:szCs w:val="23"/>
        </w:rPr>
        <w:t>Heap memory is used by all the parts of the application whereas stack memory is used only by one thread of execution.</w:t>
      </w:r>
    </w:p>
    <w:p w:rsidR="00FE368E" w:rsidRPr="00FE368E" w:rsidRDefault="00FE368E" w:rsidP="00AE07BE">
      <w:pPr>
        <w:numPr>
          <w:ilvl w:val="0"/>
          <w:numId w:val="27"/>
        </w:numPr>
        <w:shd w:val="clear" w:color="auto" w:fill="FFFFFF"/>
        <w:spacing w:line="365" w:lineRule="atLeast"/>
        <w:ind w:left="450"/>
        <w:textAlignment w:val="baseline"/>
        <w:rPr>
          <w:rFonts w:ascii="Arial" w:hAnsi="Arial" w:cs="Arial"/>
          <w:color w:val="333333"/>
          <w:sz w:val="23"/>
          <w:szCs w:val="23"/>
        </w:rPr>
      </w:pPr>
      <w:r w:rsidRPr="00FE368E">
        <w:rPr>
          <w:rFonts w:ascii="inherit" w:hAnsi="inherit"/>
          <w:color w:val="000000"/>
        </w:rPr>
        <w:t>If there is no memory left in the stack for storing function call or local variable, JVM will throw</w:t>
      </w:r>
      <w:r w:rsidRPr="00FE368E">
        <w:rPr>
          <w:rStyle w:val="apple-converted-space"/>
          <w:rFonts w:ascii="inherit" w:hAnsi="inherit"/>
          <w:color w:val="000000"/>
        </w:rPr>
        <w:t> </w:t>
      </w:r>
      <w:r w:rsidRPr="00FE368E">
        <w:rPr>
          <w:rFonts w:ascii="Courier New" w:hAnsi="Courier New" w:cs="Courier New"/>
          <w:color w:val="000000"/>
        </w:rPr>
        <w:t>java.lang.StackOverFlowError,</w:t>
      </w:r>
      <w:r w:rsidRPr="00FE368E">
        <w:rPr>
          <w:rStyle w:val="apple-converted-space"/>
          <w:rFonts w:ascii="inherit" w:hAnsi="inherit"/>
          <w:color w:val="000000"/>
        </w:rPr>
        <w:t> </w:t>
      </w:r>
      <w:r w:rsidRPr="00FE368E">
        <w:rPr>
          <w:rFonts w:ascii="inherit" w:hAnsi="inherit"/>
          <w:color w:val="000000"/>
        </w:rPr>
        <w:t>while if there is no more heap space for creating an object, JVM will throw</w:t>
      </w:r>
      <w:r w:rsidRPr="00FE368E">
        <w:rPr>
          <w:rStyle w:val="apple-converted-space"/>
          <w:rFonts w:ascii="inherit" w:hAnsi="inherit"/>
          <w:color w:val="000000"/>
        </w:rPr>
        <w:t> </w:t>
      </w:r>
      <w:r w:rsidRPr="00FE368E">
        <w:rPr>
          <w:rFonts w:ascii="Courier New" w:hAnsi="Courier New" w:cs="Courier New"/>
          <w:color w:val="000000"/>
        </w:rPr>
        <w:t>java.lang.OutOfMemoryError:</w:t>
      </w:r>
    </w:p>
    <w:p w:rsidR="00FE368E" w:rsidRPr="00FE368E" w:rsidRDefault="00FE368E" w:rsidP="00FE368E">
      <w:pPr>
        <w:shd w:val="clear" w:color="auto" w:fill="FFFFFF"/>
        <w:spacing w:line="365" w:lineRule="atLeast"/>
        <w:ind w:left="720"/>
        <w:textAlignment w:val="baseline"/>
        <w:rPr>
          <w:rFonts w:ascii="Arial" w:hAnsi="Arial" w:cs="Arial"/>
          <w:color w:val="333333"/>
          <w:sz w:val="23"/>
          <w:szCs w:val="23"/>
        </w:rPr>
      </w:pPr>
    </w:p>
    <w:p w:rsidR="00A90390" w:rsidRPr="00F91CF2" w:rsidRDefault="00FE368E" w:rsidP="00FE368E">
      <w:pPr>
        <w:shd w:val="clear" w:color="auto" w:fill="FFFFFF"/>
        <w:spacing w:line="365" w:lineRule="atLeast"/>
        <w:ind w:left="360"/>
        <w:textAlignment w:val="baseline"/>
        <w:rPr>
          <w:rFonts w:ascii="Arial" w:hAnsi="Arial" w:cs="Arial"/>
          <w:color w:val="333333"/>
          <w:sz w:val="23"/>
          <w:szCs w:val="23"/>
        </w:rPr>
      </w:pPr>
      <w:r>
        <w:rPr>
          <w:rFonts w:ascii="Arial" w:hAnsi="Arial" w:cs="Arial"/>
          <w:color w:val="333333"/>
          <w:sz w:val="23"/>
          <w:szCs w:val="23"/>
        </w:rPr>
        <w:t xml:space="preserve">3. </w:t>
      </w:r>
      <w:r w:rsidR="00A90390" w:rsidRPr="00F91CF2">
        <w:rPr>
          <w:rFonts w:ascii="Arial" w:hAnsi="Arial" w:cs="Arial"/>
          <w:color w:val="333333"/>
          <w:sz w:val="23"/>
          <w:szCs w:val="23"/>
        </w:rPr>
        <w:t>Whenever an object is created, it’s always stored in the Heap space and stack memory contains the reference to it. Stack memory only contains local primitive variables and reference variables to objects in heap space.</w:t>
      </w:r>
    </w:p>
    <w:p w:rsidR="00A90390" w:rsidRPr="00F91CF2" w:rsidRDefault="00FE368E" w:rsidP="00FE368E">
      <w:pPr>
        <w:shd w:val="clear" w:color="auto" w:fill="FFFFFF"/>
        <w:spacing w:line="365" w:lineRule="atLeast"/>
        <w:ind w:left="360"/>
        <w:textAlignment w:val="baseline"/>
        <w:rPr>
          <w:rFonts w:ascii="Arial" w:hAnsi="Arial" w:cs="Arial"/>
          <w:color w:val="333333"/>
          <w:sz w:val="23"/>
          <w:szCs w:val="23"/>
        </w:rPr>
      </w:pPr>
      <w:r>
        <w:rPr>
          <w:rFonts w:ascii="Arial" w:hAnsi="Arial" w:cs="Arial"/>
          <w:color w:val="333333"/>
          <w:sz w:val="23"/>
          <w:szCs w:val="23"/>
        </w:rPr>
        <w:t xml:space="preserve">4 </w:t>
      </w:r>
      <w:r w:rsidR="00A90390" w:rsidRPr="00F91CF2">
        <w:rPr>
          <w:rFonts w:ascii="Arial" w:hAnsi="Arial" w:cs="Arial"/>
          <w:color w:val="333333"/>
          <w:sz w:val="23"/>
          <w:szCs w:val="23"/>
        </w:rPr>
        <w:t>Objects stored in the heap are globally accessible whereas stack memory can’t be accessed by other threads.</w:t>
      </w:r>
    </w:p>
    <w:p w:rsidR="00A90390" w:rsidRPr="00F91CF2" w:rsidRDefault="00A90390" w:rsidP="00AE07BE">
      <w:pPr>
        <w:numPr>
          <w:ilvl w:val="0"/>
          <w:numId w:val="34"/>
        </w:numPr>
        <w:shd w:val="clear" w:color="auto" w:fill="FFFFFF"/>
        <w:spacing w:line="365" w:lineRule="atLeast"/>
        <w:ind w:left="450"/>
        <w:textAlignment w:val="baseline"/>
        <w:rPr>
          <w:rFonts w:ascii="Arial" w:hAnsi="Arial" w:cs="Arial"/>
          <w:color w:val="333333"/>
          <w:sz w:val="23"/>
          <w:szCs w:val="23"/>
        </w:rPr>
      </w:pPr>
      <w:r w:rsidRPr="00F91CF2">
        <w:rPr>
          <w:rFonts w:ascii="Arial" w:hAnsi="Arial" w:cs="Arial"/>
          <w:color w:val="333333"/>
          <w:sz w:val="23"/>
          <w:szCs w:val="23"/>
        </w:rPr>
        <w:t>Memory management in stack is done in LIFO manner whereas it’s more complex in Heap memory because it’s used globally. Heap memory is divided into Young-Generation, Old-Generation etc, more details at</w:t>
      </w:r>
      <w:r w:rsidRPr="00F91CF2">
        <w:rPr>
          <w:rStyle w:val="apple-converted-space"/>
          <w:rFonts w:ascii="Arial" w:hAnsi="Arial" w:cs="Arial"/>
          <w:color w:val="333333"/>
          <w:sz w:val="23"/>
          <w:szCs w:val="23"/>
        </w:rPr>
        <w:t> </w:t>
      </w:r>
      <w:hyperlink r:id="rId130" w:history="1">
        <w:r w:rsidRPr="00F91CF2">
          <w:rPr>
            <w:rStyle w:val="Hyperlink"/>
            <w:rFonts w:ascii="Arial" w:hAnsi="Arial" w:cs="Arial"/>
            <w:color w:val="1A0DAB"/>
            <w:sz w:val="23"/>
            <w:szCs w:val="23"/>
            <w:bdr w:val="none" w:sz="0" w:space="0" w:color="auto" w:frame="1"/>
          </w:rPr>
          <w:t>Java Garbage Collection</w:t>
        </w:r>
      </w:hyperlink>
      <w:r w:rsidRPr="00F91CF2">
        <w:rPr>
          <w:rFonts w:ascii="Arial" w:hAnsi="Arial" w:cs="Arial"/>
          <w:color w:val="333333"/>
          <w:sz w:val="23"/>
          <w:szCs w:val="23"/>
        </w:rPr>
        <w:t>.</w:t>
      </w:r>
    </w:p>
    <w:p w:rsidR="00A90390" w:rsidRPr="00F91CF2" w:rsidRDefault="00A90390" w:rsidP="00AE07BE">
      <w:pPr>
        <w:numPr>
          <w:ilvl w:val="0"/>
          <w:numId w:val="34"/>
        </w:numPr>
        <w:shd w:val="clear" w:color="auto" w:fill="FFFFFF"/>
        <w:spacing w:line="365" w:lineRule="atLeast"/>
        <w:ind w:left="450"/>
        <w:textAlignment w:val="baseline"/>
        <w:rPr>
          <w:rFonts w:ascii="Arial" w:hAnsi="Arial" w:cs="Arial"/>
          <w:color w:val="333333"/>
          <w:sz w:val="23"/>
          <w:szCs w:val="23"/>
        </w:rPr>
      </w:pPr>
      <w:r w:rsidRPr="00F91CF2">
        <w:rPr>
          <w:rFonts w:ascii="Arial" w:hAnsi="Arial" w:cs="Arial"/>
          <w:color w:val="333333"/>
          <w:sz w:val="23"/>
          <w:szCs w:val="23"/>
        </w:rPr>
        <w:t>Stack memory is short-lived whereas heap memory lives from the start till the end of application execution.</w:t>
      </w:r>
    </w:p>
    <w:p w:rsidR="00A90390" w:rsidRPr="00F91CF2" w:rsidRDefault="00A90390" w:rsidP="00AE07BE">
      <w:pPr>
        <w:numPr>
          <w:ilvl w:val="0"/>
          <w:numId w:val="34"/>
        </w:numPr>
        <w:shd w:val="clear" w:color="auto" w:fill="FFFFFF"/>
        <w:spacing w:line="365" w:lineRule="atLeast"/>
        <w:ind w:left="450"/>
        <w:textAlignment w:val="baseline"/>
        <w:rPr>
          <w:rFonts w:ascii="Arial" w:hAnsi="Arial" w:cs="Arial"/>
          <w:color w:val="333333"/>
          <w:sz w:val="23"/>
          <w:szCs w:val="23"/>
        </w:rPr>
      </w:pPr>
      <w:r w:rsidRPr="00F91CF2">
        <w:rPr>
          <w:rFonts w:ascii="Arial" w:hAnsi="Arial" w:cs="Arial"/>
          <w:color w:val="333333"/>
          <w:sz w:val="23"/>
          <w:szCs w:val="23"/>
        </w:rPr>
        <w:t>We can use</w:t>
      </w:r>
      <w:r w:rsidRPr="00F91CF2">
        <w:rPr>
          <w:rStyle w:val="apple-converted-space"/>
          <w:rFonts w:ascii="Arial" w:hAnsi="Arial" w:cs="Arial"/>
          <w:color w:val="333333"/>
          <w:sz w:val="23"/>
          <w:szCs w:val="23"/>
        </w:rPr>
        <w:t> </w:t>
      </w:r>
      <w:r w:rsidRPr="00F91CF2">
        <w:rPr>
          <w:rStyle w:val="Strong"/>
          <w:rFonts w:ascii="Arial" w:hAnsi="Arial" w:cs="Arial"/>
          <w:color w:val="333333"/>
          <w:sz w:val="23"/>
          <w:szCs w:val="23"/>
          <w:bdr w:val="none" w:sz="0" w:space="0" w:color="auto" w:frame="1"/>
        </w:rPr>
        <w:t>-Xms</w:t>
      </w:r>
      <w:r w:rsidRPr="00F91CF2">
        <w:rPr>
          <w:rStyle w:val="apple-converted-space"/>
          <w:rFonts w:ascii="Arial" w:hAnsi="Arial" w:cs="Arial"/>
          <w:color w:val="333333"/>
          <w:sz w:val="23"/>
          <w:szCs w:val="23"/>
        </w:rPr>
        <w:t> </w:t>
      </w:r>
      <w:r w:rsidRPr="00F91CF2">
        <w:rPr>
          <w:rFonts w:ascii="Arial" w:hAnsi="Arial" w:cs="Arial"/>
          <w:color w:val="333333"/>
          <w:sz w:val="23"/>
          <w:szCs w:val="23"/>
        </w:rPr>
        <w:t>and</w:t>
      </w:r>
      <w:r w:rsidRPr="00F91CF2">
        <w:rPr>
          <w:rStyle w:val="apple-converted-space"/>
          <w:rFonts w:ascii="Arial" w:hAnsi="Arial" w:cs="Arial"/>
          <w:color w:val="333333"/>
          <w:sz w:val="23"/>
          <w:szCs w:val="23"/>
        </w:rPr>
        <w:t> </w:t>
      </w:r>
      <w:r w:rsidRPr="00F91CF2">
        <w:rPr>
          <w:rStyle w:val="Strong"/>
          <w:rFonts w:ascii="Arial" w:hAnsi="Arial" w:cs="Arial"/>
          <w:color w:val="333333"/>
          <w:sz w:val="23"/>
          <w:szCs w:val="23"/>
          <w:bdr w:val="none" w:sz="0" w:space="0" w:color="auto" w:frame="1"/>
        </w:rPr>
        <w:t>-Xmx</w:t>
      </w:r>
      <w:r w:rsidRPr="00F91CF2">
        <w:rPr>
          <w:rStyle w:val="apple-converted-space"/>
          <w:rFonts w:ascii="Arial" w:hAnsi="Arial" w:cs="Arial"/>
          <w:color w:val="333333"/>
          <w:sz w:val="23"/>
          <w:szCs w:val="23"/>
        </w:rPr>
        <w:t> </w:t>
      </w:r>
      <w:r w:rsidRPr="00F91CF2">
        <w:rPr>
          <w:rFonts w:ascii="Arial" w:hAnsi="Arial" w:cs="Arial"/>
          <w:color w:val="333333"/>
          <w:sz w:val="23"/>
          <w:szCs w:val="23"/>
        </w:rPr>
        <w:t>JVM option to define the startup size and maximum size of heap memory. We can use</w:t>
      </w:r>
      <w:r w:rsidRPr="00F91CF2">
        <w:rPr>
          <w:rStyle w:val="apple-converted-space"/>
          <w:rFonts w:ascii="Arial" w:hAnsi="Arial" w:cs="Arial"/>
          <w:color w:val="333333"/>
          <w:sz w:val="23"/>
          <w:szCs w:val="23"/>
        </w:rPr>
        <w:t> </w:t>
      </w:r>
      <w:r w:rsidRPr="00F91CF2">
        <w:rPr>
          <w:rStyle w:val="Strong"/>
          <w:rFonts w:ascii="Arial" w:hAnsi="Arial" w:cs="Arial"/>
          <w:color w:val="333333"/>
          <w:sz w:val="23"/>
          <w:szCs w:val="23"/>
          <w:bdr w:val="none" w:sz="0" w:space="0" w:color="auto" w:frame="1"/>
        </w:rPr>
        <w:t>-Xss</w:t>
      </w:r>
      <w:r w:rsidRPr="00F91CF2">
        <w:rPr>
          <w:rStyle w:val="apple-converted-space"/>
          <w:rFonts w:ascii="Arial" w:hAnsi="Arial" w:cs="Arial"/>
          <w:color w:val="333333"/>
          <w:sz w:val="23"/>
          <w:szCs w:val="23"/>
        </w:rPr>
        <w:t> </w:t>
      </w:r>
      <w:r w:rsidRPr="00F91CF2">
        <w:rPr>
          <w:rFonts w:ascii="Arial" w:hAnsi="Arial" w:cs="Arial"/>
          <w:color w:val="333333"/>
          <w:sz w:val="23"/>
          <w:szCs w:val="23"/>
        </w:rPr>
        <w:t>to define the stack memory size.</w:t>
      </w:r>
    </w:p>
    <w:p w:rsidR="00A90390" w:rsidRPr="00F91CF2" w:rsidRDefault="00A90390" w:rsidP="00AE07BE">
      <w:pPr>
        <w:numPr>
          <w:ilvl w:val="0"/>
          <w:numId w:val="34"/>
        </w:numPr>
        <w:shd w:val="clear" w:color="auto" w:fill="FFFFFF"/>
        <w:spacing w:line="365" w:lineRule="atLeast"/>
        <w:ind w:left="450"/>
        <w:textAlignment w:val="baseline"/>
        <w:rPr>
          <w:rFonts w:ascii="Arial" w:hAnsi="Arial" w:cs="Arial"/>
          <w:b/>
          <w:color w:val="333333"/>
          <w:sz w:val="23"/>
          <w:szCs w:val="23"/>
        </w:rPr>
      </w:pPr>
      <w:r w:rsidRPr="00F91CF2">
        <w:rPr>
          <w:rFonts w:ascii="Arial" w:hAnsi="Arial" w:cs="Arial"/>
          <w:b/>
          <w:color w:val="333333"/>
          <w:sz w:val="23"/>
          <w:szCs w:val="23"/>
        </w:rPr>
        <w:t>When stack memory is full, Java runtime throws</w:t>
      </w:r>
      <w:r w:rsidRPr="00F91CF2">
        <w:rPr>
          <w:rStyle w:val="apple-converted-space"/>
          <w:rFonts w:ascii="Arial" w:hAnsi="Arial" w:cs="Arial"/>
          <w:b/>
          <w:color w:val="333333"/>
          <w:sz w:val="23"/>
          <w:szCs w:val="23"/>
        </w:rPr>
        <w:t> </w:t>
      </w:r>
      <w:r w:rsidRPr="00F91CF2">
        <w:rPr>
          <w:rStyle w:val="HTMLCode"/>
          <w:rFonts w:ascii="Arial" w:hAnsi="Arial" w:cs="Arial"/>
          <w:b/>
          <w:color w:val="333333"/>
          <w:sz w:val="18"/>
          <w:szCs w:val="18"/>
          <w:bdr w:val="none" w:sz="0" w:space="0" w:color="auto" w:frame="1"/>
        </w:rPr>
        <w:t>java.lang.StackOverFlowError</w:t>
      </w:r>
      <w:r w:rsidRPr="00F91CF2">
        <w:rPr>
          <w:rStyle w:val="apple-converted-space"/>
          <w:rFonts w:ascii="Arial" w:hAnsi="Arial" w:cs="Arial"/>
          <w:b/>
          <w:color w:val="333333"/>
          <w:sz w:val="23"/>
          <w:szCs w:val="23"/>
        </w:rPr>
        <w:t> </w:t>
      </w:r>
      <w:r w:rsidRPr="00F91CF2">
        <w:rPr>
          <w:rFonts w:ascii="Arial" w:hAnsi="Arial" w:cs="Arial"/>
          <w:b/>
          <w:color w:val="333333"/>
          <w:sz w:val="23"/>
          <w:szCs w:val="23"/>
        </w:rPr>
        <w:t>whereas if heap memory is full, it throws</w:t>
      </w:r>
      <w:r w:rsidRPr="00F91CF2">
        <w:rPr>
          <w:rStyle w:val="apple-converted-space"/>
          <w:rFonts w:ascii="Arial" w:hAnsi="Arial" w:cs="Arial"/>
          <w:b/>
          <w:color w:val="333333"/>
          <w:sz w:val="23"/>
          <w:szCs w:val="23"/>
        </w:rPr>
        <w:t> </w:t>
      </w:r>
      <w:r w:rsidRPr="00F91CF2">
        <w:rPr>
          <w:rStyle w:val="HTMLCode"/>
          <w:rFonts w:ascii="Arial" w:hAnsi="Arial" w:cs="Arial"/>
          <w:b/>
          <w:color w:val="333333"/>
          <w:sz w:val="18"/>
          <w:szCs w:val="18"/>
          <w:bdr w:val="none" w:sz="0" w:space="0" w:color="auto" w:frame="1"/>
        </w:rPr>
        <w:t>java.lang.OutOfMemoryError: Java Heap Space</w:t>
      </w:r>
      <w:r w:rsidRPr="00F91CF2">
        <w:rPr>
          <w:rStyle w:val="apple-converted-space"/>
          <w:rFonts w:ascii="Arial" w:hAnsi="Arial" w:cs="Arial"/>
          <w:b/>
          <w:color w:val="333333"/>
          <w:sz w:val="23"/>
          <w:szCs w:val="23"/>
        </w:rPr>
        <w:t> </w:t>
      </w:r>
      <w:r w:rsidRPr="00F91CF2">
        <w:rPr>
          <w:rFonts w:ascii="Arial" w:hAnsi="Arial" w:cs="Arial"/>
          <w:b/>
          <w:color w:val="333333"/>
          <w:sz w:val="23"/>
          <w:szCs w:val="23"/>
        </w:rPr>
        <w:t>error.</w:t>
      </w:r>
    </w:p>
    <w:p w:rsidR="00A90390" w:rsidRPr="00F91CF2" w:rsidRDefault="00A90390" w:rsidP="00AE07BE">
      <w:pPr>
        <w:numPr>
          <w:ilvl w:val="0"/>
          <w:numId w:val="34"/>
        </w:numPr>
        <w:shd w:val="clear" w:color="auto" w:fill="FFFFFF"/>
        <w:spacing w:line="365" w:lineRule="atLeast"/>
        <w:ind w:left="450"/>
        <w:textAlignment w:val="baseline"/>
        <w:rPr>
          <w:rFonts w:ascii="Arial" w:hAnsi="Arial" w:cs="Arial"/>
          <w:color w:val="333333"/>
          <w:sz w:val="23"/>
          <w:szCs w:val="23"/>
        </w:rPr>
      </w:pPr>
      <w:r w:rsidRPr="00F91CF2">
        <w:rPr>
          <w:rFonts w:ascii="Arial" w:hAnsi="Arial" w:cs="Arial"/>
          <w:color w:val="333333"/>
          <w:sz w:val="23"/>
          <w:szCs w:val="23"/>
        </w:rPr>
        <w:t>Stack memory size is very less when compared to Heap memory. Because of simplicity in memory allocation (LIFO), stack memory is very fast when compared to heap memory.</w:t>
      </w:r>
    </w:p>
    <w:p w:rsidR="00A90390" w:rsidRPr="00686402" w:rsidRDefault="00A90390" w:rsidP="003343CD">
      <w:pPr>
        <w:jc w:val="center"/>
        <w:rPr>
          <w:rFonts w:ascii="Arial" w:hAnsi="Arial" w:cs="Arial"/>
          <w:b/>
        </w:rPr>
      </w:pPr>
    </w:p>
    <w:p w:rsidR="00A90390" w:rsidRPr="00686402" w:rsidRDefault="00686402" w:rsidP="00A90390">
      <w:pPr>
        <w:pStyle w:val="NormalWeb"/>
        <w:shd w:val="clear" w:color="auto" w:fill="FFFFFF"/>
        <w:spacing w:line="270" w:lineRule="atLeast"/>
        <w:rPr>
          <w:rFonts w:ascii="Arial" w:hAnsi="Arial" w:cs="Arial"/>
          <w:b/>
          <w:color w:val="444444"/>
          <w:sz w:val="18"/>
          <w:szCs w:val="18"/>
        </w:rPr>
      </w:pPr>
      <w:r w:rsidRPr="00686402">
        <w:rPr>
          <w:rFonts w:ascii="Arial" w:hAnsi="Arial" w:cs="Arial"/>
          <w:b/>
          <w:color w:val="444444"/>
          <w:sz w:val="18"/>
          <w:szCs w:val="18"/>
        </w:rPr>
        <w:t>why stack is faster than heap in java</w:t>
      </w:r>
    </w:p>
    <w:p w:rsidR="00686402" w:rsidRPr="00F91CF2" w:rsidRDefault="00686402" w:rsidP="00A90390">
      <w:pPr>
        <w:pStyle w:val="NormalWeb"/>
        <w:shd w:val="clear" w:color="auto" w:fill="FFFFFF"/>
        <w:spacing w:line="270" w:lineRule="atLeast"/>
        <w:rPr>
          <w:rFonts w:ascii="Arial" w:hAnsi="Arial" w:cs="Arial"/>
          <w:color w:val="444444"/>
          <w:sz w:val="18"/>
          <w:szCs w:val="18"/>
        </w:rPr>
      </w:pPr>
    </w:p>
    <w:p w:rsidR="00A90390" w:rsidRPr="00F91CF2" w:rsidRDefault="00A90390" w:rsidP="00A90390">
      <w:pPr>
        <w:jc w:val="center"/>
        <w:rPr>
          <w:rFonts w:ascii="Arial" w:hAnsi="Arial" w:cs="Arial"/>
          <w:b/>
        </w:rPr>
      </w:pPr>
      <w:r w:rsidRPr="00F91CF2">
        <w:rPr>
          <w:rFonts w:ascii="Arial" w:hAnsi="Arial" w:cs="Arial"/>
          <w:b/>
        </w:rPr>
        <w:t>When Heap memory size is exhausted Outofmemory Error comes</w:t>
      </w:r>
    </w:p>
    <w:p w:rsidR="00A90390" w:rsidRPr="00F91CF2" w:rsidRDefault="00A90390" w:rsidP="008523CC">
      <w:pPr>
        <w:pStyle w:val="Heading2"/>
        <w:shd w:val="clear" w:color="auto" w:fill="FFFFFF"/>
        <w:spacing w:line="270" w:lineRule="atLeast"/>
        <w:rPr>
          <w:rFonts w:ascii="Arial" w:hAnsi="Arial" w:cs="Arial"/>
          <w:color w:val="444444"/>
          <w:sz w:val="27"/>
          <w:szCs w:val="27"/>
        </w:rPr>
      </w:pPr>
    </w:p>
    <w:p w:rsidR="00A90390" w:rsidRPr="00F91CF2" w:rsidRDefault="00A90390" w:rsidP="008523CC">
      <w:pPr>
        <w:pStyle w:val="Heading2"/>
        <w:shd w:val="clear" w:color="auto" w:fill="FFFFFF"/>
        <w:spacing w:line="270" w:lineRule="atLeast"/>
        <w:rPr>
          <w:rFonts w:ascii="Arial" w:hAnsi="Arial" w:cs="Arial"/>
          <w:color w:val="444444"/>
          <w:sz w:val="27"/>
          <w:szCs w:val="27"/>
        </w:rPr>
      </w:pPr>
    </w:p>
    <w:p w:rsidR="008523CC" w:rsidRPr="00F91CF2" w:rsidRDefault="008523CC" w:rsidP="008523CC">
      <w:pPr>
        <w:pStyle w:val="Heading2"/>
        <w:shd w:val="clear" w:color="auto" w:fill="FFFFFF"/>
        <w:spacing w:line="270" w:lineRule="atLeast"/>
        <w:rPr>
          <w:rFonts w:ascii="Arial" w:hAnsi="Arial" w:cs="Arial"/>
          <w:color w:val="444444"/>
          <w:sz w:val="27"/>
          <w:szCs w:val="27"/>
        </w:rPr>
      </w:pPr>
      <w:r w:rsidRPr="00F91CF2">
        <w:rPr>
          <w:rFonts w:ascii="Arial" w:hAnsi="Arial" w:cs="Arial"/>
          <w:color w:val="444444"/>
          <w:sz w:val="27"/>
          <w:szCs w:val="27"/>
        </w:rPr>
        <w:t>How do threads interact with the stack and the heap? How do the stack and heap work in multithreading?</w:t>
      </w:r>
    </w:p>
    <w:tbl>
      <w:tblPr>
        <w:tblpPr w:leftFromText="45" w:rightFromText="45" w:vertAnchor="text"/>
        <w:tblW w:w="0" w:type="auto"/>
        <w:tblCellSpacing w:w="0" w:type="dxa"/>
        <w:shd w:val="clear" w:color="auto" w:fill="FFFFFF"/>
        <w:tblCellMar>
          <w:top w:w="150" w:type="dxa"/>
          <w:left w:w="150" w:type="dxa"/>
          <w:bottom w:w="150" w:type="dxa"/>
          <w:right w:w="150" w:type="dxa"/>
        </w:tblCellMar>
        <w:tblLook w:val="04A0" w:firstRow="1" w:lastRow="0" w:firstColumn="1" w:lastColumn="0" w:noHBand="0" w:noVBand="1"/>
      </w:tblPr>
      <w:tblGrid>
        <w:gridCol w:w="306"/>
      </w:tblGrid>
      <w:tr w:rsidR="008523CC" w:rsidRPr="00F91CF2" w:rsidTr="008523CC">
        <w:trPr>
          <w:tblCellSpacing w:w="0" w:type="dxa"/>
        </w:trPr>
        <w:tc>
          <w:tcPr>
            <w:tcW w:w="0" w:type="auto"/>
            <w:shd w:val="clear" w:color="auto" w:fill="FFFFFF"/>
            <w:vAlign w:val="center"/>
            <w:hideMark/>
          </w:tcPr>
          <w:p w:rsidR="008523CC" w:rsidRPr="00F91CF2" w:rsidRDefault="008523CC">
            <w:pPr>
              <w:spacing w:line="270" w:lineRule="atLeast"/>
              <w:divId w:val="1508324988"/>
              <w:rPr>
                <w:rFonts w:ascii="Arial" w:hAnsi="Arial" w:cs="Arial"/>
                <w:color w:val="444444"/>
                <w:sz w:val="18"/>
                <w:szCs w:val="18"/>
              </w:rPr>
            </w:pPr>
          </w:p>
        </w:tc>
      </w:tr>
    </w:tbl>
    <w:p w:rsidR="008523CC" w:rsidRPr="00F91CF2" w:rsidRDefault="008523CC" w:rsidP="008523CC">
      <w:pPr>
        <w:pStyle w:val="NormalWeb"/>
        <w:shd w:val="clear" w:color="auto" w:fill="FFFFFF"/>
        <w:spacing w:line="270" w:lineRule="atLeast"/>
        <w:rPr>
          <w:rFonts w:ascii="Arial" w:hAnsi="Arial" w:cs="Arial"/>
          <w:color w:val="444444"/>
          <w:sz w:val="18"/>
          <w:szCs w:val="18"/>
        </w:rPr>
      </w:pPr>
      <w:r w:rsidRPr="00F91CF2">
        <w:rPr>
          <w:rFonts w:ascii="Arial" w:hAnsi="Arial" w:cs="Arial"/>
          <w:color w:val="444444"/>
          <w:sz w:val="18"/>
          <w:szCs w:val="18"/>
        </w:rPr>
        <w:t>In a multi-threaded application, each thread will have its own stack. But, all the different threads will share the heap. Because the different threads share the heap in a multi-threaded application, this also means that there has to be some coordination between the threads so that they don’t try to access and manipulate the same piece(s) of memory in the heap at the same time.</w:t>
      </w:r>
    </w:p>
    <w:p w:rsidR="008523CC" w:rsidRPr="00F91CF2" w:rsidRDefault="008523CC" w:rsidP="003343CD">
      <w:pPr>
        <w:jc w:val="center"/>
        <w:rPr>
          <w:rFonts w:ascii="Arial" w:hAnsi="Arial" w:cs="Arial"/>
        </w:rPr>
      </w:pPr>
    </w:p>
    <w:p w:rsidR="008523CC" w:rsidRPr="00F91CF2" w:rsidRDefault="008523CC" w:rsidP="008523CC">
      <w:pPr>
        <w:pStyle w:val="Heading2"/>
        <w:shd w:val="clear" w:color="auto" w:fill="FFFFFF"/>
        <w:spacing w:line="270" w:lineRule="atLeast"/>
        <w:rPr>
          <w:rFonts w:ascii="Arial" w:hAnsi="Arial" w:cs="Arial"/>
          <w:color w:val="444444"/>
          <w:sz w:val="27"/>
          <w:szCs w:val="27"/>
        </w:rPr>
      </w:pPr>
      <w:r w:rsidRPr="00F91CF2">
        <w:rPr>
          <w:rFonts w:ascii="Arial" w:hAnsi="Arial" w:cs="Arial"/>
          <w:color w:val="444444"/>
          <w:sz w:val="27"/>
          <w:szCs w:val="27"/>
        </w:rPr>
        <w:t>Can an object be stored on the stack instead of the heap?</w:t>
      </w:r>
    </w:p>
    <w:p w:rsidR="008523CC" w:rsidRPr="00F91CF2" w:rsidRDefault="008523CC" w:rsidP="008523CC">
      <w:pPr>
        <w:pStyle w:val="NormalWeb"/>
        <w:shd w:val="clear" w:color="auto" w:fill="FFFFFF"/>
        <w:spacing w:line="270" w:lineRule="atLeast"/>
        <w:rPr>
          <w:rFonts w:ascii="Arial" w:hAnsi="Arial" w:cs="Arial"/>
          <w:color w:val="444444"/>
          <w:sz w:val="18"/>
          <w:szCs w:val="18"/>
        </w:rPr>
      </w:pPr>
      <w:r w:rsidRPr="00F91CF2">
        <w:rPr>
          <w:rFonts w:ascii="Arial" w:hAnsi="Arial" w:cs="Arial"/>
          <w:color w:val="444444"/>
          <w:sz w:val="18"/>
          <w:szCs w:val="18"/>
        </w:rPr>
        <w:lastRenderedPageBreak/>
        <w:t>Yes, an object can be stored on the stack. If you create an object inside a function without using the “new” operator then this will create and store the object on the stack, and not on the heap. Suppose we have a C++ class called Member, for which we want to create an object. We also have a function called somefunction( ). Here is what the code would look like:</w:t>
      </w:r>
    </w:p>
    <w:p w:rsidR="008523CC" w:rsidRPr="00F91CF2" w:rsidRDefault="008523CC" w:rsidP="008523CC">
      <w:pPr>
        <w:pStyle w:val="Heading2"/>
        <w:shd w:val="clear" w:color="auto" w:fill="FFFFFF"/>
        <w:spacing w:line="270" w:lineRule="atLeast"/>
        <w:rPr>
          <w:rFonts w:ascii="Arial" w:hAnsi="Arial" w:cs="Arial"/>
          <w:color w:val="444444"/>
          <w:sz w:val="27"/>
          <w:szCs w:val="27"/>
        </w:rPr>
      </w:pPr>
      <w:r w:rsidRPr="00F91CF2">
        <w:rPr>
          <w:rFonts w:ascii="Arial" w:hAnsi="Arial" w:cs="Arial"/>
          <w:color w:val="444444"/>
          <w:sz w:val="27"/>
          <w:szCs w:val="27"/>
        </w:rPr>
        <w:t>Which is faster – the stack or the heap? And why?</w:t>
      </w:r>
    </w:p>
    <w:p w:rsidR="008523CC" w:rsidRPr="00F91CF2" w:rsidRDefault="008523CC" w:rsidP="008523CC">
      <w:pPr>
        <w:pStyle w:val="NormalWeb"/>
        <w:shd w:val="clear" w:color="auto" w:fill="FFFFFF"/>
        <w:spacing w:line="270" w:lineRule="atLeast"/>
        <w:rPr>
          <w:rFonts w:ascii="Arial" w:hAnsi="Arial" w:cs="Arial"/>
          <w:color w:val="444444"/>
          <w:sz w:val="18"/>
          <w:szCs w:val="18"/>
        </w:rPr>
      </w:pPr>
      <w:r w:rsidRPr="00F91CF2">
        <w:rPr>
          <w:rFonts w:ascii="Arial" w:hAnsi="Arial" w:cs="Arial"/>
          <w:color w:val="444444"/>
          <w:sz w:val="18"/>
          <w:szCs w:val="18"/>
        </w:rPr>
        <w:t>The stack is much faster than the heap. This is because of the way that memory is allocated on the stack. Allocating memory on the stack is as simple as moving the stack pointer up.</w:t>
      </w:r>
    </w:p>
    <w:p w:rsidR="008523CC" w:rsidRPr="00F91CF2" w:rsidRDefault="008523CC" w:rsidP="008523CC">
      <w:pPr>
        <w:pStyle w:val="Heading2"/>
        <w:shd w:val="clear" w:color="auto" w:fill="FFFFFF"/>
        <w:spacing w:line="270" w:lineRule="atLeast"/>
        <w:rPr>
          <w:rFonts w:ascii="Arial" w:hAnsi="Arial" w:cs="Arial"/>
          <w:color w:val="444444"/>
          <w:sz w:val="27"/>
          <w:szCs w:val="27"/>
        </w:rPr>
      </w:pPr>
      <w:r w:rsidRPr="00F91CF2">
        <w:rPr>
          <w:rFonts w:ascii="Arial" w:hAnsi="Arial" w:cs="Arial"/>
          <w:color w:val="444444"/>
          <w:sz w:val="27"/>
          <w:szCs w:val="27"/>
        </w:rPr>
        <w:t>Which one should I use – the stack or the heap?</w:t>
      </w:r>
    </w:p>
    <w:p w:rsidR="008523CC" w:rsidRDefault="008523CC" w:rsidP="008523CC">
      <w:pPr>
        <w:pStyle w:val="NormalWeb"/>
        <w:shd w:val="clear" w:color="auto" w:fill="FFFFFF"/>
        <w:spacing w:line="270" w:lineRule="atLeast"/>
        <w:rPr>
          <w:rFonts w:ascii="Arial" w:hAnsi="Arial" w:cs="Arial"/>
          <w:color w:val="444444"/>
          <w:sz w:val="18"/>
          <w:szCs w:val="18"/>
        </w:rPr>
      </w:pPr>
      <w:r w:rsidRPr="00F91CF2">
        <w:rPr>
          <w:rFonts w:ascii="Arial" w:hAnsi="Arial" w:cs="Arial"/>
          <w:color w:val="444444"/>
          <w:sz w:val="18"/>
          <w:szCs w:val="18"/>
        </w:rPr>
        <w:t>if you know the size of your data is very small. It’s better to use the heap when you know that you will need a lot of memory for your data, or you just are not sure how much memory you will need (like with a dynamic array).</w:t>
      </w:r>
    </w:p>
    <w:p w:rsidR="005E5BE3" w:rsidRDefault="005E5BE3" w:rsidP="008523CC">
      <w:pPr>
        <w:pStyle w:val="NormalWeb"/>
        <w:shd w:val="clear" w:color="auto" w:fill="FFFFFF"/>
        <w:spacing w:line="270" w:lineRule="atLeast"/>
        <w:rPr>
          <w:rFonts w:ascii="Arial" w:hAnsi="Arial" w:cs="Arial"/>
          <w:color w:val="444444"/>
          <w:sz w:val="18"/>
          <w:szCs w:val="18"/>
        </w:rPr>
      </w:pPr>
    </w:p>
    <w:p w:rsidR="00A27299" w:rsidRPr="00B22D21" w:rsidRDefault="005C519F" w:rsidP="00A27299">
      <w:pPr>
        <w:pStyle w:val="NormalWeb"/>
        <w:shd w:val="clear" w:color="auto" w:fill="FFFFFF"/>
        <w:spacing w:line="270" w:lineRule="atLeast"/>
        <w:rPr>
          <w:rFonts w:ascii="Verdana" w:hAnsi="Verdana"/>
          <w:b/>
          <w:color w:val="444444"/>
          <w:sz w:val="18"/>
          <w:szCs w:val="18"/>
        </w:rPr>
      </w:pPr>
      <w:r w:rsidRPr="00B22D21">
        <w:rPr>
          <w:rFonts w:ascii="Verdana" w:hAnsi="Verdana"/>
          <w:b/>
          <w:color w:val="444444"/>
          <w:sz w:val="18"/>
          <w:szCs w:val="18"/>
        </w:rPr>
        <w:t>Abstractions</w:t>
      </w:r>
      <w:r w:rsidR="00A27299" w:rsidRPr="00B22D21">
        <w:rPr>
          <w:rFonts w:ascii="Verdana" w:hAnsi="Verdana"/>
          <w:b/>
          <w:color w:val="444444"/>
          <w:sz w:val="18"/>
          <w:szCs w:val="18"/>
        </w:rPr>
        <w:t xml:space="preserve"> </w:t>
      </w:r>
      <w:r w:rsidR="00F34647" w:rsidRPr="00B22D21">
        <w:rPr>
          <w:rFonts w:ascii="Verdana" w:hAnsi="Verdana"/>
          <w:b/>
          <w:color w:val="444444"/>
          <w:sz w:val="18"/>
          <w:szCs w:val="18"/>
        </w:rPr>
        <w:t>vs.</w:t>
      </w:r>
      <w:r w:rsidR="00A27299" w:rsidRPr="00B22D21">
        <w:rPr>
          <w:rFonts w:ascii="Verdana" w:hAnsi="Verdana"/>
          <w:b/>
          <w:color w:val="444444"/>
          <w:sz w:val="18"/>
          <w:szCs w:val="18"/>
        </w:rPr>
        <w:t xml:space="preserve"> Encapsulation</w:t>
      </w:r>
    </w:p>
    <w:p w:rsidR="00A27299" w:rsidRPr="000C7413" w:rsidRDefault="003226D4" w:rsidP="00A27299">
      <w:pPr>
        <w:pStyle w:val="NormalWeb"/>
        <w:shd w:val="clear" w:color="auto" w:fill="FFFFFF"/>
        <w:spacing w:line="270" w:lineRule="atLeast"/>
        <w:rPr>
          <w:rFonts w:ascii="Verdana" w:hAnsi="Verdana"/>
          <w:color w:val="444444"/>
        </w:rPr>
      </w:pPr>
      <w:r w:rsidRPr="000C7413">
        <w:rPr>
          <w:rFonts w:ascii="Verdana" w:hAnsi="Verdana"/>
          <w:color w:val="444444"/>
        </w:rPr>
        <w:t>Abstractions</w:t>
      </w:r>
      <w:r w:rsidR="00A27299" w:rsidRPr="000C7413">
        <w:rPr>
          <w:rFonts w:ascii="Verdana" w:hAnsi="Verdana"/>
          <w:color w:val="444444"/>
        </w:rPr>
        <w:t xml:space="preserve"> is basically design where we take data from large amount of data</w:t>
      </w:r>
    </w:p>
    <w:p w:rsidR="00A27299" w:rsidRPr="00B22D21" w:rsidRDefault="00A27299" w:rsidP="00A27299">
      <w:pPr>
        <w:pStyle w:val="NormalWeb"/>
        <w:shd w:val="clear" w:color="auto" w:fill="FFFFFF"/>
        <w:spacing w:line="270" w:lineRule="atLeast"/>
        <w:rPr>
          <w:rFonts w:ascii="Verdana" w:hAnsi="Verdana"/>
          <w:color w:val="444444"/>
          <w:sz w:val="18"/>
          <w:szCs w:val="18"/>
        </w:rPr>
      </w:pPr>
      <w:r w:rsidRPr="00B22D21">
        <w:rPr>
          <w:rFonts w:ascii="Verdana" w:hAnsi="Verdana"/>
          <w:color w:val="444444"/>
          <w:sz w:val="18"/>
          <w:szCs w:val="18"/>
        </w:rPr>
        <w:t>like for bank form we take 5-10 information of client instead of 1000 info thats abstraction</w:t>
      </w:r>
    </w:p>
    <w:p w:rsidR="00A27299" w:rsidRPr="00B22D21" w:rsidRDefault="00A27299" w:rsidP="005B156D">
      <w:pPr>
        <w:pStyle w:val="NormalWeb"/>
        <w:shd w:val="clear" w:color="auto" w:fill="FFFFFF"/>
        <w:tabs>
          <w:tab w:val="left" w:pos="6795"/>
        </w:tabs>
        <w:spacing w:line="270" w:lineRule="atLeast"/>
        <w:rPr>
          <w:rFonts w:ascii="Verdana" w:hAnsi="Verdana"/>
          <w:color w:val="444444"/>
          <w:sz w:val="18"/>
          <w:szCs w:val="18"/>
        </w:rPr>
      </w:pPr>
      <w:r w:rsidRPr="00B22D21">
        <w:rPr>
          <w:rFonts w:ascii="Verdana" w:hAnsi="Verdana"/>
          <w:color w:val="444444"/>
          <w:sz w:val="18"/>
          <w:szCs w:val="18"/>
        </w:rPr>
        <w:t xml:space="preserve">Abstraction is thought process and Encapsulation is </w:t>
      </w:r>
      <w:r w:rsidR="00893AA4" w:rsidRPr="00B22D21">
        <w:rPr>
          <w:rFonts w:ascii="Verdana" w:hAnsi="Verdana"/>
          <w:color w:val="444444"/>
          <w:sz w:val="18"/>
          <w:szCs w:val="18"/>
        </w:rPr>
        <w:t>implementation</w:t>
      </w:r>
      <w:r w:rsidR="005B156D">
        <w:rPr>
          <w:rFonts w:ascii="Verdana" w:hAnsi="Verdana"/>
          <w:color w:val="444444"/>
          <w:sz w:val="18"/>
          <w:szCs w:val="18"/>
        </w:rPr>
        <w:tab/>
      </w:r>
    </w:p>
    <w:p w:rsidR="00A27299" w:rsidRPr="000C7413" w:rsidRDefault="00A27299" w:rsidP="00A27299">
      <w:pPr>
        <w:pStyle w:val="NormalWeb"/>
        <w:shd w:val="clear" w:color="auto" w:fill="FFFFFF"/>
        <w:spacing w:line="270" w:lineRule="atLeast"/>
        <w:rPr>
          <w:rFonts w:ascii="Verdana" w:hAnsi="Verdana"/>
          <w:color w:val="444444"/>
        </w:rPr>
      </w:pPr>
      <w:r w:rsidRPr="000C7413">
        <w:rPr>
          <w:rFonts w:ascii="Verdana" w:hAnsi="Verdana"/>
          <w:color w:val="444444"/>
        </w:rPr>
        <w:t>Encapsulation- Encapsulation only expose the things what is necessary, Hide Complexity</w:t>
      </w:r>
    </w:p>
    <w:p w:rsidR="00A27299" w:rsidRDefault="00A27299" w:rsidP="00A27299">
      <w:pPr>
        <w:pStyle w:val="NormalWeb"/>
        <w:shd w:val="clear" w:color="auto" w:fill="FFFFFF"/>
        <w:spacing w:line="270" w:lineRule="atLeast"/>
        <w:rPr>
          <w:rFonts w:ascii="Verdana" w:hAnsi="Verdana"/>
          <w:color w:val="444444"/>
          <w:sz w:val="18"/>
          <w:szCs w:val="18"/>
        </w:rPr>
      </w:pPr>
      <w:r>
        <w:rPr>
          <w:rFonts w:ascii="Verdana" w:hAnsi="Verdana"/>
          <w:color w:val="444444"/>
          <w:sz w:val="18"/>
          <w:szCs w:val="18"/>
        </w:rPr>
        <w:t xml:space="preserve">Like Add in data base we use 2 months </w:t>
      </w:r>
    </w:p>
    <w:p w:rsidR="00A27299" w:rsidRDefault="00A27299" w:rsidP="00A27299">
      <w:pPr>
        <w:pStyle w:val="NormalWeb"/>
        <w:shd w:val="clear" w:color="auto" w:fill="FFFFFF"/>
        <w:spacing w:line="270" w:lineRule="atLeast"/>
        <w:rPr>
          <w:rFonts w:ascii="Verdana" w:hAnsi="Verdana"/>
          <w:color w:val="444444"/>
          <w:sz w:val="18"/>
          <w:szCs w:val="18"/>
        </w:rPr>
      </w:pPr>
    </w:p>
    <w:p w:rsidR="00A27299" w:rsidRDefault="00A27299" w:rsidP="00A27299">
      <w:pPr>
        <w:pStyle w:val="NormalWeb"/>
        <w:shd w:val="clear" w:color="auto" w:fill="FFFFFF"/>
        <w:spacing w:line="270" w:lineRule="atLeast"/>
        <w:rPr>
          <w:rFonts w:ascii="Verdana" w:hAnsi="Verdana"/>
          <w:color w:val="444444"/>
          <w:sz w:val="18"/>
          <w:szCs w:val="18"/>
        </w:rPr>
      </w:pPr>
      <w:r>
        <w:rPr>
          <w:rFonts w:ascii="Verdana" w:hAnsi="Verdana"/>
          <w:color w:val="444444"/>
          <w:sz w:val="18"/>
          <w:szCs w:val="18"/>
        </w:rPr>
        <w:t>1 first validate the data</w:t>
      </w:r>
    </w:p>
    <w:p w:rsidR="00A27299" w:rsidRDefault="00A27299" w:rsidP="00A27299">
      <w:pPr>
        <w:pStyle w:val="NormalWeb"/>
        <w:shd w:val="clear" w:color="auto" w:fill="FFFFFF"/>
        <w:spacing w:line="270" w:lineRule="atLeast"/>
        <w:rPr>
          <w:rFonts w:ascii="Verdana" w:hAnsi="Verdana"/>
          <w:color w:val="444444"/>
          <w:sz w:val="18"/>
          <w:szCs w:val="18"/>
        </w:rPr>
      </w:pPr>
      <w:r>
        <w:rPr>
          <w:rFonts w:ascii="Verdana" w:hAnsi="Verdana"/>
          <w:color w:val="444444"/>
          <w:sz w:val="18"/>
          <w:szCs w:val="18"/>
        </w:rPr>
        <w:t>2. Add in database</w:t>
      </w:r>
    </w:p>
    <w:p w:rsidR="00A27299" w:rsidRDefault="00A27299" w:rsidP="00A27299">
      <w:pPr>
        <w:shd w:val="clear" w:color="auto" w:fill="FFFFFF"/>
        <w:spacing w:line="293" w:lineRule="atLeast"/>
        <w:rPr>
          <w:rFonts w:ascii="Arial" w:hAnsi="Arial" w:cs="Arial"/>
          <w:color w:val="222426"/>
          <w:sz w:val="23"/>
          <w:szCs w:val="23"/>
        </w:rPr>
      </w:pPr>
      <w:r w:rsidRPr="00B22D21">
        <w:rPr>
          <w:rFonts w:ascii="Arial" w:hAnsi="Arial" w:cs="Arial"/>
          <w:b/>
          <w:bCs/>
          <w:color w:val="222426"/>
          <w:sz w:val="23"/>
          <w:szCs w:val="23"/>
          <w:bdr w:val="none" w:sz="0" w:space="0" w:color="auto" w:frame="1"/>
        </w:rPr>
        <w:t>Abstraction</w:t>
      </w:r>
      <w:r w:rsidRPr="00B22D21">
        <w:rPr>
          <w:rFonts w:ascii="Arial" w:hAnsi="Arial" w:cs="Arial"/>
          <w:color w:val="222426"/>
          <w:sz w:val="23"/>
          <w:szCs w:val="23"/>
        </w:rPr>
        <w:t> allows us to represent complex real world in simplest manner. It is process of identifying the relevant qualities and behaviors an object should possess, in other word represent the necessary feature without representing the back ground details.</w:t>
      </w:r>
    </w:p>
    <w:p w:rsidR="00315962" w:rsidRPr="00315962" w:rsidRDefault="00315962" w:rsidP="00315962">
      <w:pPr>
        <w:spacing w:after="240" w:line="360" w:lineRule="atLeast"/>
        <w:ind w:left="48" w:right="48"/>
        <w:jc w:val="both"/>
        <w:rPr>
          <w:rFonts w:ascii="Verdana" w:hAnsi="Verdana"/>
          <w:color w:val="000000"/>
        </w:rPr>
      </w:pPr>
      <w:r w:rsidRPr="00315962">
        <w:rPr>
          <w:rFonts w:ascii="Verdana" w:hAnsi="Verdana"/>
          <w:color w:val="000000"/>
        </w:rPr>
        <w:t>In Java, abstraction is achieved using Abstract classes and interfaces.</w:t>
      </w:r>
    </w:p>
    <w:p w:rsidR="00315962" w:rsidRPr="00B22D21" w:rsidRDefault="00315962" w:rsidP="00A27299">
      <w:pPr>
        <w:shd w:val="clear" w:color="auto" w:fill="FFFFFF"/>
        <w:spacing w:line="293" w:lineRule="atLeast"/>
        <w:rPr>
          <w:rFonts w:ascii="Arial" w:hAnsi="Arial" w:cs="Arial"/>
          <w:color w:val="222426"/>
          <w:sz w:val="23"/>
          <w:szCs w:val="23"/>
        </w:rPr>
      </w:pPr>
    </w:p>
    <w:p w:rsidR="00CF16A5" w:rsidRDefault="00A27299" w:rsidP="00A27299">
      <w:pPr>
        <w:shd w:val="clear" w:color="auto" w:fill="FFFFFF"/>
        <w:spacing w:line="293" w:lineRule="atLeast"/>
        <w:rPr>
          <w:rFonts w:ascii="Arial" w:hAnsi="Arial" w:cs="Arial"/>
          <w:color w:val="222426"/>
          <w:sz w:val="23"/>
          <w:szCs w:val="23"/>
        </w:rPr>
      </w:pPr>
      <w:r w:rsidRPr="00B22D21">
        <w:rPr>
          <w:rFonts w:ascii="Arial" w:hAnsi="Arial" w:cs="Arial"/>
          <w:b/>
          <w:bCs/>
          <w:color w:val="222426"/>
          <w:sz w:val="23"/>
          <w:szCs w:val="23"/>
          <w:bdr w:val="none" w:sz="0" w:space="0" w:color="auto" w:frame="1"/>
        </w:rPr>
        <w:t>Encapsulation</w:t>
      </w:r>
      <w:r w:rsidRPr="00B22D21">
        <w:rPr>
          <w:rFonts w:ascii="Arial" w:hAnsi="Arial" w:cs="Arial"/>
          <w:color w:val="222426"/>
          <w:sz w:val="23"/>
          <w:szCs w:val="23"/>
        </w:rPr>
        <w:t> It is a process of hiding all the internal details of an object from the outside real world. The word Encapsulation, like Enclosing into the capsule. It restrict client from seeing its internal view where behavior of the ab</w:t>
      </w:r>
    </w:p>
    <w:p w:rsidR="00A27299" w:rsidRDefault="00573C0D" w:rsidP="00A27299">
      <w:pPr>
        <w:shd w:val="clear" w:color="auto" w:fill="FFFFFF"/>
        <w:spacing w:line="293" w:lineRule="atLeast"/>
        <w:rPr>
          <w:rFonts w:ascii="Arial" w:hAnsi="Arial" w:cs="Arial"/>
          <w:color w:val="222426"/>
          <w:sz w:val="23"/>
          <w:szCs w:val="23"/>
        </w:rPr>
      </w:pPr>
      <w:r>
        <w:rPr>
          <w:rFonts w:ascii="Arial" w:hAnsi="Arial" w:cs="Arial"/>
          <w:color w:val="222426"/>
          <w:sz w:val="23"/>
          <w:szCs w:val="23"/>
        </w:rPr>
        <w:t>ab</w:t>
      </w:r>
      <w:r w:rsidR="00A27299" w:rsidRPr="00B22D21">
        <w:rPr>
          <w:rFonts w:ascii="Arial" w:hAnsi="Arial" w:cs="Arial"/>
          <w:color w:val="222426"/>
          <w:sz w:val="23"/>
          <w:szCs w:val="23"/>
        </w:rPr>
        <w:t>straction is implemented</w:t>
      </w:r>
    </w:p>
    <w:p w:rsidR="00B22208" w:rsidRPr="00B22208" w:rsidRDefault="00B22208" w:rsidP="00B22208">
      <w:pPr>
        <w:spacing w:after="240" w:line="360" w:lineRule="atLeast"/>
        <w:ind w:left="48" w:right="48"/>
        <w:jc w:val="both"/>
        <w:rPr>
          <w:rFonts w:ascii="Verdana" w:hAnsi="Verdana"/>
          <w:color w:val="000000"/>
        </w:rPr>
      </w:pPr>
      <w:r w:rsidRPr="00B22208">
        <w:rPr>
          <w:rFonts w:ascii="Verdana" w:hAnsi="Verdana"/>
          <w:color w:val="000000"/>
        </w:rPr>
        <w:lastRenderedPageBreak/>
        <w:t>Encapsulation in Java is a mechanism of wrapping the data (variables) and code acting on the data (methods) together as a single unit. In encapsulation, the variables of a class will be hidden from other classes, and can be accessed only through the methods of their current class. Therefore, it is also known as </w:t>
      </w:r>
      <w:r w:rsidRPr="00B22208">
        <w:rPr>
          <w:rFonts w:ascii="Verdana" w:hAnsi="Verdana"/>
          <w:b/>
          <w:bCs/>
          <w:color w:val="000000"/>
        </w:rPr>
        <w:t>data hiding</w:t>
      </w:r>
      <w:r w:rsidRPr="00B22208">
        <w:rPr>
          <w:rFonts w:ascii="Verdana" w:hAnsi="Verdana"/>
          <w:color w:val="000000"/>
        </w:rPr>
        <w:t>.</w:t>
      </w:r>
    </w:p>
    <w:p w:rsidR="00B22208" w:rsidRPr="00B22208" w:rsidRDefault="00B22208" w:rsidP="00B22208">
      <w:pPr>
        <w:spacing w:after="240" w:line="360" w:lineRule="atLeast"/>
        <w:ind w:left="48" w:right="48"/>
        <w:jc w:val="both"/>
        <w:rPr>
          <w:rFonts w:ascii="Verdana" w:hAnsi="Verdana"/>
          <w:color w:val="000000"/>
        </w:rPr>
      </w:pPr>
      <w:r w:rsidRPr="00B22208">
        <w:rPr>
          <w:rFonts w:ascii="Verdana" w:hAnsi="Verdana"/>
          <w:color w:val="000000"/>
        </w:rPr>
        <w:t>To achieve encapsulation in Java −</w:t>
      </w:r>
    </w:p>
    <w:p w:rsidR="00B22208" w:rsidRPr="00B22208" w:rsidRDefault="00B22208" w:rsidP="00AE07BE">
      <w:pPr>
        <w:numPr>
          <w:ilvl w:val="0"/>
          <w:numId w:val="43"/>
        </w:numPr>
        <w:spacing w:after="240" w:line="360" w:lineRule="atLeast"/>
        <w:ind w:left="768" w:right="48"/>
        <w:jc w:val="both"/>
        <w:rPr>
          <w:rFonts w:ascii="Verdana" w:hAnsi="Verdana"/>
          <w:color w:val="000000"/>
          <w:sz w:val="21"/>
          <w:szCs w:val="21"/>
        </w:rPr>
      </w:pPr>
      <w:r w:rsidRPr="00B22208">
        <w:rPr>
          <w:rFonts w:ascii="Verdana" w:hAnsi="Verdana"/>
          <w:color w:val="000000"/>
          <w:sz w:val="21"/>
          <w:szCs w:val="21"/>
        </w:rPr>
        <w:t>Declare the variables of a class as private.</w:t>
      </w:r>
    </w:p>
    <w:p w:rsidR="00B22208" w:rsidRPr="00B22208" w:rsidRDefault="00B22208" w:rsidP="00AE07BE">
      <w:pPr>
        <w:numPr>
          <w:ilvl w:val="0"/>
          <w:numId w:val="43"/>
        </w:numPr>
        <w:spacing w:after="240" w:line="360" w:lineRule="atLeast"/>
        <w:ind w:left="768" w:right="48"/>
        <w:jc w:val="both"/>
        <w:rPr>
          <w:rFonts w:ascii="Verdana" w:hAnsi="Verdana"/>
          <w:color w:val="000000"/>
          <w:sz w:val="21"/>
          <w:szCs w:val="21"/>
        </w:rPr>
      </w:pPr>
      <w:r w:rsidRPr="00B22208">
        <w:rPr>
          <w:rFonts w:ascii="Verdana" w:hAnsi="Verdana"/>
          <w:color w:val="000000"/>
          <w:sz w:val="21"/>
          <w:szCs w:val="21"/>
        </w:rPr>
        <w:t>Provide public setter and getter methods to modify and view the variables values.</w:t>
      </w:r>
    </w:p>
    <w:p w:rsidR="00B22208" w:rsidRPr="00B22D21" w:rsidRDefault="00B22208" w:rsidP="00A27299">
      <w:pPr>
        <w:shd w:val="clear" w:color="auto" w:fill="FFFFFF"/>
        <w:spacing w:line="293" w:lineRule="atLeast"/>
        <w:rPr>
          <w:rFonts w:ascii="Arial" w:hAnsi="Arial" w:cs="Arial"/>
          <w:color w:val="222426"/>
          <w:sz w:val="23"/>
          <w:szCs w:val="23"/>
        </w:rPr>
      </w:pPr>
    </w:p>
    <w:p w:rsidR="00A27299" w:rsidRDefault="00A27299" w:rsidP="00A27299">
      <w:pPr>
        <w:pStyle w:val="NormalWeb"/>
        <w:shd w:val="clear" w:color="auto" w:fill="FFFFFF"/>
        <w:spacing w:line="270" w:lineRule="atLeast"/>
        <w:rPr>
          <w:rFonts w:ascii="Georgia" w:hAnsi="Georgia"/>
          <w:color w:val="262626"/>
          <w:sz w:val="22"/>
          <w:szCs w:val="22"/>
          <w:shd w:val="clear" w:color="auto" w:fill="FFFFFF"/>
        </w:rPr>
      </w:pPr>
      <w:r>
        <w:rPr>
          <w:rStyle w:val="Strong"/>
          <w:rFonts w:ascii="Georgia" w:hAnsi="Georgia"/>
          <w:color w:val="262626"/>
          <w:sz w:val="29"/>
          <w:szCs w:val="29"/>
          <w:shd w:val="clear" w:color="auto" w:fill="FFFFFF"/>
        </w:rPr>
        <w:t xml:space="preserve">Memory leak in Java </w:t>
      </w:r>
      <w:r w:rsidRPr="007E6698">
        <w:rPr>
          <w:rStyle w:val="Strong"/>
          <w:rFonts w:ascii="Georgia" w:hAnsi="Georgia"/>
          <w:b w:val="0"/>
          <w:color w:val="262626"/>
          <w:sz w:val="22"/>
          <w:szCs w:val="22"/>
          <w:shd w:val="clear" w:color="auto" w:fill="FFFFFF"/>
        </w:rPr>
        <w:t>it is a situation where some objects are not used by application any more, but GC fails to recognize them as unused</w:t>
      </w:r>
      <w:r w:rsidRPr="007E6698">
        <w:rPr>
          <w:rFonts w:ascii="Georgia" w:hAnsi="Georgia"/>
          <w:b/>
          <w:color w:val="262626"/>
          <w:sz w:val="22"/>
          <w:szCs w:val="22"/>
          <w:shd w:val="clear" w:color="auto" w:fill="FFFFFF"/>
        </w:rPr>
        <w:t>.</w:t>
      </w:r>
      <w:r w:rsidRPr="007E6698">
        <w:rPr>
          <w:rFonts w:ascii="Georgia" w:hAnsi="Georgia"/>
          <w:color w:val="262626"/>
          <w:sz w:val="22"/>
          <w:szCs w:val="22"/>
          <w:shd w:val="clear" w:color="auto" w:fill="FFFFFF"/>
        </w:rPr>
        <w:t xml:space="preserve"> As a result, these objects remain in memory indefinitely reducing the amount of memory available to the application.</w:t>
      </w:r>
    </w:p>
    <w:p w:rsidR="00A27299" w:rsidRPr="00F90B8C" w:rsidRDefault="00A27299" w:rsidP="00A27299">
      <w:pPr>
        <w:shd w:val="clear" w:color="auto" w:fill="FFFFFF"/>
        <w:spacing w:after="150"/>
        <w:jc w:val="both"/>
        <w:textAlignment w:val="baseline"/>
        <w:rPr>
          <w:rFonts w:ascii="Helvetica" w:hAnsi="Helvetica" w:cs="Helvetica"/>
          <w:color w:val="000000"/>
          <w:sz w:val="20"/>
          <w:szCs w:val="20"/>
        </w:rPr>
      </w:pPr>
      <w:r w:rsidRPr="00F90B8C">
        <w:rPr>
          <w:rFonts w:ascii="Helvetica" w:hAnsi="Helvetica" w:cs="Helvetica"/>
          <w:color w:val="000000"/>
          <w:sz w:val="20"/>
          <w:szCs w:val="20"/>
        </w:rPr>
        <w:t>Memory leak occurs when programmers create a memory in heap and forget to delete it.</w:t>
      </w:r>
      <w:r w:rsidRPr="00F90B8C">
        <w:rPr>
          <w:rFonts w:ascii="Helvetica" w:hAnsi="Helvetica" w:cs="Helvetica"/>
          <w:color w:val="000000"/>
          <w:sz w:val="20"/>
          <w:szCs w:val="20"/>
        </w:rPr>
        <w:br/>
        <w:t>Memory leaks are particularly serious issues for programs like daemons and servers which by definition never terminate.</w:t>
      </w:r>
    </w:p>
    <w:p w:rsidR="00A27299" w:rsidRDefault="00A27299" w:rsidP="00A27299">
      <w:pPr>
        <w:pStyle w:val="NormalWeb"/>
        <w:shd w:val="clear" w:color="auto" w:fill="FFFFFF"/>
        <w:spacing w:line="270" w:lineRule="atLeast"/>
        <w:rPr>
          <w:rFonts w:ascii="Georgia" w:hAnsi="Georgia"/>
          <w:color w:val="262626"/>
          <w:sz w:val="22"/>
          <w:szCs w:val="22"/>
          <w:shd w:val="clear" w:color="auto" w:fill="FFFFFF"/>
        </w:rPr>
      </w:pPr>
    </w:p>
    <w:p w:rsidR="00A27299" w:rsidRDefault="005521CF" w:rsidP="00A27299">
      <w:pPr>
        <w:pStyle w:val="NormalWeb"/>
        <w:shd w:val="clear" w:color="auto" w:fill="FFFFFF"/>
        <w:spacing w:line="270" w:lineRule="atLeast"/>
        <w:rPr>
          <w:rFonts w:ascii="Georgia" w:hAnsi="Georgia"/>
          <w:color w:val="262626"/>
          <w:sz w:val="22"/>
          <w:szCs w:val="22"/>
          <w:shd w:val="clear" w:color="auto" w:fill="FFFFFF"/>
        </w:rPr>
      </w:pPr>
      <w:r>
        <w:rPr>
          <w:rFonts w:ascii="Georgia" w:hAnsi="Georgia"/>
          <w:color w:val="262626"/>
          <w:sz w:val="22"/>
          <w:szCs w:val="22"/>
          <w:shd w:val="clear" w:color="auto" w:fill="FFFFFF"/>
        </w:rPr>
        <w:t>RAM</w:t>
      </w:r>
      <w:r w:rsidR="00A27299">
        <w:rPr>
          <w:rFonts w:ascii="Georgia" w:hAnsi="Georgia"/>
          <w:color w:val="262626"/>
          <w:sz w:val="22"/>
          <w:szCs w:val="22"/>
          <w:shd w:val="clear" w:color="auto" w:fill="FFFFFF"/>
        </w:rPr>
        <w:t xml:space="preserve"> can consume memory in 2 types</w:t>
      </w:r>
    </w:p>
    <w:p w:rsidR="00A27299" w:rsidRPr="00746C16" w:rsidRDefault="00A27299" w:rsidP="00AE07BE">
      <w:pPr>
        <w:pStyle w:val="NormalWeb"/>
        <w:numPr>
          <w:ilvl w:val="1"/>
          <w:numId w:val="15"/>
        </w:numPr>
        <w:shd w:val="clear" w:color="auto" w:fill="FFFFFF"/>
        <w:spacing w:line="270" w:lineRule="atLeast"/>
        <w:rPr>
          <w:rFonts w:ascii="Verdana" w:hAnsi="Verdana"/>
          <w:color w:val="444444"/>
          <w:sz w:val="22"/>
          <w:szCs w:val="22"/>
        </w:rPr>
      </w:pPr>
      <w:r>
        <w:rPr>
          <w:rFonts w:ascii="Georgia" w:hAnsi="Georgia"/>
          <w:color w:val="262626"/>
          <w:sz w:val="22"/>
          <w:szCs w:val="22"/>
          <w:shd w:val="clear" w:color="auto" w:fill="FFFFFF"/>
        </w:rPr>
        <w:t>Either computation is high in program –not a memory leak</w:t>
      </w:r>
    </w:p>
    <w:p w:rsidR="00E75B51" w:rsidRPr="00E75B51" w:rsidRDefault="00A27299" w:rsidP="00AE07BE">
      <w:pPr>
        <w:pStyle w:val="NormalWeb"/>
        <w:numPr>
          <w:ilvl w:val="1"/>
          <w:numId w:val="15"/>
        </w:numPr>
        <w:shd w:val="clear" w:color="auto" w:fill="FFFFFF"/>
        <w:spacing w:line="270" w:lineRule="atLeast"/>
        <w:rPr>
          <w:rFonts w:ascii="Verdana" w:hAnsi="Verdana"/>
          <w:color w:val="444444"/>
          <w:sz w:val="22"/>
          <w:szCs w:val="22"/>
        </w:rPr>
      </w:pPr>
      <w:r>
        <w:rPr>
          <w:rFonts w:ascii="Georgia" w:hAnsi="Georgia"/>
          <w:color w:val="262626"/>
          <w:sz w:val="22"/>
          <w:szCs w:val="22"/>
          <w:shd w:val="clear" w:color="auto" w:fill="FFFFFF"/>
        </w:rPr>
        <w:t>Or Ram is Already holding memory but not using it- Memory leak</w:t>
      </w:r>
    </w:p>
    <w:p w:rsidR="00E75B51" w:rsidRPr="00E75B51" w:rsidRDefault="00E75B51" w:rsidP="00A27299">
      <w:pPr>
        <w:pStyle w:val="NormalWeb"/>
        <w:shd w:val="clear" w:color="auto" w:fill="FFFFFF"/>
        <w:spacing w:line="270" w:lineRule="atLeast"/>
        <w:rPr>
          <w:rFonts w:ascii="Verdana" w:hAnsi="Verdana"/>
          <w:b/>
          <w:color w:val="444444"/>
          <w:sz w:val="22"/>
          <w:szCs w:val="22"/>
        </w:rPr>
      </w:pPr>
    </w:p>
    <w:p w:rsidR="00E75B51" w:rsidRDefault="00E75B51" w:rsidP="00A27299">
      <w:pPr>
        <w:pStyle w:val="NormalWeb"/>
        <w:shd w:val="clear" w:color="auto" w:fill="FFFFFF"/>
        <w:spacing w:line="270" w:lineRule="atLeast"/>
        <w:rPr>
          <w:rFonts w:ascii="Verdana" w:hAnsi="Verdana"/>
          <w:b/>
          <w:color w:val="444444"/>
          <w:sz w:val="22"/>
          <w:szCs w:val="22"/>
        </w:rPr>
      </w:pPr>
      <w:r w:rsidRPr="00E75B51">
        <w:rPr>
          <w:rFonts w:ascii="Verdana" w:hAnsi="Verdana"/>
          <w:b/>
          <w:color w:val="444444"/>
          <w:sz w:val="22"/>
          <w:szCs w:val="22"/>
        </w:rPr>
        <w:t>How to Remove Memory leaks</w:t>
      </w:r>
      <w:r>
        <w:rPr>
          <w:rFonts w:ascii="Verdana" w:hAnsi="Verdana"/>
          <w:b/>
          <w:color w:val="444444"/>
          <w:sz w:val="22"/>
          <w:szCs w:val="22"/>
        </w:rPr>
        <w:t>:</w:t>
      </w:r>
    </w:p>
    <w:p w:rsidR="00E75B51" w:rsidRDefault="00E75B51" w:rsidP="00A27299">
      <w:pPr>
        <w:pStyle w:val="NormalWeb"/>
        <w:shd w:val="clear" w:color="auto" w:fill="FFFFFF"/>
        <w:spacing w:line="270" w:lineRule="atLeast"/>
        <w:rPr>
          <w:rFonts w:ascii="Verdana" w:hAnsi="Verdana"/>
          <w:color w:val="444444"/>
          <w:sz w:val="22"/>
          <w:szCs w:val="22"/>
        </w:rPr>
      </w:pPr>
      <w:r w:rsidRPr="00E75B51">
        <w:rPr>
          <w:rFonts w:ascii="Verdana" w:hAnsi="Verdana"/>
          <w:color w:val="444444"/>
          <w:sz w:val="22"/>
          <w:szCs w:val="22"/>
        </w:rPr>
        <w:t>1.</w:t>
      </w:r>
      <w:r>
        <w:rPr>
          <w:rFonts w:ascii="Verdana" w:hAnsi="Verdana"/>
          <w:color w:val="444444"/>
          <w:sz w:val="22"/>
          <w:szCs w:val="22"/>
        </w:rPr>
        <w:t xml:space="preserve"> Relase db connections</w:t>
      </w:r>
    </w:p>
    <w:p w:rsidR="00E75B51" w:rsidRDefault="00E75B51" w:rsidP="00A27299">
      <w:pPr>
        <w:pStyle w:val="NormalWeb"/>
        <w:shd w:val="clear" w:color="auto" w:fill="FFFFFF"/>
        <w:spacing w:line="270" w:lineRule="atLeast"/>
        <w:rPr>
          <w:rFonts w:ascii="Verdana" w:hAnsi="Verdana"/>
          <w:color w:val="444444"/>
          <w:sz w:val="22"/>
          <w:szCs w:val="22"/>
        </w:rPr>
      </w:pPr>
      <w:r>
        <w:rPr>
          <w:rFonts w:ascii="Verdana" w:hAnsi="Verdana"/>
          <w:color w:val="444444"/>
          <w:sz w:val="22"/>
          <w:szCs w:val="22"/>
        </w:rPr>
        <w:t>2.Use finally Block</w:t>
      </w:r>
    </w:p>
    <w:p w:rsidR="00E75B51" w:rsidRPr="00E75B51" w:rsidRDefault="00E75B51" w:rsidP="00A27299">
      <w:pPr>
        <w:pStyle w:val="NormalWeb"/>
        <w:shd w:val="clear" w:color="auto" w:fill="FFFFFF"/>
        <w:spacing w:line="270" w:lineRule="atLeast"/>
        <w:rPr>
          <w:rFonts w:ascii="Verdana" w:hAnsi="Verdana"/>
          <w:color w:val="444444"/>
          <w:sz w:val="22"/>
          <w:szCs w:val="22"/>
        </w:rPr>
      </w:pPr>
      <w:r>
        <w:rPr>
          <w:rFonts w:ascii="Verdana" w:hAnsi="Verdana"/>
          <w:color w:val="444444"/>
          <w:sz w:val="22"/>
          <w:szCs w:val="22"/>
        </w:rPr>
        <w:t>3.Release Instances Stored</w:t>
      </w:r>
    </w:p>
    <w:p w:rsidR="00A27299" w:rsidRDefault="00A27299" w:rsidP="00A27299">
      <w:pPr>
        <w:pStyle w:val="NormalWeb"/>
        <w:shd w:val="clear" w:color="auto" w:fill="FFFFFF"/>
        <w:spacing w:line="270" w:lineRule="atLeast"/>
        <w:rPr>
          <w:rFonts w:ascii="Verdana" w:hAnsi="Verdana"/>
          <w:b/>
          <w:color w:val="444444"/>
          <w:sz w:val="44"/>
          <w:szCs w:val="44"/>
        </w:rPr>
      </w:pPr>
      <w:r w:rsidRPr="00084FEF">
        <w:rPr>
          <w:rFonts w:ascii="Verdana" w:hAnsi="Verdana"/>
          <w:b/>
          <w:color w:val="444444"/>
          <w:sz w:val="44"/>
          <w:szCs w:val="44"/>
        </w:rPr>
        <w:t>Garbage Collection:</w:t>
      </w:r>
    </w:p>
    <w:p w:rsidR="00DD4C45" w:rsidRDefault="00DD4C45" w:rsidP="00A27299">
      <w:pPr>
        <w:pStyle w:val="NormalWeb"/>
        <w:shd w:val="clear" w:color="auto" w:fill="FFFFFF"/>
        <w:spacing w:line="270" w:lineRule="atLeast"/>
        <w:rPr>
          <w:rFonts w:ascii="Verdana" w:hAnsi="Verdana"/>
          <w:b/>
          <w:color w:val="444444"/>
          <w:sz w:val="44"/>
          <w:szCs w:val="44"/>
        </w:rPr>
      </w:pPr>
      <w:r>
        <w:rPr>
          <w:rFonts w:ascii="Verdana" w:hAnsi="Verdana"/>
          <w:b/>
          <w:noProof/>
          <w:color w:val="444444"/>
          <w:sz w:val="44"/>
          <w:szCs w:val="44"/>
        </w:rPr>
        <w:lastRenderedPageBreak/>
        <w:drawing>
          <wp:inline distT="0" distB="0" distL="0" distR="0">
            <wp:extent cx="5153025" cy="1417814"/>
            <wp:effectExtent l="19050" t="0" r="9525"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a:srcRect/>
                    <a:stretch>
                      <a:fillRect/>
                    </a:stretch>
                  </pic:blipFill>
                  <pic:spPr bwMode="auto">
                    <a:xfrm>
                      <a:off x="0" y="0"/>
                      <a:ext cx="5153025" cy="1417814"/>
                    </a:xfrm>
                    <a:prstGeom prst="rect">
                      <a:avLst/>
                    </a:prstGeom>
                    <a:noFill/>
                    <a:ln w="9525">
                      <a:noFill/>
                      <a:miter lim="800000"/>
                      <a:headEnd/>
                      <a:tailEnd/>
                    </a:ln>
                  </pic:spPr>
                </pic:pic>
              </a:graphicData>
            </a:graphic>
          </wp:inline>
        </w:drawing>
      </w:r>
    </w:p>
    <w:p w:rsidR="00A75599" w:rsidRDefault="00A75599" w:rsidP="00A27299">
      <w:pPr>
        <w:pStyle w:val="NormalWeb"/>
        <w:shd w:val="clear" w:color="auto" w:fill="FFFFFF"/>
        <w:spacing w:line="270" w:lineRule="atLeast"/>
        <w:rPr>
          <w:rFonts w:ascii="Arial" w:hAnsi="Arial" w:cs="Arial"/>
          <w:color w:val="222222"/>
          <w:shd w:val="clear" w:color="auto" w:fill="FFFFFF"/>
        </w:rPr>
      </w:pPr>
      <w:r>
        <w:rPr>
          <w:rFonts w:ascii="Arial" w:hAnsi="Arial" w:cs="Arial"/>
          <w:color w:val="222222"/>
          <w:shd w:val="clear" w:color="auto" w:fill="FFFFFF"/>
        </w:rPr>
        <w:t>The </w:t>
      </w:r>
      <w:r>
        <w:rPr>
          <w:rFonts w:ascii="Arial" w:hAnsi="Arial" w:cs="Arial"/>
          <w:b/>
          <w:bCs/>
          <w:color w:val="222222"/>
          <w:shd w:val="clear" w:color="auto" w:fill="FFFFFF"/>
        </w:rPr>
        <w:t>garbage collector</w:t>
      </w:r>
      <w:r>
        <w:rPr>
          <w:rFonts w:ascii="Arial" w:hAnsi="Arial" w:cs="Arial"/>
          <w:color w:val="222222"/>
          <w:shd w:val="clear" w:color="auto" w:fill="FFFFFF"/>
        </w:rPr>
        <w:t> is a program which runs on the </w:t>
      </w:r>
      <w:r>
        <w:rPr>
          <w:rFonts w:ascii="Arial" w:hAnsi="Arial" w:cs="Arial"/>
          <w:b/>
          <w:bCs/>
          <w:color w:val="222222"/>
          <w:shd w:val="clear" w:color="auto" w:fill="FFFFFF"/>
        </w:rPr>
        <w:t>Java</w:t>
      </w:r>
      <w:r>
        <w:rPr>
          <w:rFonts w:ascii="Arial" w:hAnsi="Arial" w:cs="Arial"/>
          <w:color w:val="222222"/>
          <w:shd w:val="clear" w:color="auto" w:fill="FFFFFF"/>
        </w:rPr>
        <w:t> Virtual Machine which gets rid of objects which are not being used by a </w:t>
      </w:r>
      <w:r>
        <w:rPr>
          <w:rFonts w:ascii="Arial" w:hAnsi="Arial" w:cs="Arial"/>
          <w:b/>
          <w:bCs/>
          <w:color w:val="222222"/>
          <w:shd w:val="clear" w:color="auto" w:fill="FFFFFF"/>
        </w:rPr>
        <w:t>Java</w:t>
      </w:r>
      <w:r>
        <w:rPr>
          <w:rFonts w:ascii="Arial" w:hAnsi="Arial" w:cs="Arial"/>
          <w:color w:val="222222"/>
          <w:shd w:val="clear" w:color="auto" w:fill="FFFFFF"/>
        </w:rPr>
        <w:t> application anymore. It is a form of automatic memory </w:t>
      </w:r>
    </w:p>
    <w:p w:rsidR="00892B6F" w:rsidRDefault="00E279F0" w:rsidP="00892B6F">
      <w:pPr>
        <w:pStyle w:val="NormalWeb"/>
        <w:shd w:val="clear" w:color="auto" w:fill="FFFFFF"/>
        <w:spacing w:before="0" w:beforeAutospacing="0" w:after="0" w:afterAutospacing="0"/>
        <w:jc w:val="center"/>
        <w:textAlignment w:val="baseline"/>
        <w:rPr>
          <w:rFonts w:ascii="Open Sans" w:hAnsi="Open Sans"/>
          <w:color w:val="000000"/>
        </w:rPr>
      </w:pPr>
      <w:r>
        <w:rPr>
          <w:rStyle w:val="Strong"/>
          <w:rFonts w:ascii="Open Sans" w:eastAsiaTheme="minorEastAsia" w:hAnsi="Open Sans"/>
          <w:color w:val="000000"/>
          <w:sz w:val="23"/>
          <w:szCs w:val="23"/>
          <w:bdr w:val="none" w:sz="0" w:space="0" w:color="auto" w:frame="1"/>
        </w:rPr>
        <w:t>F</w:t>
      </w:r>
      <w:r w:rsidR="00892B6F">
        <w:rPr>
          <w:rStyle w:val="Strong"/>
          <w:rFonts w:ascii="Open Sans" w:eastAsiaTheme="minorEastAsia" w:hAnsi="Open Sans"/>
          <w:color w:val="000000"/>
          <w:sz w:val="23"/>
          <w:szCs w:val="23"/>
          <w:bdr w:val="none" w:sz="0" w:space="0" w:color="auto" w:frame="1"/>
        </w:rPr>
        <w:t>nalize method</w:t>
      </w:r>
    </w:p>
    <w:p w:rsidR="00892B6F" w:rsidRDefault="00892B6F" w:rsidP="00892B6F">
      <w:pPr>
        <w:pStyle w:val="NormalWeb"/>
        <w:shd w:val="clear" w:color="auto" w:fill="FFFFFF"/>
        <w:spacing w:before="0" w:beforeAutospacing="0" w:after="0" w:afterAutospacing="0"/>
        <w:jc w:val="both"/>
        <w:textAlignment w:val="baseline"/>
        <w:rPr>
          <w:rFonts w:ascii="Open Sans" w:hAnsi="Open Sans"/>
          <w:color w:val="000000"/>
        </w:rPr>
      </w:pPr>
      <w:r>
        <w:rPr>
          <w:rFonts w:ascii="Open Sans" w:hAnsi="Open Sans"/>
          <w:color w:val="000000"/>
        </w:rPr>
        <w:t>It is a </w:t>
      </w:r>
      <w:r>
        <w:rPr>
          <w:rStyle w:val="Strong"/>
          <w:rFonts w:ascii="Open Sans" w:eastAsiaTheme="minorEastAsia" w:hAnsi="Open Sans"/>
          <w:color w:val="000000"/>
          <w:sz w:val="23"/>
          <w:szCs w:val="23"/>
          <w:bdr w:val="none" w:sz="0" w:space="0" w:color="auto" w:frame="1"/>
        </w:rPr>
        <w:t>method</w:t>
      </w:r>
      <w:r>
        <w:rPr>
          <w:rFonts w:ascii="Open Sans" w:hAnsi="Open Sans"/>
          <w:color w:val="000000"/>
        </w:rPr>
        <w:t> that the </w:t>
      </w:r>
      <w:hyperlink r:id="rId132" w:history="1">
        <w:r>
          <w:rPr>
            <w:rStyle w:val="Hyperlink"/>
            <w:rFonts w:ascii="Open Sans" w:eastAsiaTheme="majorEastAsia" w:hAnsi="Open Sans"/>
            <w:b/>
            <w:bCs/>
            <w:color w:val="EC4E20"/>
            <w:sz w:val="23"/>
            <w:szCs w:val="23"/>
            <w:bdr w:val="none" w:sz="0" w:space="0" w:color="auto" w:frame="1"/>
          </w:rPr>
          <w:t>Garbage Collector</w:t>
        </w:r>
      </w:hyperlink>
      <w:r>
        <w:rPr>
          <w:rFonts w:ascii="Open Sans" w:hAnsi="Open Sans"/>
          <w:color w:val="000000"/>
        </w:rPr>
        <w:t> always calls just </w:t>
      </w:r>
      <w:r>
        <w:rPr>
          <w:rStyle w:val="Strong"/>
          <w:rFonts w:ascii="Open Sans" w:eastAsiaTheme="minorEastAsia" w:hAnsi="Open Sans"/>
          <w:color w:val="000000"/>
          <w:sz w:val="23"/>
          <w:szCs w:val="23"/>
          <w:bdr w:val="none" w:sz="0" w:space="0" w:color="auto" w:frame="1"/>
        </w:rPr>
        <w:t>before</w:t>
      </w:r>
      <w:r>
        <w:rPr>
          <w:rFonts w:ascii="Open Sans" w:hAnsi="Open Sans"/>
          <w:color w:val="000000"/>
        </w:rPr>
        <w:t> the deletion/destroying the object which is eligible for Garbage Collection, so as to perform </w:t>
      </w:r>
      <w:r>
        <w:rPr>
          <w:rStyle w:val="Strong"/>
          <w:rFonts w:ascii="Open Sans" w:eastAsiaTheme="minorEastAsia" w:hAnsi="Open Sans"/>
          <w:color w:val="000000"/>
          <w:sz w:val="23"/>
          <w:szCs w:val="23"/>
          <w:bdr w:val="none" w:sz="0" w:space="0" w:color="auto" w:frame="1"/>
        </w:rPr>
        <w:t>clean-up activity</w:t>
      </w:r>
      <w:r>
        <w:rPr>
          <w:rFonts w:ascii="Open Sans" w:hAnsi="Open Sans"/>
          <w:color w:val="000000"/>
        </w:rPr>
        <w:t>. Clean-up activity means closing the resources associated with that object like Database Connection, Network Connection or we can say resource de-allocation. Remember it is </w:t>
      </w:r>
      <w:r>
        <w:rPr>
          <w:rStyle w:val="Strong"/>
          <w:rFonts w:ascii="Open Sans" w:eastAsiaTheme="minorEastAsia" w:hAnsi="Open Sans"/>
          <w:color w:val="000000"/>
          <w:sz w:val="23"/>
          <w:szCs w:val="23"/>
          <w:bdr w:val="none" w:sz="0" w:space="0" w:color="auto" w:frame="1"/>
        </w:rPr>
        <w:t>not</w:t>
      </w:r>
      <w:r>
        <w:rPr>
          <w:rFonts w:ascii="Open Sans" w:hAnsi="Open Sans"/>
          <w:color w:val="000000"/>
        </w:rPr>
        <w:t> a reserved keyword.</w:t>
      </w:r>
    </w:p>
    <w:p w:rsidR="00454891" w:rsidRDefault="00454891" w:rsidP="00454891">
      <w:pPr>
        <w:pStyle w:val="NormalWeb"/>
        <w:shd w:val="clear" w:color="auto" w:fill="FFFFFF"/>
        <w:spacing w:before="0" w:beforeAutospacing="0" w:after="171" w:afterAutospacing="0"/>
        <w:jc w:val="both"/>
        <w:textAlignment w:val="baseline"/>
        <w:rPr>
          <w:rFonts w:ascii="Open Sans" w:hAnsi="Open Sans"/>
          <w:color w:val="000000"/>
        </w:rPr>
      </w:pPr>
      <w:r>
        <w:rPr>
          <w:rFonts w:ascii="Open Sans" w:hAnsi="Open Sans"/>
          <w:color w:val="000000"/>
        </w:rPr>
        <w:t>Once finalize method completes immediately Garbage Collector destroy that object. finalize method is present in Object class and its syntax is:</w:t>
      </w:r>
    </w:p>
    <w:p w:rsidR="00454891" w:rsidRDefault="00454891" w:rsidP="00892B6F">
      <w:pPr>
        <w:pStyle w:val="NormalWeb"/>
        <w:shd w:val="clear" w:color="auto" w:fill="FFFFFF"/>
        <w:spacing w:before="0" w:beforeAutospacing="0" w:after="0" w:afterAutospacing="0"/>
        <w:jc w:val="both"/>
        <w:textAlignment w:val="baseline"/>
        <w:rPr>
          <w:rFonts w:ascii="Open Sans" w:hAnsi="Open Sans"/>
          <w:color w:val="000000"/>
        </w:rPr>
      </w:pPr>
    </w:p>
    <w:p w:rsidR="00892B6F" w:rsidRPr="00084FEF" w:rsidRDefault="00892B6F" w:rsidP="00A27299">
      <w:pPr>
        <w:pStyle w:val="NormalWeb"/>
        <w:shd w:val="clear" w:color="auto" w:fill="FFFFFF"/>
        <w:spacing w:line="270" w:lineRule="atLeast"/>
        <w:rPr>
          <w:rFonts w:ascii="Verdana" w:hAnsi="Verdana"/>
          <w:b/>
          <w:color w:val="444444"/>
          <w:sz w:val="44"/>
          <w:szCs w:val="44"/>
        </w:rPr>
      </w:pPr>
    </w:p>
    <w:p w:rsidR="00A27299" w:rsidRDefault="00A27299" w:rsidP="00A27299">
      <w:pPr>
        <w:pStyle w:val="NormalWeb"/>
        <w:shd w:val="clear" w:color="auto" w:fill="FFFFFF"/>
        <w:spacing w:line="270" w:lineRule="atLeast"/>
        <w:rPr>
          <w:rFonts w:ascii="Verdana" w:hAnsi="Verdana"/>
          <w:color w:val="444444"/>
          <w:sz w:val="18"/>
          <w:szCs w:val="18"/>
        </w:rPr>
      </w:pPr>
      <w:r>
        <w:rPr>
          <w:noProof/>
        </w:rPr>
        <w:drawing>
          <wp:inline distT="0" distB="0" distL="0" distR="0">
            <wp:extent cx="5731510" cy="3222137"/>
            <wp:effectExtent l="0" t="0" r="254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31510" cy="3222137"/>
                    </a:xfrm>
                    <a:prstGeom prst="rect">
                      <a:avLst/>
                    </a:prstGeom>
                  </pic:spPr>
                </pic:pic>
              </a:graphicData>
            </a:graphic>
          </wp:inline>
        </w:drawing>
      </w:r>
    </w:p>
    <w:p w:rsidR="005E5BE3" w:rsidRPr="005E5BE3" w:rsidRDefault="005E5BE3" w:rsidP="005E5BE3">
      <w:pPr>
        <w:pStyle w:val="NormalWeb"/>
        <w:shd w:val="clear" w:color="auto" w:fill="FFFFFF"/>
        <w:spacing w:line="270" w:lineRule="atLeast"/>
        <w:jc w:val="center"/>
        <w:rPr>
          <w:rFonts w:ascii="Arial" w:hAnsi="Arial" w:cs="Arial"/>
          <w:b/>
          <w:color w:val="444444"/>
          <w:sz w:val="32"/>
          <w:szCs w:val="32"/>
        </w:rPr>
      </w:pPr>
    </w:p>
    <w:p w:rsidR="005E5BE3" w:rsidRPr="005E5BE3" w:rsidRDefault="005E5BE3" w:rsidP="005E5BE3">
      <w:pPr>
        <w:pStyle w:val="NormalWeb"/>
        <w:shd w:val="clear" w:color="auto" w:fill="FFFFFF"/>
        <w:spacing w:line="270" w:lineRule="atLeast"/>
        <w:jc w:val="center"/>
        <w:rPr>
          <w:rFonts w:ascii="Arial" w:hAnsi="Arial" w:cs="Arial"/>
          <w:b/>
          <w:color w:val="444444"/>
          <w:sz w:val="32"/>
          <w:szCs w:val="32"/>
        </w:rPr>
      </w:pPr>
      <w:r w:rsidRPr="005E5BE3">
        <w:rPr>
          <w:rFonts w:ascii="Arial" w:hAnsi="Arial" w:cs="Arial"/>
          <w:b/>
          <w:color w:val="444444"/>
          <w:sz w:val="32"/>
          <w:szCs w:val="32"/>
        </w:rPr>
        <w:lastRenderedPageBreak/>
        <w:t>String Literal vs String objects</w:t>
      </w:r>
    </w:p>
    <w:p w:rsidR="005E5BE3" w:rsidRDefault="005E5BE3" w:rsidP="008523CC">
      <w:pPr>
        <w:pStyle w:val="NormalWeb"/>
        <w:shd w:val="clear" w:color="auto" w:fill="FFFFFF"/>
        <w:spacing w:line="270" w:lineRule="atLeast"/>
        <w:rPr>
          <w:rFonts w:ascii="Arial" w:hAnsi="Arial" w:cs="Arial"/>
          <w:b/>
          <w:color w:val="444444"/>
          <w:sz w:val="18"/>
          <w:szCs w:val="18"/>
        </w:rPr>
      </w:pPr>
    </w:p>
    <w:p w:rsidR="005E5BE3" w:rsidRPr="005E5BE3" w:rsidRDefault="005E5BE3" w:rsidP="008523CC">
      <w:pPr>
        <w:pStyle w:val="NormalWeb"/>
        <w:shd w:val="clear" w:color="auto" w:fill="FFFFFF"/>
        <w:spacing w:line="270" w:lineRule="atLeast"/>
        <w:rPr>
          <w:rFonts w:ascii="Arial" w:hAnsi="Arial" w:cs="Arial"/>
          <w:b/>
          <w:color w:val="444444"/>
          <w:sz w:val="18"/>
          <w:szCs w:val="18"/>
        </w:rPr>
      </w:pPr>
      <w:r>
        <w:rPr>
          <w:rFonts w:ascii="Arial" w:hAnsi="Arial" w:cs="Arial"/>
          <w:b/>
          <w:noProof/>
          <w:color w:val="444444"/>
          <w:sz w:val="18"/>
          <w:szCs w:val="18"/>
        </w:rPr>
        <w:drawing>
          <wp:inline distT="0" distB="0" distL="0" distR="0">
            <wp:extent cx="10641295" cy="5772150"/>
            <wp:effectExtent l="19050" t="0" r="76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4"/>
                    <a:srcRect/>
                    <a:stretch>
                      <a:fillRect/>
                    </a:stretch>
                  </pic:blipFill>
                  <pic:spPr bwMode="auto">
                    <a:xfrm>
                      <a:off x="0" y="0"/>
                      <a:ext cx="10641295" cy="5772150"/>
                    </a:xfrm>
                    <a:prstGeom prst="rect">
                      <a:avLst/>
                    </a:prstGeom>
                    <a:noFill/>
                    <a:ln w="9525">
                      <a:noFill/>
                      <a:miter lim="800000"/>
                      <a:headEnd/>
                      <a:tailEnd/>
                    </a:ln>
                  </pic:spPr>
                </pic:pic>
              </a:graphicData>
            </a:graphic>
          </wp:inline>
        </w:drawing>
      </w:r>
    </w:p>
    <w:p w:rsidR="00060975" w:rsidRDefault="00060975" w:rsidP="00060975">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How to create String object?</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4793"/>
      </w:tblGrid>
      <w:tr w:rsidR="00060975" w:rsidTr="00060975">
        <w:trPr>
          <w:tblCellSpacing w:w="15" w:type="dxa"/>
        </w:trPr>
        <w:tc>
          <w:tcPr>
            <w:tcW w:w="0" w:type="auto"/>
            <w:shd w:val="clear" w:color="auto" w:fill="FFFFFF"/>
            <w:vAlign w:val="center"/>
            <w:hideMark/>
          </w:tcPr>
          <w:p w:rsidR="00060975" w:rsidRDefault="00060975">
            <w:pPr>
              <w:spacing w:line="345" w:lineRule="atLeast"/>
              <w:ind w:left="300"/>
              <w:jc w:val="both"/>
              <w:rPr>
                <w:rFonts w:ascii="Verdana" w:hAnsi="Verdana"/>
                <w:color w:val="000000"/>
                <w:sz w:val="20"/>
                <w:szCs w:val="20"/>
              </w:rPr>
            </w:pPr>
            <w:r>
              <w:rPr>
                <w:rFonts w:ascii="Verdana" w:hAnsi="Verdana"/>
                <w:color w:val="000000"/>
                <w:sz w:val="20"/>
                <w:szCs w:val="20"/>
              </w:rPr>
              <w:t>There are two ways to create String object:</w:t>
            </w:r>
          </w:p>
          <w:p w:rsidR="00060975" w:rsidRDefault="00060975" w:rsidP="00AE07BE">
            <w:pPr>
              <w:numPr>
                <w:ilvl w:val="0"/>
                <w:numId w:val="29"/>
              </w:numPr>
              <w:spacing w:before="60" w:after="100" w:afterAutospacing="1" w:line="345" w:lineRule="atLeast"/>
              <w:ind w:left="1020"/>
              <w:jc w:val="both"/>
              <w:rPr>
                <w:rFonts w:ascii="Verdana" w:hAnsi="Verdana"/>
                <w:color w:val="000000"/>
                <w:sz w:val="20"/>
                <w:szCs w:val="20"/>
              </w:rPr>
            </w:pPr>
            <w:r>
              <w:rPr>
                <w:rFonts w:ascii="Verdana" w:hAnsi="Verdana"/>
                <w:color w:val="000000"/>
                <w:sz w:val="20"/>
                <w:szCs w:val="20"/>
              </w:rPr>
              <w:t>By string literal</w:t>
            </w:r>
          </w:p>
          <w:p w:rsidR="00060975" w:rsidRDefault="00060975" w:rsidP="00AE07BE">
            <w:pPr>
              <w:numPr>
                <w:ilvl w:val="0"/>
                <w:numId w:val="29"/>
              </w:numPr>
              <w:spacing w:before="60" w:after="100" w:afterAutospacing="1" w:line="345" w:lineRule="atLeast"/>
              <w:ind w:left="1020"/>
              <w:jc w:val="both"/>
              <w:rPr>
                <w:rFonts w:ascii="Verdana" w:hAnsi="Verdana"/>
                <w:color w:val="000000"/>
                <w:sz w:val="20"/>
                <w:szCs w:val="20"/>
              </w:rPr>
            </w:pPr>
            <w:r>
              <w:rPr>
                <w:rFonts w:ascii="Verdana" w:hAnsi="Verdana"/>
                <w:color w:val="000000"/>
                <w:sz w:val="20"/>
                <w:szCs w:val="20"/>
              </w:rPr>
              <w:t>By new keyword</w:t>
            </w:r>
          </w:p>
        </w:tc>
      </w:tr>
    </w:tbl>
    <w:p w:rsidR="000E3ACE" w:rsidRDefault="00FC1657" w:rsidP="00060975">
      <w:r>
        <w:pict>
          <v:rect id="_x0000_i1033" style="width:0;height:.75pt" o:hrstd="t" o:hrnoshade="t" o:hr="t" fillcolor="#d4d4d4" stroked="f"/>
        </w:pict>
      </w:r>
    </w:p>
    <w:p w:rsidR="00060975" w:rsidRPr="000E3ACE" w:rsidRDefault="000E3ACE" w:rsidP="000E3ACE">
      <w:pPr>
        <w:tabs>
          <w:tab w:val="left" w:pos="2340"/>
        </w:tabs>
      </w:pPr>
      <w:r>
        <w:tab/>
      </w:r>
    </w:p>
    <w:p w:rsidR="00060975" w:rsidRDefault="00060975" w:rsidP="00060975">
      <w:pPr>
        <w:pStyle w:val="Heading3"/>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lastRenderedPageBreak/>
        <w:t>1) String Literal</w:t>
      </w:r>
    </w:p>
    <w:p w:rsidR="00060975" w:rsidRDefault="00060975" w:rsidP="00060975">
      <w:pPr>
        <w:pStyle w:val="NormalWeb"/>
        <w:shd w:val="clear" w:color="auto" w:fill="FFFFFF"/>
        <w:jc w:val="both"/>
        <w:rPr>
          <w:rFonts w:ascii="Verdana" w:hAnsi="Verdana"/>
          <w:color w:val="000000"/>
          <w:sz w:val="20"/>
          <w:szCs w:val="20"/>
        </w:rPr>
      </w:pPr>
      <w:r>
        <w:rPr>
          <w:rFonts w:ascii="Verdana" w:hAnsi="Verdana"/>
          <w:color w:val="000000"/>
          <w:sz w:val="20"/>
          <w:szCs w:val="20"/>
        </w:rPr>
        <w:t>Java String literal is created by using double quotes. For Example:</w:t>
      </w:r>
    </w:p>
    <w:p w:rsidR="00060975" w:rsidRDefault="00060975" w:rsidP="00AE07BE">
      <w:pPr>
        <w:numPr>
          <w:ilvl w:val="0"/>
          <w:numId w:val="30"/>
        </w:numPr>
        <w:shd w:val="clear" w:color="auto" w:fill="FFFFFF"/>
        <w:spacing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String s=</w:t>
      </w:r>
      <w:r>
        <w:rPr>
          <w:rStyle w:val="string"/>
          <w:rFonts w:ascii="Verdana" w:hAnsi="Verdana"/>
          <w:sz w:val="20"/>
          <w:szCs w:val="20"/>
          <w:bdr w:val="none" w:sz="0" w:space="0" w:color="auto" w:frame="1"/>
        </w:rPr>
        <w:t>"welcome"</w:t>
      </w:r>
      <w:r>
        <w:rPr>
          <w:rFonts w:ascii="Verdana" w:hAnsi="Verdana"/>
          <w:color w:val="000000"/>
          <w:sz w:val="20"/>
          <w:szCs w:val="20"/>
          <w:bdr w:val="none" w:sz="0" w:space="0" w:color="auto" w:frame="1"/>
        </w:rPr>
        <w:t>;  </w:t>
      </w:r>
    </w:p>
    <w:p w:rsidR="00060975" w:rsidRDefault="00060975" w:rsidP="00060975">
      <w:pPr>
        <w:pStyle w:val="NormalWeb"/>
        <w:shd w:val="clear" w:color="auto" w:fill="FFFFFF"/>
        <w:jc w:val="both"/>
        <w:rPr>
          <w:rFonts w:ascii="Verdana" w:hAnsi="Verdana"/>
          <w:color w:val="000000"/>
          <w:sz w:val="20"/>
          <w:szCs w:val="20"/>
        </w:rPr>
      </w:pPr>
      <w:r>
        <w:rPr>
          <w:rFonts w:ascii="Verdana" w:hAnsi="Verdana"/>
          <w:color w:val="000000"/>
          <w:sz w:val="20"/>
          <w:szCs w:val="20"/>
        </w:rPr>
        <w:t>Each time you create a string literal, the JVM checks the string constant pool first. If the string already exists in the pool, a reference to the pooled instance is returned. If string doesn't exist in the pool, a new string instance is created and placed in the pool. For example:</w:t>
      </w:r>
    </w:p>
    <w:p w:rsidR="00060975" w:rsidRDefault="00060975" w:rsidP="00AE07BE">
      <w:pPr>
        <w:numPr>
          <w:ilvl w:val="0"/>
          <w:numId w:val="31"/>
        </w:numPr>
        <w:shd w:val="clear" w:color="auto" w:fill="FFFFFF"/>
        <w:spacing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String s1=</w:t>
      </w:r>
      <w:r>
        <w:rPr>
          <w:rStyle w:val="string"/>
          <w:rFonts w:ascii="Verdana" w:hAnsi="Verdana"/>
          <w:sz w:val="20"/>
          <w:szCs w:val="20"/>
          <w:bdr w:val="none" w:sz="0" w:space="0" w:color="auto" w:frame="1"/>
        </w:rPr>
        <w:t>"Welcome"</w:t>
      </w:r>
      <w:r>
        <w:rPr>
          <w:rFonts w:ascii="Verdana" w:hAnsi="Verdana"/>
          <w:color w:val="000000"/>
          <w:sz w:val="20"/>
          <w:szCs w:val="20"/>
          <w:bdr w:val="none" w:sz="0" w:space="0" w:color="auto" w:frame="1"/>
        </w:rPr>
        <w:t>;  </w:t>
      </w:r>
    </w:p>
    <w:p w:rsidR="00060975" w:rsidRDefault="00060975" w:rsidP="00AE07BE">
      <w:pPr>
        <w:numPr>
          <w:ilvl w:val="0"/>
          <w:numId w:val="31"/>
        </w:numPr>
        <w:shd w:val="clear" w:color="auto" w:fill="FFFFFF"/>
        <w:spacing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String s2=</w:t>
      </w:r>
      <w:r>
        <w:rPr>
          <w:rStyle w:val="string"/>
          <w:rFonts w:ascii="Verdana" w:hAnsi="Verdana"/>
          <w:sz w:val="20"/>
          <w:szCs w:val="20"/>
          <w:bdr w:val="none" w:sz="0" w:space="0" w:color="auto" w:frame="1"/>
        </w:rPr>
        <w:t>"Welcome"</w:t>
      </w:r>
      <w:r>
        <w:rPr>
          <w:rFonts w:ascii="Verdana" w:hAnsi="Verdana"/>
          <w:color w:val="000000"/>
          <w:sz w:val="20"/>
          <w:szCs w:val="20"/>
          <w:bdr w:val="none" w:sz="0" w:space="0" w:color="auto" w:frame="1"/>
        </w:rPr>
        <w:t>;</w:t>
      </w:r>
      <w:r>
        <w:rPr>
          <w:rStyle w:val="comment"/>
          <w:rFonts w:ascii="Verdana" w:hAnsi="Verdana"/>
          <w:color w:val="008200"/>
          <w:sz w:val="20"/>
          <w:szCs w:val="20"/>
          <w:bdr w:val="none" w:sz="0" w:space="0" w:color="auto" w:frame="1"/>
        </w:rPr>
        <w:t>//will not create new instance</w:t>
      </w:r>
      <w:r>
        <w:rPr>
          <w:rFonts w:ascii="Verdana" w:hAnsi="Verdana"/>
          <w:color w:val="000000"/>
          <w:sz w:val="20"/>
          <w:szCs w:val="20"/>
          <w:bdr w:val="none" w:sz="0" w:space="0" w:color="auto" w:frame="1"/>
        </w:rPr>
        <w:t>  </w:t>
      </w:r>
    </w:p>
    <w:p w:rsidR="00060975" w:rsidRDefault="00060975" w:rsidP="00060975">
      <w:r>
        <w:rPr>
          <w:noProof/>
        </w:rPr>
        <w:drawing>
          <wp:inline distT="0" distB="0" distL="0" distR="0">
            <wp:extent cx="5495925" cy="4876800"/>
            <wp:effectExtent l="19050" t="0" r="9525" b="0"/>
            <wp:docPr id="49" name="Picture 49" descr="java string lit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ava string literal"/>
                    <pic:cNvPicPr>
                      <a:picLocks noChangeAspect="1" noChangeArrowheads="1"/>
                    </pic:cNvPicPr>
                  </pic:nvPicPr>
                  <pic:blipFill>
                    <a:blip r:embed="rId135"/>
                    <a:srcRect/>
                    <a:stretch>
                      <a:fillRect/>
                    </a:stretch>
                  </pic:blipFill>
                  <pic:spPr bwMode="auto">
                    <a:xfrm>
                      <a:off x="0" y="0"/>
                      <a:ext cx="5495925" cy="4876800"/>
                    </a:xfrm>
                    <a:prstGeom prst="rect">
                      <a:avLst/>
                    </a:prstGeom>
                    <a:noFill/>
                    <a:ln w="9525">
                      <a:noFill/>
                      <a:miter lim="800000"/>
                      <a:headEnd/>
                      <a:tailEnd/>
                    </a:ln>
                  </pic:spPr>
                </pic:pic>
              </a:graphicData>
            </a:graphic>
          </wp:inline>
        </w:drawing>
      </w:r>
    </w:p>
    <w:p w:rsidR="00D018CF" w:rsidRDefault="00D018CF" w:rsidP="00D018CF">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Java String valueOf() method</w:t>
      </w:r>
    </w:p>
    <w:p w:rsidR="00D018CF" w:rsidRDefault="00D018CF" w:rsidP="00D018CF">
      <w:pPr>
        <w:pStyle w:val="NormalWeb"/>
        <w:shd w:val="clear" w:color="auto" w:fill="FFFFFF"/>
        <w:jc w:val="both"/>
        <w:rPr>
          <w:rFonts w:ascii="Verdana" w:hAnsi="Verdana"/>
          <w:color w:val="000000"/>
          <w:sz w:val="20"/>
          <w:szCs w:val="20"/>
        </w:rPr>
      </w:pPr>
      <w:r>
        <w:rPr>
          <w:rFonts w:ascii="Verdana" w:hAnsi="Verdana"/>
          <w:color w:val="000000"/>
          <w:sz w:val="20"/>
          <w:szCs w:val="20"/>
        </w:rPr>
        <w:t>The string valueOf() method coverts given type such as int, long, float, double, boolean, char and char array into string.</w:t>
      </w:r>
    </w:p>
    <w:p w:rsidR="00D018CF" w:rsidRDefault="00D018CF" w:rsidP="009916E2">
      <w:pPr>
        <w:shd w:val="clear" w:color="auto" w:fill="FFFFFF"/>
        <w:spacing w:line="345" w:lineRule="atLeast"/>
        <w:jc w:val="both"/>
        <w:rPr>
          <w:rFonts w:ascii="Verdana" w:hAnsi="Verdana"/>
          <w:color w:val="000000"/>
          <w:sz w:val="20"/>
          <w:szCs w:val="20"/>
        </w:rPr>
      </w:pPr>
      <w:r>
        <w:rPr>
          <w:rStyle w:val="keyword"/>
          <w:rFonts w:ascii="Verdana" w:hAnsi="Verdana"/>
          <w:b/>
          <w:bCs/>
          <w:color w:val="006699"/>
          <w:sz w:val="20"/>
          <w:szCs w:val="20"/>
          <w:bdr w:val="none" w:sz="0" w:space="0" w:color="auto" w:frame="1"/>
        </w:rPr>
        <w:t>int</w:t>
      </w:r>
      <w:r>
        <w:rPr>
          <w:rFonts w:ascii="Verdana" w:hAnsi="Verdana"/>
          <w:color w:val="000000"/>
          <w:sz w:val="20"/>
          <w:szCs w:val="20"/>
          <w:bdr w:val="none" w:sz="0" w:space="0" w:color="auto" w:frame="1"/>
        </w:rPr>
        <w:t> a=</w:t>
      </w:r>
      <w:r>
        <w:rPr>
          <w:rStyle w:val="number"/>
          <w:rFonts w:ascii="Verdana" w:hAnsi="Verdana"/>
          <w:color w:val="C00000"/>
          <w:sz w:val="20"/>
          <w:szCs w:val="20"/>
          <w:bdr w:val="none" w:sz="0" w:space="0" w:color="auto" w:frame="1"/>
        </w:rPr>
        <w:t>10</w:t>
      </w:r>
      <w:r>
        <w:rPr>
          <w:rFonts w:ascii="Verdana" w:hAnsi="Verdana"/>
          <w:color w:val="000000"/>
          <w:sz w:val="20"/>
          <w:szCs w:val="20"/>
          <w:bdr w:val="none" w:sz="0" w:space="0" w:color="auto" w:frame="1"/>
        </w:rPr>
        <w:t>;  </w:t>
      </w:r>
    </w:p>
    <w:p w:rsidR="00D018CF" w:rsidRDefault="00D018CF" w:rsidP="009916E2">
      <w:pPr>
        <w:shd w:val="clear" w:color="auto" w:fill="FFFFFF"/>
        <w:spacing w:line="345" w:lineRule="atLeast"/>
        <w:jc w:val="both"/>
        <w:rPr>
          <w:rFonts w:ascii="Verdana" w:hAnsi="Verdana"/>
          <w:color w:val="000000"/>
          <w:sz w:val="20"/>
          <w:szCs w:val="20"/>
        </w:rPr>
      </w:pPr>
      <w:r>
        <w:rPr>
          <w:rFonts w:ascii="Verdana" w:hAnsi="Verdana"/>
          <w:color w:val="000000"/>
          <w:sz w:val="20"/>
          <w:szCs w:val="20"/>
          <w:bdr w:val="none" w:sz="0" w:space="0" w:color="auto" w:frame="1"/>
        </w:rPr>
        <w:lastRenderedPageBreak/>
        <w:t>String s=String.valueOf(a);  </w:t>
      </w:r>
    </w:p>
    <w:p w:rsidR="00D018CF" w:rsidRDefault="00D018CF" w:rsidP="009916E2">
      <w:pPr>
        <w:shd w:val="clear" w:color="auto" w:fill="FFFFFF"/>
        <w:spacing w:line="345" w:lineRule="atLeast"/>
        <w:ind w:left="360"/>
        <w:jc w:val="both"/>
        <w:rPr>
          <w:rFonts w:ascii="Verdana" w:hAnsi="Verdana"/>
          <w:color w:val="000000"/>
          <w:sz w:val="20"/>
          <w:szCs w:val="20"/>
        </w:rPr>
      </w:pPr>
      <w:r>
        <w:rPr>
          <w:rFonts w:ascii="Verdana" w:hAnsi="Verdana"/>
          <w:color w:val="000000"/>
          <w:sz w:val="20"/>
          <w:szCs w:val="20"/>
          <w:bdr w:val="none" w:sz="0" w:space="0" w:color="auto" w:frame="1"/>
        </w:rPr>
        <w:t>System.out.println(s+</w:t>
      </w:r>
      <w:r>
        <w:rPr>
          <w:rStyle w:val="number"/>
          <w:rFonts w:ascii="Verdana" w:hAnsi="Verdana"/>
          <w:color w:val="C00000"/>
          <w:sz w:val="20"/>
          <w:szCs w:val="20"/>
          <w:bdr w:val="none" w:sz="0" w:space="0" w:color="auto" w:frame="1"/>
        </w:rPr>
        <w:t>10</w:t>
      </w:r>
      <w:r>
        <w:rPr>
          <w:rFonts w:ascii="Verdana" w:hAnsi="Verdana"/>
          <w:color w:val="000000"/>
          <w:sz w:val="20"/>
          <w:szCs w:val="20"/>
          <w:bdr w:val="none" w:sz="0" w:space="0" w:color="auto" w:frame="1"/>
        </w:rPr>
        <w:t>);  </w:t>
      </w:r>
    </w:p>
    <w:p w:rsidR="00060975" w:rsidRDefault="009916E2" w:rsidP="00060975">
      <w:pPr>
        <w:pStyle w:val="NormalWeb"/>
        <w:shd w:val="clear" w:color="auto" w:fill="FFFFFF"/>
        <w:jc w:val="both"/>
        <w:rPr>
          <w:rFonts w:ascii="Verdana" w:hAnsi="Verdana"/>
          <w:color w:val="000000"/>
          <w:sz w:val="20"/>
          <w:szCs w:val="20"/>
        </w:rPr>
      </w:pPr>
      <w:r>
        <w:rPr>
          <w:rFonts w:ascii="Verdana" w:hAnsi="Verdana"/>
          <w:color w:val="000000"/>
          <w:sz w:val="20"/>
          <w:szCs w:val="20"/>
        </w:rPr>
        <w:t>Ans:1010</w:t>
      </w:r>
    </w:p>
    <w:p w:rsidR="00296FD3" w:rsidRDefault="00A36470" w:rsidP="00F71CF1">
      <w:pPr>
        <w:pStyle w:val="NormalWeb"/>
        <w:shd w:val="clear" w:color="auto" w:fill="FFFFFF"/>
        <w:jc w:val="both"/>
        <w:rPr>
          <w:rFonts w:ascii="Verdana" w:hAnsi="Verdana"/>
          <w:color w:val="000000"/>
          <w:sz w:val="20"/>
          <w:szCs w:val="20"/>
        </w:rPr>
      </w:pPr>
      <w:r>
        <w:rPr>
          <w:rFonts w:ascii="Arial" w:hAnsi="Arial" w:cs="Arial"/>
          <w:b/>
          <w:bCs/>
          <w:color w:val="38761D"/>
          <w:sz w:val="27"/>
          <w:szCs w:val="27"/>
          <w:bdr w:val="none" w:sz="0" w:space="0" w:color="auto" w:frame="1"/>
          <w:shd w:val="clear" w:color="auto" w:fill="FFFFFF"/>
        </w:rPr>
        <w:t>String</w:t>
      </w:r>
      <w:r>
        <w:rPr>
          <w:rFonts w:ascii="Arial" w:hAnsi="Arial" w:cs="Arial"/>
          <w:color w:val="2F2E2E"/>
          <w:sz w:val="27"/>
          <w:szCs w:val="27"/>
        </w:rPr>
        <w:br/>
      </w:r>
      <w:r>
        <w:rPr>
          <w:rFonts w:ascii="Arial" w:hAnsi="Arial" w:cs="Arial"/>
          <w:color w:val="2F2E2E"/>
          <w:sz w:val="27"/>
          <w:szCs w:val="27"/>
        </w:rPr>
        <w:br/>
      </w:r>
      <w:r>
        <w:rPr>
          <w:rFonts w:ascii="Arial" w:hAnsi="Arial" w:cs="Arial"/>
          <w:color w:val="2F2E2E"/>
          <w:sz w:val="27"/>
          <w:szCs w:val="27"/>
          <w:shd w:val="clear" w:color="auto" w:fill="FFFFFF"/>
        </w:rPr>
        <w:t>String</w:t>
      </w:r>
      <w:r>
        <w:rPr>
          <w:rStyle w:val="apple-converted-space"/>
          <w:rFonts w:ascii="Arial" w:hAnsi="Arial" w:cs="Arial"/>
          <w:b/>
          <w:bCs/>
          <w:color w:val="2F2E2E"/>
          <w:sz w:val="27"/>
          <w:szCs w:val="27"/>
          <w:shd w:val="clear" w:color="auto" w:fill="FFFFFF"/>
        </w:rPr>
        <w:t> </w:t>
      </w:r>
      <w:r>
        <w:rPr>
          <w:rFonts w:ascii="Arial" w:hAnsi="Arial" w:cs="Arial"/>
          <w:color w:val="2F2E2E"/>
          <w:sz w:val="27"/>
          <w:szCs w:val="27"/>
          <w:shd w:val="clear" w:color="auto" w:fill="FFFFFF"/>
        </w:rPr>
        <w:t>is</w:t>
      </w:r>
      <w:r>
        <w:rPr>
          <w:rStyle w:val="apple-converted-space"/>
          <w:rFonts w:ascii="Arial" w:hAnsi="Arial" w:cs="Arial"/>
          <w:color w:val="2F2E2E"/>
          <w:sz w:val="27"/>
          <w:szCs w:val="27"/>
          <w:shd w:val="clear" w:color="auto" w:fill="FFFFFF"/>
        </w:rPr>
        <w:t> </w:t>
      </w:r>
      <w:r>
        <w:rPr>
          <w:rFonts w:ascii="Arial" w:hAnsi="Arial" w:cs="Arial"/>
          <w:i/>
          <w:iCs/>
          <w:color w:val="2F2E2E"/>
          <w:sz w:val="27"/>
          <w:szCs w:val="27"/>
          <w:shd w:val="clear" w:color="auto" w:fill="FFFFFF"/>
        </w:rPr>
        <w:t>immutable</w:t>
      </w:r>
      <w:r>
        <w:rPr>
          <w:rStyle w:val="apple-converted-space"/>
          <w:rFonts w:ascii="Arial" w:hAnsi="Arial" w:cs="Arial"/>
          <w:color w:val="2F2E2E"/>
          <w:sz w:val="27"/>
          <w:szCs w:val="27"/>
          <w:shd w:val="clear" w:color="auto" w:fill="FFFFFF"/>
        </w:rPr>
        <w:t> </w:t>
      </w:r>
      <w:r>
        <w:rPr>
          <w:rFonts w:ascii="Arial" w:hAnsi="Arial" w:cs="Arial"/>
          <w:color w:val="2F2E2E"/>
          <w:sz w:val="27"/>
          <w:szCs w:val="27"/>
          <w:shd w:val="clear" w:color="auto" w:fill="FFFFFF"/>
        </w:rPr>
        <w:t> ( once created can not be changed )object  . The object created as a String is stored in the  </w:t>
      </w:r>
      <w:r>
        <w:rPr>
          <w:rFonts w:ascii="Arial" w:hAnsi="Arial" w:cs="Arial"/>
          <w:b/>
          <w:bCs/>
          <w:color w:val="2F2E2E"/>
          <w:sz w:val="27"/>
          <w:szCs w:val="27"/>
          <w:shd w:val="clear" w:color="auto" w:fill="FFFFFF"/>
        </w:rPr>
        <w:t>Constant String Pool</w:t>
      </w:r>
      <w:r>
        <w:rPr>
          <w:rFonts w:ascii="Arial" w:hAnsi="Arial" w:cs="Arial"/>
          <w:color w:val="2F2E2E"/>
          <w:sz w:val="27"/>
          <w:szCs w:val="27"/>
          <w:shd w:val="clear" w:color="auto" w:fill="FFFFFF"/>
        </w:rPr>
        <w:t>  .</w:t>
      </w:r>
      <w:r>
        <w:rPr>
          <w:rStyle w:val="apple-converted-space"/>
          <w:rFonts w:ascii="Arial" w:hAnsi="Arial" w:cs="Arial"/>
          <w:color w:val="2F2E2E"/>
          <w:sz w:val="27"/>
          <w:szCs w:val="27"/>
          <w:shd w:val="clear" w:color="auto" w:fill="FFFFFF"/>
        </w:rPr>
        <w:t> </w:t>
      </w:r>
      <w:r>
        <w:rPr>
          <w:rFonts w:ascii="Arial" w:hAnsi="Arial" w:cs="Arial"/>
          <w:color w:val="2F2E2E"/>
          <w:sz w:val="27"/>
          <w:szCs w:val="27"/>
        </w:rPr>
        <w:br/>
      </w:r>
      <w:r>
        <w:rPr>
          <w:rFonts w:ascii="Arial" w:hAnsi="Arial" w:cs="Arial"/>
          <w:color w:val="2F2E2E"/>
          <w:sz w:val="27"/>
          <w:szCs w:val="27"/>
          <w:shd w:val="clear" w:color="auto" w:fill="FFFFFF"/>
        </w:rPr>
        <w:t>Every immutable object in Java is thread safe ,that implies String is also thread safe . String can not be used by two threads simultaneously.</w:t>
      </w:r>
      <w:r>
        <w:rPr>
          <w:rFonts w:ascii="Arial" w:hAnsi="Arial" w:cs="Arial"/>
          <w:color w:val="2F2E2E"/>
          <w:sz w:val="27"/>
          <w:szCs w:val="27"/>
        </w:rPr>
        <w:br/>
      </w:r>
      <w:r>
        <w:rPr>
          <w:rFonts w:ascii="Arial" w:hAnsi="Arial" w:cs="Arial"/>
          <w:color w:val="2F2E2E"/>
          <w:sz w:val="27"/>
          <w:szCs w:val="27"/>
          <w:shd w:val="clear" w:color="auto" w:fill="FFFFFF"/>
        </w:rPr>
        <w:t>String  once assigned can not be changed.</w:t>
      </w:r>
    </w:p>
    <w:p w:rsidR="005E5BE3" w:rsidRDefault="00A36470" w:rsidP="008523CC">
      <w:pPr>
        <w:pStyle w:val="NormalWeb"/>
        <w:shd w:val="clear" w:color="auto" w:fill="FFFFFF"/>
        <w:spacing w:line="270" w:lineRule="atLeast"/>
        <w:rPr>
          <w:rStyle w:val="apple-converted-space"/>
          <w:rFonts w:ascii="Arial" w:hAnsi="Arial" w:cs="Arial"/>
          <w:color w:val="2F2E2E"/>
          <w:sz w:val="27"/>
          <w:szCs w:val="27"/>
          <w:shd w:val="clear" w:color="auto" w:fill="FFFFFF"/>
        </w:rPr>
      </w:pPr>
      <w:r>
        <w:rPr>
          <w:rFonts w:ascii="Arial" w:hAnsi="Arial" w:cs="Arial"/>
          <w:b/>
          <w:bCs/>
          <w:color w:val="38761D"/>
          <w:sz w:val="27"/>
          <w:szCs w:val="27"/>
          <w:bdr w:val="none" w:sz="0" w:space="0" w:color="auto" w:frame="1"/>
          <w:shd w:val="clear" w:color="auto" w:fill="FFFFFF"/>
        </w:rPr>
        <w:t>StringBuffer</w:t>
      </w:r>
      <w:r>
        <w:rPr>
          <w:rFonts w:ascii="Arial" w:hAnsi="Arial" w:cs="Arial"/>
          <w:color w:val="2F2E2E"/>
          <w:sz w:val="27"/>
          <w:szCs w:val="27"/>
        </w:rPr>
        <w:br/>
      </w:r>
      <w:r>
        <w:rPr>
          <w:rFonts w:ascii="Arial" w:hAnsi="Arial" w:cs="Arial"/>
          <w:color w:val="2F2E2E"/>
          <w:sz w:val="27"/>
          <w:szCs w:val="27"/>
        </w:rPr>
        <w:br/>
      </w:r>
      <w:r>
        <w:rPr>
          <w:rFonts w:ascii="Arial" w:hAnsi="Arial" w:cs="Arial"/>
          <w:color w:val="2F2E2E"/>
          <w:sz w:val="27"/>
          <w:szCs w:val="27"/>
          <w:shd w:val="clear" w:color="auto" w:fill="FFFFFF"/>
        </w:rPr>
        <w:t>StringBuffer</w:t>
      </w:r>
      <w:r>
        <w:rPr>
          <w:rStyle w:val="apple-converted-space"/>
          <w:rFonts w:ascii="Arial" w:hAnsi="Arial" w:cs="Arial"/>
          <w:b/>
          <w:bCs/>
          <w:color w:val="2F2E2E"/>
          <w:sz w:val="27"/>
          <w:szCs w:val="27"/>
          <w:shd w:val="clear" w:color="auto" w:fill="FFFFFF"/>
        </w:rPr>
        <w:t> </w:t>
      </w:r>
      <w:r>
        <w:rPr>
          <w:rFonts w:ascii="Arial" w:hAnsi="Arial" w:cs="Arial"/>
          <w:color w:val="2F2E2E"/>
          <w:sz w:val="27"/>
          <w:szCs w:val="27"/>
          <w:shd w:val="clear" w:color="auto" w:fill="FFFFFF"/>
        </w:rPr>
        <w:t>is mutable means one can change the value of the object . The object created through StringBuffer is stored in the heap . StringBuffer  has the same methods as the StringBuilder , but</w:t>
      </w:r>
      <w:r>
        <w:rPr>
          <w:rStyle w:val="apple-converted-space"/>
          <w:rFonts w:ascii="Arial" w:hAnsi="Arial" w:cs="Arial"/>
          <w:color w:val="2F2E2E"/>
          <w:sz w:val="27"/>
          <w:szCs w:val="27"/>
          <w:shd w:val="clear" w:color="auto" w:fill="FFFFFF"/>
        </w:rPr>
        <w:t> </w:t>
      </w:r>
      <w:r>
        <w:rPr>
          <w:rFonts w:ascii="Arial" w:hAnsi="Arial" w:cs="Arial"/>
          <w:b/>
          <w:bCs/>
          <w:color w:val="2F2E2E"/>
          <w:sz w:val="27"/>
          <w:szCs w:val="27"/>
          <w:shd w:val="clear" w:color="auto" w:fill="FFFFFF"/>
        </w:rPr>
        <w:t>each method in StringBuffer is synchronized</w:t>
      </w:r>
      <w:r>
        <w:rPr>
          <w:rStyle w:val="apple-converted-space"/>
          <w:rFonts w:ascii="Arial" w:hAnsi="Arial" w:cs="Arial"/>
          <w:b/>
          <w:bCs/>
          <w:color w:val="2F2E2E"/>
          <w:sz w:val="27"/>
          <w:szCs w:val="27"/>
          <w:shd w:val="clear" w:color="auto" w:fill="FFFFFF"/>
        </w:rPr>
        <w:t> </w:t>
      </w:r>
      <w:r>
        <w:rPr>
          <w:rFonts w:ascii="Arial" w:hAnsi="Arial" w:cs="Arial"/>
          <w:color w:val="2F2E2E"/>
          <w:sz w:val="27"/>
          <w:szCs w:val="27"/>
          <w:shd w:val="clear" w:color="auto" w:fill="FFFFFF"/>
        </w:rPr>
        <w:t>that is</w:t>
      </w:r>
      <w:r>
        <w:rPr>
          <w:rStyle w:val="apple-converted-space"/>
          <w:rFonts w:ascii="Arial" w:hAnsi="Arial" w:cs="Arial"/>
          <w:color w:val="2F2E2E"/>
          <w:sz w:val="27"/>
          <w:szCs w:val="27"/>
          <w:shd w:val="clear" w:color="auto" w:fill="FFFFFF"/>
        </w:rPr>
        <w:t> </w:t>
      </w:r>
      <w:r>
        <w:rPr>
          <w:rFonts w:ascii="Arial" w:hAnsi="Arial" w:cs="Arial"/>
          <w:b/>
          <w:bCs/>
          <w:color w:val="2F2E2E"/>
          <w:sz w:val="27"/>
          <w:szCs w:val="27"/>
          <w:shd w:val="clear" w:color="auto" w:fill="FFFFFF"/>
        </w:rPr>
        <w:t>StringBuffer is thread safe</w:t>
      </w:r>
      <w:r>
        <w:rPr>
          <w:rStyle w:val="apple-converted-space"/>
          <w:rFonts w:ascii="Arial" w:hAnsi="Arial" w:cs="Arial"/>
          <w:color w:val="2F2E2E"/>
          <w:sz w:val="27"/>
          <w:szCs w:val="27"/>
          <w:shd w:val="clear" w:color="auto" w:fill="FFFFFF"/>
        </w:rPr>
        <w:t> </w:t>
      </w:r>
      <w:r>
        <w:rPr>
          <w:rFonts w:ascii="Arial" w:hAnsi="Arial" w:cs="Arial"/>
          <w:color w:val="2F2E2E"/>
          <w:sz w:val="27"/>
          <w:szCs w:val="27"/>
          <w:shd w:val="clear" w:color="auto" w:fill="FFFFFF"/>
        </w:rPr>
        <w:t>.</w:t>
      </w:r>
      <w:r>
        <w:rPr>
          <w:rStyle w:val="apple-converted-space"/>
          <w:rFonts w:ascii="Arial" w:hAnsi="Arial" w:cs="Arial"/>
          <w:color w:val="2F2E2E"/>
          <w:sz w:val="27"/>
          <w:szCs w:val="27"/>
          <w:shd w:val="clear" w:color="auto" w:fill="FFFFFF"/>
        </w:rPr>
        <w:t> </w:t>
      </w:r>
    </w:p>
    <w:p w:rsidR="00F71CF1" w:rsidRDefault="00F71CF1" w:rsidP="008523CC">
      <w:pPr>
        <w:pStyle w:val="NormalWeb"/>
        <w:shd w:val="clear" w:color="auto" w:fill="FFFFFF"/>
        <w:spacing w:line="270" w:lineRule="atLeast"/>
        <w:rPr>
          <w:rFonts w:ascii="Arial" w:hAnsi="Arial" w:cs="Arial"/>
          <w:color w:val="2F2E2E"/>
          <w:sz w:val="27"/>
          <w:szCs w:val="27"/>
          <w:shd w:val="clear" w:color="auto" w:fill="FFFFFF"/>
        </w:rPr>
      </w:pPr>
      <w:r>
        <w:rPr>
          <w:rFonts w:ascii="Arial" w:hAnsi="Arial" w:cs="Arial"/>
          <w:color w:val="2F2E2E"/>
          <w:sz w:val="27"/>
          <w:szCs w:val="27"/>
          <w:shd w:val="clear" w:color="auto" w:fill="FFFFFF"/>
        </w:rPr>
        <w:t>But being thread safe has disadvantages too as the performance of the StringBuffer hits due to thread safe property . Thus  StringBuilder is faster than the StringBuffer when calling the same methods of each class.</w:t>
      </w:r>
    </w:p>
    <w:p w:rsidR="00B8518D" w:rsidRDefault="00B8518D" w:rsidP="008523CC">
      <w:pPr>
        <w:pStyle w:val="NormalWeb"/>
        <w:shd w:val="clear" w:color="auto" w:fill="FFFFFF"/>
        <w:spacing w:line="270" w:lineRule="atLeast"/>
        <w:rPr>
          <w:rFonts w:ascii="Arial" w:hAnsi="Arial" w:cs="Arial"/>
          <w:color w:val="2F2E2E"/>
          <w:sz w:val="27"/>
          <w:szCs w:val="27"/>
          <w:shd w:val="clear" w:color="auto" w:fill="FFFFFF"/>
        </w:rPr>
      </w:pPr>
      <w:r>
        <w:rPr>
          <w:rFonts w:ascii="Arial" w:hAnsi="Arial" w:cs="Arial"/>
          <w:b/>
          <w:bCs/>
          <w:color w:val="38761D"/>
          <w:sz w:val="27"/>
          <w:szCs w:val="27"/>
          <w:bdr w:val="none" w:sz="0" w:space="0" w:color="auto" w:frame="1"/>
          <w:shd w:val="clear" w:color="auto" w:fill="FFFFFF"/>
        </w:rPr>
        <w:t>StringBuilder</w:t>
      </w:r>
    </w:p>
    <w:p w:rsidR="00B8518D" w:rsidRDefault="00B8518D" w:rsidP="008523CC">
      <w:pPr>
        <w:pStyle w:val="NormalWeb"/>
        <w:shd w:val="clear" w:color="auto" w:fill="FFFFFF"/>
        <w:spacing w:line="270" w:lineRule="atLeast"/>
        <w:rPr>
          <w:rFonts w:ascii="Arial" w:hAnsi="Arial" w:cs="Arial"/>
          <w:color w:val="2F2E2E"/>
          <w:sz w:val="27"/>
          <w:szCs w:val="27"/>
          <w:shd w:val="clear" w:color="auto" w:fill="FFFFFF"/>
        </w:rPr>
      </w:pPr>
      <w:r w:rsidRPr="00B8518D">
        <w:rPr>
          <w:rFonts w:ascii="Arial" w:hAnsi="Arial" w:cs="Arial"/>
          <w:b/>
          <w:color w:val="2F2E2E"/>
          <w:sz w:val="27"/>
          <w:szCs w:val="27"/>
          <w:shd w:val="clear" w:color="auto" w:fill="FFFFFF"/>
        </w:rPr>
        <w:t>StringBuilder</w:t>
      </w:r>
      <w:r>
        <w:rPr>
          <w:rFonts w:ascii="Arial" w:hAnsi="Arial" w:cs="Arial"/>
          <w:color w:val="2F2E2E"/>
          <w:sz w:val="27"/>
          <w:szCs w:val="27"/>
          <w:shd w:val="clear" w:color="auto" w:fill="FFFFFF"/>
        </w:rPr>
        <w:t>  is same as the StringBuffer , that is it stores the object in heap and it can also be modified . The main difference between the StringBuffer and StringBuilder is that</w:t>
      </w:r>
      <w:r>
        <w:rPr>
          <w:rStyle w:val="apple-converted-space"/>
          <w:rFonts w:ascii="Arial" w:hAnsi="Arial" w:cs="Arial"/>
          <w:b/>
          <w:bCs/>
          <w:color w:val="2F2E2E"/>
          <w:sz w:val="27"/>
          <w:szCs w:val="27"/>
          <w:shd w:val="clear" w:color="auto" w:fill="FFFFFF"/>
        </w:rPr>
        <w:t> </w:t>
      </w:r>
      <w:r>
        <w:rPr>
          <w:rFonts w:ascii="Arial" w:hAnsi="Arial" w:cs="Arial"/>
          <w:b/>
          <w:bCs/>
          <w:color w:val="2F2E2E"/>
          <w:sz w:val="27"/>
          <w:szCs w:val="27"/>
          <w:shd w:val="clear" w:color="auto" w:fill="FFFFFF"/>
        </w:rPr>
        <w:t>StringBuilder is also not thread safe. </w:t>
      </w:r>
      <w:r>
        <w:rPr>
          <w:rFonts w:ascii="Arial" w:hAnsi="Arial" w:cs="Arial"/>
          <w:color w:val="2F2E2E"/>
          <w:sz w:val="27"/>
          <w:szCs w:val="27"/>
        </w:rPr>
        <w:br/>
      </w:r>
      <w:r>
        <w:rPr>
          <w:rFonts w:ascii="Arial" w:hAnsi="Arial" w:cs="Arial"/>
          <w:color w:val="2F2E2E"/>
          <w:sz w:val="27"/>
          <w:szCs w:val="27"/>
          <w:shd w:val="clear" w:color="auto" w:fill="FFFFFF"/>
        </w:rPr>
        <w:t>StringBuilder is fast as it is not thread safe . </w:t>
      </w:r>
      <w:r>
        <w:rPr>
          <w:rStyle w:val="apple-converted-space"/>
          <w:rFonts w:ascii="Arial" w:hAnsi="Arial" w:cs="Arial"/>
          <w:color w:val="2F2E2E"/>
          <w:sz w:val="27"/>
          <w:szCs w:val="27"/>
          <w:shd w:val="clear" w:color="auto" w:fill="FFFFFF"/>
        </w:rPr>
        <w:t> </w:t>
      </w:r>
    </w:p>
    <w:p w:rsidR="00083C5B" w:rsidRDefault="00B8518D" w:rsidP="00083C5B">
      <w:pPr>
        <w:pStyle w:val="NormalWeb"/>
        <w:shd w:val="clear" w:color="auto" w:fill="FFFFFF"/>
        <w:spacing w:before="0" w:beforeAutospacing="0" w:after="0" w:afterAutospacing="0"/>
        <w:rPr>
          <w:rFonts w:ascii="Arial" w:hAnsi="Arial" w:cs="Arial"/>
          <w:b/>
          <w:bCs/>
          <w:color w:val="2F2E2E"/>
          <w:sz w:val="27"/>
          <w:szCs w:val="27"/>
          <w:shd w:val="clear" w:color="auto" w:fill="FFFFFF"/>
        </w:rPr>
      </w:pPr>
      <w:r>
        <w:rPr>
          <w:rFonts w:ascii="Arial" w:hAnsi="Arial" w:cs="Arial"/>
          <w:color w:val="2F2E2E"/>
          <w:sz w:val="27"/>
          <w:szCs w:val="27"/>
          <w:shd w:val="clear" w:color="auto" w:fill="FFFFFF"/>
        </w:rPr>
        <w:t>                                 </w:t>
      </w:r>
      <w:r>
        <w:rPr>
          <w:rStyle w:val="apple-converted-space"/>
          <w:rFonts w:ascii="Arial" w:hAnsi="Arial" w:cs="Arial"/>
          <w:color w:val="2F2E2E"/>
          <w:sz w:val="27"/>
          <w:szCs w:val="27"/>
          <w:shd w:val="clear" w:color="auto" w:fill="FFFFFF"/>
        </w:rPr>
        <w:t> </w:t>
      </w:r>
      <w:r>
        <w:rPr>
          <w:rFonts w:ascii="Arial" w:hAnsi="Arial" w:cs="Arial"/>
          <w:b/>
          <w:bCs/>
          <w:i/>
          <w:iCs/>
          <w:color w:val="2F2E2E"/>
          <w:sz w:val="27"/>
          <w:szCs w:val="27"/>
          <w:shd w:val="clear" w:color="auto" w:fill="FFFFFF"/>
        </w:rPr>
        <w:t>  String  </w:t>
      </w:r>
      <w:r>
        <w:rPr>
          <w:rStyle w:val="apple-converted-space"/>
          <w:rFonts w:ascii="Arial" w:hAnsi="Arial" w:cs="Arial"/>
          <w:b/>
          <w:bCs/>
          <w:i/>
          <w:iCs/>
          <w:color w:val="2F2E2E"/>
          <w:sz w:val="27"/>
          <w:szCs w:val="27"/>
          <w:shd w:val="clear" w:color="auto" w:fill="FFFFFF"/>
        </w:rPr>
        <w:t> </w:t>
      </w:r>
      <w:r>
        <w:rPr>
          <w:rFonts w:ascii="Arial" w:hAnsi="Arial" w:cs="Arial"/>
          <w:color w:val="2F2E2E"/>
          <w:sz w:val="27"/>
          <w:szCs w:val="27"/>
          <w:shd w:val="clear" w:color="auto" w:fill="FFFFFF"/>
        </w:rPr>
        <w:t>                </w:t>
      </w:r>
      <w:r>
        <w:rPr>
          <w:rStyle w:val="apple-converted-space"/>
          <w:rFonts w:ascii="Arial" w:hAnsi="Arial" w:cs="Arial"/>
          <w:b/>
          <w:bCs/>
          <w:i/>
          <w:iCs/>
          <w:color w:val="2F2E2E"/>
          <w:sz w:val="27"/>
          <w:szCs w:val="27"/>
          <w:shd w:val="clear" w:color="auto" w:fill="FFFFFF"/>
        </w:rPr>
        <w:t> </w:t>
      </w:r>
      <w:r>
        <w:rPr>
          <w:rFonts w:ascii="Arial" w:hAnsi="Arial" w:cs="Arial"/>
          <w:b/>
          <w:bCs/>
          <w:i/>
          <w:iCs/>
          <w:color w:val="2F2E2E"/>
          <w:sz w:val="27"/>
          <w:szCs w:val="27"/>
          <w:shd w:val="clear" w:color="auto" w:fill="FFFFFF"/>
        </w:rPr>
        <w:t>StringBuffer</w:t>
      </w:r>
      <w:r>
        <w:rPr>
          <w:rStyle w:val="apple-converted-space"/>
          <w:rFonts w:ascii="Arial" w:hAnsi="Arial" w:cs="Arial"/>
          <w:color w:val="2F2E2E"/>
          <w:sz w:val="27"/>
          <w:szCs w:val="27"/>
          <w:shd w:val="clear" w:color="auto" w:fill="FFFFFF"/>
        </w:rPr>
        <w:t> </w:t>
      </w:r>
      <w:r>
        <w:rPr>
          <w:rFonts w:ascii="Arial" w:hAnsi="Arial" w:cs="Arial"/>
          <w:color w:val="2F2E2E"/>
          <w:sz w:val="27"/>
          <w:szCs w:val="27"/>
          <w:shd w:val="clear" w:color="auto" w:fill="FFFFFF"/>
        </w:rPr>
        <w:t>       </w:t>
      </w:r>
      <w:r>
        <w:rPr>
          <w:rFonts w:ascii="Arial" w:hAnsi="Arial" w:cs="Arial"/>
          <w:b/>
          <w:bCs/>
          <w:i/>
          <w:iCs/>
          <w:color w:val="2F2E2E"/>
          <w:sz w:val="27"/>
          <w:szCs w:val="27"/>
          <w:shd w:val="clear" w:color="auto" w:fill="FFFFFF"/>
        </w:rPr>
        <w:t> StringBuilder</w:t>
      </w:r>
      <w:r>
        <w:rPr>
          <w:rFonts w:ascii="Arial" w:hAnsi="Arial" w:cs="Arial"/>
          <w:color w:val="2F2E2E"/>
          <w:sz w:val="27"/>
          <w:szCs w:val="27"/>
        </w:rPr>
        <w:br/>
      </w:r>
      <w:r>
        <w:rPr>
          <w:rFonts w:ascii="Arial" w:hAnsi="Arial" w:cs="Arial"/>
          <w:color w:val="2F2E2E"/>
          <w:sz w:val="27"/>
          <w:szCs w:val="27"/>
          <w:shd w:val="clear" w:color="auto" w:fill="FFFFFF"/>
        </w:rPr>
        <w:t>----------------------------------------------------------------------------------                </w:t>
      </w:r>
      <w:r>
        <w:rPr>
          <w:rStyle w:val="apple-converted-space"/>
          <w:rFonts w:ascii="Arial" w:hAnsi="Arial" w:cs="Arial"/>
          <w:color w:val="2F2E2E"/>
          <w:sz w:val="27"/>
          <w:szCs w:val="27"/>
          <w:shd w:val="clear" w:color="auto" w:fill="FFFFFF"/>
        </w:rPr>
        <w:t> </w:t>
      </w:r>
      <w:r>
        <w:rPr>
          <w:rFonts w:ascii="Arial" w:hAnsi="Arial" w:cs="Arial"/>
          <w:color w:val="2F2E2E"/>
          <w:sz w:val="27"/>
          <w:szCs w:val="27"/>
        </w:rPr>
        <w:br/>
      </w:r>
      <w:r>
        <w:rPr>
          <w:rFonts w:ascii="Arial" w:hAnsi="Arial" w:cs="Arial"/>
          <w:b/>
          <w:bCs/>
          <w:color w:val="2F2E2E"/>
          <w:sz w:val="27"/>
          <w:szCs w:val="27"/>
          <w:shd w:val="clear" w:color="auto" w:fill="FFFFFF"/>
        </w:rPr>
        <w:t>Storage Area</w:t>
      </w:r>
      <w:r>
        <w:rPr>
          <w:rFonts w:ascii="Arial" w:hAnsi="Arial" w:cs="Arial"/>
          <w:color w:val="2F2E2E"/>
          <w:sz w:val="27"/>
          <w:szCs w:val="27"/>
          <w:shd w:val="clear" w:color="auto" w:fill="FFFFFF"/>
        </w:rPr>
        <w:t> | Constant String Pool           Heap                       Heap</w:t>
      </w:r>
      <w:r>
        <w:rPr>
          <w:rStyle w:val="apple-converted-space"/>
          <w:rFonts w:ascii="Arial" w:hAnsi="Arial" w:cs="Arial"/>
          <w:color w:val="2F2E2E"/>
          <w:sz w:val="27"/>
          <w:szCs w:val="27"/>
          <w:shd w:val="clear" w:color="auto" w:fill="FFFFFF"/>
        </w:rPr>
        <w:t> </w:t>
      </w:r>
      <w:r>
        <w:rPr>
          <w:rFonts w:ascii="Arial" w:hAnsi="Arial" w:cs="Arial"/>
          <w:color w:val="2F2E2E"/>
          <w:sz w:val="27"/>
          <w:szCs w:val="27"/>
        </w:rPr>
        <w:br/>
      </w:r>
      <w:r>
        <w:rPr>
          <w:rFonts w:ascii="Arial" w:hAnsi="Arial" w:cs="Arial"/>
          <w:b/>
          <w:bCs/>
          <w:color w:val="2F2E2E"/>
          <w:sz w:val="27"/>
          <w:szCs w:val="27"/>
          <w:shd w:val="clear" w:color="auto" w:fill="FFFFFF"/>
        </w:rPr>
        <w:t>Modifiable</w:t>
      </w:r>
      <w:r>
        <w:rPr>
          <w:rFonts w:ascii="Arial" w:hAnsi="Arial" w:cs="Arial"/>
          <w:color w:val="2F2E2E"/>
          <w:sz w:val="27"/>
          <w:szCs w:val="27"/>
          <w:shd w:val="clear" w:color="auto" w:fill="FFFFFF"/>
        </w:rPr>
        <w:t>     |  No (immutable)            Yes( mutable )          Yes( mutable )</w:t>
      </w:r>
      <w:r>
        <w:rPr>
          <w:rFonts w:ascii="Arial" w:hAnsi="Arial" w:cs="Arial"/>
          <w:color w:val="2F2E2E"/>
          <w:sz w:val="27"/>
          <w:szCs w:val="27"/>
        </w:rPr>
        <w:br/>
      </w:r>
      <w:r>
        <w:rPr>
          <w:rFonts w:ascii="Arial" w:hAnsi="Arial" w:cs="Arial"/>
          <w:b/>
          <w:bCs/>
          <w:color w:val="2F2E2E"/>
          <w:sz w:val="27"/>
          <w:szCs w:val="27"/>
          <w:shd w:val="clear" w:color="auto" w:fill="FFFFFF"/>
        </w:rPr>
        <w:t>Thread Safe</w:t>
      </w:r>
      <w:r>
        <w:rPr>
          <w:rFonts w:ascii="Arial" w:hAnsi="Arial" w:cs="Arial"/>
          <w:color w:val="2F2E2E"/>
          <w:sz w:val="27"/>
          <w:szCs w:val="27"/>
          <w:shd w:val="clear" w:color="auto" w:fill="FFFFFF"/>
        </w:rPr>
        <w:t>   |           Yes                                  Yes                              No</w:t>
      </w:r>
      <w:r>
        <w:rPr>
          <w:rFonts w:ascii="Arial" w:hAnsi="Arial" w:cs="Arial"/>
          <w:color w:val="2F2E2E"/>
          <w:sz w:val="27"/>
          <w:szCs w:val="27"/>
        </w:rPr>
        <w:br/>
      </w:r>
    </w:p>
    <w:p w:rsidR="00083C5B" w:rsidRDefault="00B8518D" w:rsidP="00083C5B">
      <w:pPr>
        <w:pStyle w:val="NormalWeb"/>
        <w:shd w:val="clear" w:color="auto" w:fill="FFFFFF"/>
        <w:spacing w:before="0" w:beforeAutospacing="0" w:after="0" w:afterAutospacing="0"/>
        <w:rPr>
          <w:rFonts w:ascii="Arial" w:hAnsi="Arial" w:cs="Arial"/>
          <w:color w:val="242729"/>
          <w:sz w:val="23"/>
        </w:rPr>
      </w:pPr>
      <w:r>
        <w:rPr>
          <w:rFonts w:ascii="Arial" w:hAnsi="Arial" w:cs="Arial"/>
          <w:b/>
          <w:bCs/>
          <w:color w:val="2F2E2E"/>
          <w:sz w:val="27"/>
          <w:szCs w:val="27"/>
          <w:shd w:val="clear" w:color="auto" w:fill="FFFFFF"/>
        </w:rPr>
        <w:t> Performance</w:t>
      </w:r>
      <w:r>
        <w:rPr>
          <w:rFonts w:ascii="Arial" w:hAnsi="Arial" w:cs="Arial"/>
          <w:color w:val="2F2E2E"/>
          <w:sz w:val="27"/>
          <w:szCs w:val="27"/>
          <w:shd w:val="clear" w:color="auto" w:fill="FFFFFF"/>
        </w:rPr>
        <w:t> |         Fast  </w:t>
      </w:r>
      <w:r w:rsidR="00083C5B">
        <w:rPr>
          <w:rFonts w:ascii="Arial" w:hAnsi="Arial" w:cs="Arial"/>
          <w:color w:val="2F2E2E"/>
          <w:sz w:val="27"/>
          <w:szCs w:val="27"/>
          <w:shd w:val="clear" w:color="auto" w:fill="FFFFFF"/>
        </w:rPr>
        <w:t>(</w:t>
      </w:r>
      <w:r w:rsidR="00083C5B" w:rsidRPr="00083C5B">
        <w:rPr>
          <w:rFonts w:ascii="Arial" w:hAnsi="Arial" w:cs="Arial"/>
          <w:color w:val="242729"/>
          <w:sz w:val="23"/>
          <w:szCs w:val="23"/>
        </w:rPr>
        <w:t>Performance wise,</w:t>
      </w:r>
      <w:r w:rsidR="00083C5B" w:rsidRPr="00083C5B">
        <w:rPr>
          <w:rFonts w:ascii="Arial" w:hAnsi="Arial" w:cs="Arial"/>
          <w:color w:val="242729"/>
          <w:sz w:val="23"/>
        </w:rPr>
        <w:t> </w:t>
      </w:r>
    </w:p>
    <w:p w:rsidR="00083C5B" w:rsidRDefault="00083C5B" w:rsidP="00083C5B">
      <w:pPr>
        <w:pStyle w:val="NormalWeb"/>
        <w:shd w:val="clear" w:color="auto" w:fill="FFFFFF"/>
        <w:spacing w:before="0" w:beforeAutospacing="0" w:after="0" w:afterAutospacing="0"/>
        <w:rPr>
          <w:rFonts w:ascii="Arial" w:hAnsi="Arial" w:cs="Arial"/>
          <w:color w:val="242729"/>
          <w:sz w:val="23"/>
          <w:szCs w:val="23"/>
        </w:rPr>
      </w:pPr>
      <w:r w:rsidRPr="00083C5B">
        <w:rPr>
          <w:rFonts w:ascii="Consolas" w:hAnsi="Consolas" w:cs="Consolas"/>
          <w:color w:val="242729"/>
          <w:sz w:val="20"/>
        </w:rPr>
        <w:t>StringBuffer</w:t>
      </w:r>
      <w:r w:rsidRPr="00083C5B">
        <w:rPr>
          <w:rFonts w:ascii="Arial" w:hAnsi="Arial" w:cs="Arial"/>
          <w:color w:val="242729"/>
          <w:sz w:val="23"/>
        </w:rPr>
        <w:t> </w:t>
      </w:r>
      <w:r w:rsidRPr="00083C5B">
        <w:rPr>
          <w:rFonts w:ascii="Arial" w:hAnsi="Arial" w:cs="Arial"/>
          <w:color w:val="242729"/>
          <w:sz w:val="23"/>
          <w:szCs w:val="23"/>
        </w:rPr>
        <w:t xml:space="preserve">is faster when performing concatenations. </w:t>
      </w:r>
    </w:p>
    <w:p w:rsidR="00083C5B" w:rsidRDefault="00083C5B" w:rsidP="00083C5B">
      <w:pPr>
        <w:pStyle w:val="NormalWeb"/>
        <w:shd w:val="clear" w:color="auto" w:fill="FFFFFF"/>
        <w:spacing w:before="0" w:beforeAutospacing="0" w:after="0" w:afterAutospacing="0"/>
        <w:rPr>
          <w:rFonts w:ascii="Arial" w:hAnsi="Arial" w:cs="Arial"/>
          <w:color w:val="242729"/>
          <w:sz w:val="23"/>
          <w:szCs w:val="23"/>
        </w:rPr>
      </w:pPr>
      <w:r w:rsidRPr="00083C5B">
        <w:rPr>
          <w:rFonts w:ascii="Arial" w:hAnsi="Arial" w:cs="Arial"/>
          <w:color w:val="242729"/>
          <w:sz w:val="23"/>
          <w:szCs w:val="23"/>
        </w:rPr>
        <w:t>This is because when you concatenate a</w:t>
      </w:r>
      <w:r w:rsidRPr="00083C5B">
        <w:rPr>
          <w:rFonts w:ascii="Arial" w:hAnsi="Arial" w:cs="Arial"/>
          <w:color w:val="242729"/>
          <w:sz w:val="23"/>
        </w:rPr>
        <w:t> </w:t>
      </w:r>
      <w:r w:rsidRPr="00083C5B">
        <w:rPr>
          <w:rFonts w:ascii="Consolas" w:hAnsi="Consolas" w:cs="Consolas"/>
          <w:color w:val="242729"/>
          <w:sz w:val="20"/>
        </w:rPr>
        <w:t>String</w:t>
      </w:r>
      <w:r w:rsidRPr="00083C5B">
        <w:rPr>
          <w:rFonts w:ascii="Arial" w:hAnsi="Arial" w:cs="Arial"/>
          <w:color w:val="242729"/>
          <w:sz w:val="23"/>
          <w:szCs w:val="23"/>
        </w:rPr>
        <w:t xml:space="preserve">, </w:t>
      </w:r>
    </w:p>
    <w:p w:rsidR="00083C5B" w:rsidRDefault="00083C5B" w:rsidP="00083C5B">
      <w:pPr>
        <w:pStyle w:val="NormalWeb"/>
        <w:shd w:val="clear" w:color="auto" w:fill="FFFFFF"/>
        <w:spacing w:before="0" w:beforeAutospacing="0" w:after="0" w:afterAutospacing="0"/>
        <w:rPr>
          <w:rFonts w:ascii="Arial" w:hAnsi="Arial" w:cs="Arial"/>
          <w:color w:val="242729"/>
          <w:sz w:val="23"/>
          <w:szCs w:val="23"/>
        </w:rPr>
      </w:pPr>
      <w:r w:rsidRPr="00083C5B">
        <w:rPr>
          <w:rFonts w:ascii="Arial" w:hAnsi="Arial" w:cs="Arial"/>
          <w:color w:val="242729"/>
          <w:sz w:val="23"/>
          <w:szCs w:val="23"/>
        </w:rPr>
        <w:t xml:space="preserve">you are creating a new object (internally) </w:t>
      </w:r>
    </w:p>
    <w:p w:rsidR="00B8518D" w:rsidRDefault="00083C5B" w:rsidP="00083C5B">
      <w:pPr>
        <w:pStyle w:val="NormalWeb"/>
        <w:shd w:val="clear" w:color="auto" w:fill="FFFFFF"/>
        <w:spacing w:before="0" w:beforeAutospacing="0" w:after="0" w:afterAutospacing="0"/>
        <w:rPr>
          <w:rFonts w:ascii="Arial" w:hAnsi="Arial" w:cs="Arial"/>
          <w:color w:val="2F2E2E"/>
          <w:sz w:val="27"/>
          <w:szCs w:val="27"/>
          <w:shd w:val="clear" w:color="auto" w:fill="FFFFFF"/>
        </w:rPr>
      </w:pPr>
      <w:r w:rsidRPr="00083C5B">
        <w:rPr>
          <w:rFonts w:ascii="Arial" w:hAnsi="Arial" w:cs="Arial"/>
          <w:color w:val="242729"/>
          <w:sz w:val="23"/>
          <w:szCs w:val="23"/>
        </w:rPr>
        <w:t>every time since</w:t>
      </w:r>
      <w:r w:rsidRPr="00083C5B">
        <w:rPr>
          <w:rFonts w:ascii="Arial" w:hAnsi="Arial" w:cs="Arial"/>
          <w:color w:val="242729"/>
          <w:sz w:val="23"/>
        </w:rPr>
        <w:t> </w:t>
      </w:r>
      <w:r w:rsidRPr="00083C5B">
        <w:rPr>
          <w:rFonts w:ascii="Consolas" w:hAnsi="Consolas" w:cs="Consolas"/>
          <w:color w:val="242729"/>
          <w:sz w:val="20"/>
        </w:rPr>
        <w:t>String</w:t>
      </w:r>
      <w:r w:rsidRPr="00083C5B">
        <w:rPr>
          <w:rFonts w:ascii="Arial" w:hAnsi="Arial" w:cs="Arial"/>
          <w:color w:val="242729"/>
          <w:sz w:val="23"/>
        </w:rPr>
        <w:t> </w:t>
      </w:r>
      <w:r w:rsidRPr="00083C5B">
        <w:rPr>
          <w:rFonts w:ascii="Arial" w:hAnsi="Arial" w:cs="Arial"/>
          <w:color w:val="242729"/>
          <w:sz w:val="23"/>
          <w:szCs w:val="23"/>
        </w:rPr>
        <w:t>is immutable.</w:t>
      </w:r>
      <w:r>
        <w:rPr>
          <w:rFonts w:ascii="Arial" w:hAnsi="Arial" w:cs="Arial"/>
          <w:color w:val="2F2E2E"/>
          <w:sz w:val="27"/>
          <w:szCs w:val="27"/>
          <w:shd w:val="clear" w:color="auto" w:fill="FFFFFF"/>
        </w:rPr>
        <w:t xml:space="preserve">)               </w:t>
      </w:r>
      <w:r w:rsidR="00B8518D">
        <w:rPr>
          <w:rFonts w:ascii="Arial" w:hAnsi="Arial" w:cs="Arial"/>
          <w:color w:val="2F2E2E"/>
          <w:sz w:val="27"/>
          <w:szCs w:val="27"/>
          <w:shd w:val="clear" w:color="auto" w:fill="FFFFFF"/>
        </w:rPr>
        <w:t>  Very slow                    Fast</w:t>
      </w:r>
    </w:p>
    <w:p w:rsidR="001406C1" w:rsidRDefault="001406C1" w:rsidP="00083C5B">
      <w:pPr>
        <w:pStyle w:val="NormalWeb"/>
        <w:shd w:val="clear" w:color="auto" w:fill="FFFFFF"/>
        <w:spacing w:before="0" w:beforeAutospacing="0" w:after="0" w:afterAutospacing="0"/>
        <w:rPr>
          <w:rFonts w:ascii="Arial" w:hAnsi="Arial" w:cs="Arial"/>
          <w:color w:val="2F2E2E"/>
          <w:sz w:val="27"/>
          <w:szCs w:val="27"/>
          <w:shd w:val="clear" w:color="auto" w:fill="FFFFFF"/>
        </w:rPr>
      </w:pPr>
    </w:p>
    <w:p w:rsidR="001406C1" w:rsidRDefault="001406C1" w:rsidP="00083C5B">
      <w:pPr>
        <w:pStyle w:val="NormalWeb"/>
        <w:shd w:val="clear" w:color="auto" w:fill="FFFFFF"/>
        <w:spacing w:before="0" w:beforeAutospacing="0" w:after="0" w:afterAutospacing="0"/>
        <w:rPr>
          <w:rFonts w:ascii="Arial" w:hAnsi="Arial" w:cs="Arial"/>
          <w:color w:val="2F2E2E"/>
          <w:sz w:val="27"/>
          <w:szCs w:val="27"/>
          <w:shd w:val="clear" w:color="auto" w:fill="FFFFFF"/>
        </w:rPr>
      </w:pPr>
    </w:p>
    <w:p w:rsidR="001406C1" w:rsidRDefault="001406C1" w:rsidP="001406C1">
      <w:pPr>
        <w:autoSpaceDE w:val="0"/>
        <w:autoSpaceDN w:val="0"/>
        <w:adjustRightInd w:val="0"/>
        <w:rPr>
          <w:rFonts w:ascii="Consolas" w:eastAsiaTheme="minorHAnsi" w:hAnsi="Consolas" w:cs="Consolas"/>
        </w:rPr>
      </w:pPr>
      <w:r>
        <w:rPr>
          <w:rFonts w:ascii="Consolas" w:eastAsiaTheme="minorHAnsi" w:hAnsi="Consolas" w:cs="Consolas"/>
          <w:color w:val="000000"/>
        </w:rPr>
        <w:tab/>
        <w:t xml:space="preserve">String[] </w:t>
      </w:r>
      <w:r>
        <w:rPr>
          <w:rFonts w:ascii="Consolas" w:eastAsiaTheme="minorHAnsi" w:hAnsi="Consolas" w:cs="Consolas"/>
          <w:color w:val="6A3E3E"/>
        </w:rPr>
        <w:t>arr</w:t>
      </w:r>
      <w:r>
        <w:rPr>
          <w:rFonts w:ascii="Consolas" w:eastAsiaTheme="minorHAnsi" w:hAnsi="Consolas" w:cs="Consolas"/>
          <w:color w:val="000000"/>
        </w:rPr>
        <w:t>={</w:t>
      </w:r>
      <w:r>
        <w:rPr>
          <w:rFonts w:ascii="Consolas" w:eastAsiaTheme="minorHAnsi" w:hAnsi="Consolas" w:cs="Consolas"/>
          <w:color w:val="2A00FF"/>
        </w:rPr>
        <w:t>"test1"</w:t>
      </w:r>
      <w:r>
        <w:rPr>
          <w:rFonts w:ascii="Consolas" w:eastAsiaTheme="minorHAnsi" w:hAnsi="Consolas" w:cs="Consolas"/>
          <w:color w:val="000000"/>
        </w:rPr>
        <w:t>,</w:t>
      </w:r>
      <w:r>
        <w:rPr>
          <w:rFonts w:ascii="Consolas" w:eastAsiaTheme="minorHAnsi" w:hAnsi="Consolas" w:cs="Consolas"/>
          <w:color w:val="2A00FF"/>
        </w:rPr>
        <w:t>"test2"</w:t>
      </w:r>
      <w:r>
        <w:rPr>
          <w:rFonts w:ascii="Consolas" w:eastAsiaTheme="minorHAnsi" w:hAnsi="Consolas" w:cs="Consolas"/>
          <w:color w:val="000000"/>
        </w:rPr>
        <w:t>,</w:t>
      </w:r>
      <w:r>
        <w:rPr>
          <w:rFonts w:ascii="Consolas" w:eastAsiaTheme="minorHAnsi" w:hAnsi="Consolas" w:cs="Consolas"/>
          <w:color w:val="2A00FF"/>
        </w:rPr>
        <w:t>"test3"</w:t>
      </w:r>
      <w:r>
        <w:rPr>
          <w:rFonts w:ascii="Consolas" w:eastAsiaTheme="minorHAnsi" w:hAnsi="Consolas" w:cs="Consolas"/>
          <w:color w:val="000000"/>
        </w:rPr>
        <w:t>};</w:t>
      </w:r>
    </w:p>
    <w:p w:rsidR="001406C1" w:rsidRDefault="001406C1" w:rsidP="001406C1">
      <w:pPr>
        <w:autoSpaceDE w:val="0"/>
        <w:autoSpaceDN w:val="0"/>
        <w:adjustRightInd w:val="0"/>
        <w:rPr>
          <w:rFonts w:ascii="Consolas" w:eastAsiaTheme="minorHAnsi" w:hAnsi="Consolas" w:cs="Consolas"/>
        </w:rPr>
      </w:pPr>
      <w:r>
        <w:rPr>
          <w:rFonts w:ascii="Consolas" w:eastAsiaTheme="minorHAnsi" w:hAnsi="Consolas" w:cs="Consolas"/>
          <w:color w:val="000000"/>
        </w:rPr>
        <w:tab/>
        <w:t xml:space="preserve">String </w:t>
      </w:r>
      <w:r>
        <w:rPr>
          <w:rFonts w:ascii="Consolas" w:eastAsiaTheme="minorHAnsi" w:hAnsi="Consolas" w:cs="Consolas"/>
          <w:color w:val="6A3E3E"/>
        </w:rPr>
        <w:t>i</w:t>
      </w:r>
      <w:r>
        <w:rPr>
          <w:rFonts w:ascii="Consolas" w:eastAsiaTheme="minorHAnsi" w:hAnsi="Consolas" w:cs="Consolas"/>
          <w:color w:val="000000"/>
        </w:rPr>
        <w:t>=</w:t>
      </w:r>
      <w:r>
        <w:rPr>
          <w:rFonts w:ascii="Consolas" w:eastAsiaTheme="minorHAnsi" w:hAnsi="Consolas" w:cs="Consolas"/>
          <w:color w:val="2A00FF"/>
        </w:rPr>
        <w:t>"test1"</w:t>
      </w:r>
      <w:r>
        <w:rPr>
          <w:rFonts w:ascii="Consolas" w:eastAsiaTheme="minorHAnsi" w:hAnsi="Consolas" w:cs="Consolas"/>
          <w:color w:val="000000"/>
        </w:rPr>
        <w:t>;</w:t>
      </w:r>
    </w:p>
    <w:p w:rsidR="001406C1" w:rsidRDefault="001406C1" w:rsidP="001406C1">
      <w:pPr>
        <w:autoSpaceDE w:val="0"/>
        <w:autoSpaceDN w:val="0"/>
        <w:adjustRightInd w:val="0"/>
        <w:rPr>
          <w:rFonts w:ascii="Consolas" w:eastAsiaTheme="minorHAnsi" w:hAnsi="Consolas" w:cs="Consolas"/>
        </w:rPr>
      </w:pPr>
      <w:r>
        <w:rPr>
          <w:rFonts w:ascii="Consolas" w:eastAsiaTheme="minorHAnsi" w:hAnsi="Consolas" w:cs="Consolas"/>
          <w:color w:val="000000"/>
        </w:rPr>
        <w:tab/>
      </w:r>
      <w:r>
        <w:rPr>
          <w:rFonts w:ascii="Consolas" w:eastAsiaTheme="minorHAnsi" w:hAnsi="Consolas" w:cs="Consolas"/>
          <w:color w:val="000000"/>
        </w:rPr>
        <w:tab/>
      </w:r>
      <w:r>
        <w:rPr>
          <w:rFonts w:ascii="Consolas" w:eastAsiaTheme="minorHAnsi" w:hAnsi="Consolas" w:cs="Consolas"/>
          <w:b/>
          <w:bCs/>
          <w:color w:val="7F0055"/>
        </w:rPr>
        <w:t>if</w:t>
      </w:r>
      <w:r>
        <w:rPr>
          <w:rFonts w:ascii="Consolas" w:eastAsiaTheme="minorHAnsi" w:hAnsi="Consolas" w:cs="Consolas"/>
          <w:color w:val="000000"/>
        </w:rPr>
        <w:t>(</w:t>
      </w:r>
      <w:r>
        <w:rPr>
          <w:rFonts w:ascii="Consolas" w:eastAsiaTheme="minorHAnsi" w:hAnsi="Consolas" w:cs="Consolas"/>
          <w:color w:val="6A3E3E"/>
        </w:rPr>
        <w:t>arr</w:t>
      </w:r>
      <w:r>
        <w:rPr>
          <w:rFonts w:ascii="Consolas" w:eastAsiaTheme="minorHAnsi" w:hAnsi="Consolas" w:cs="Consolas"/>
          <w:color w:val="000000"/>
        </w:rPr>
        <w:t>[0]==</w:t>
      </w:r>
      <w:r>
        <w:rPr>
          <w:rFonts w:ascii="Consolas" w:eastAsiaTheme="minorHAnsi" w:hAnsi="Consolas" w:cs="Consolas"/>
          <w:color w:val="6A3E3E"/>
        </w:rPr>
        <w:t>i</w:t>
      </w:r>
      <w:r>
        <w:rPr>
          <w:rFonts w:ascii="Consolas" w:eastAsiaTheme="minorHAnsi" w:hAnsi="Consolas" w:cs="Consolas"/>
          <w:color w:val="000000"/>
        </w:rPr>
        <w:t>)</w:t>
      </w:r>
    </w:p>
    <w:p w:rsidR="001406C1" w:rsidRDefault="001406C1" w:rsidP="001406C1">
      <w:pPr>
        <w:autoSpaceDE w:val="0"/>
        <w:autoSpaceDN w:val="0"/>
        <w:adjustRightInd w:val="0"/>
        <w:rPr>
          <w:rFonts w:ascii="Consolas" w:eastAsiaTheme="minorHAnsi" w:hAnsi="Consolas" w:cs="Consolas"/>
        </w:rPr>
      </w:pPr>
      <w:r>
        <w:rPr>
          <w:rFonts w:ascii="Consolas" w:eastAsiaTheme="minorHAnsi" w:hAnsi="Consolas" w:cs="Consolas"/>
          <w:color w:val="000000"/>
        </w:rPr>
        <w:tab/>
        <w:t>{System.</w:t>
      </w:r>
      <w:r>
        <w:rPr>
          <w:rFonts w:ascii="Consolas" w:eastAsiaTheme="minorHAnsi" w:hAnsi="Consolas" w:cs="Consolas"/>
          <w:b/>
          <w:bCs/>
          <w:i/>
          <w:iCs/>
          <w:color w:val="0000C0"/>
        </w:rPr>
        <w:t>out</w:t>
      </w:r>
      <w:r>
        <w:rPr>
          <w:rFonts w:ascii="Consolas" w:eastAsiaTheme="minorHAnsi" w:hAnsi="Consolas" w:cs="Consolas"/>
          <w:color w:val="000000"/>
        </w:rPr>
        <w:t>.</w:t>
      </w:r>
      <w:r>
        <w:rPr>
          <w:rFonts w:ascii="Consolas" w:eastAsiaTheme="minorHAnsi" w:hAnsi="Consolas" w:cs="Consolas"/>
          <w:color w:val="000000"/>
          <w:highlight w:val="lightGray"/>
        </w:rPr>
        <w:t>println</w:t>
      </w:r>
      <w:r>
        <w:rPr>
          <w:rFonts w:ascii="Consolas" w:eastAsiaTheme="minorHAnsi" w:hAnsi="Consolas" w:cs="Consolas"/>
          <w:color w:val="000000"/>
        </w:rPr>
        <w:t>(</w:t>
      </w:r>
      <w:r>
        <w:rPr>
          <w:rFonts w:ascii="Consolas" w:eastAsiaTheme="minorHAnsi" w:hAnsi="Consolas" w:cs="Consolas"/>
          <w:color w:val="2A00FF"/>
        </w:rPr>
        <w:t>"done"</w:t>
      </w:r>
      <w:r>
        <w:rPr>
          <w:rFonts w:ascii="Consolas" w:eastAsiaTheme="minorHAnsi" w:hAnsi="Consolas" w:cs="Consolas"/>
          <w:color w:val="000000"/>
        </w:rPr>
        <w:t>);}</w:t>
      </w:r>
    </w:p>
    <w:p w:rsidR="001406C1" w:rsidRDefault="001406C1" w:rsidP="001406C1">
      <w:pPr>
        <w:autoSpaceDE w:val="0"/>
        <w:autoSpaceDN w:val="0"/>
        <w:adjustRightInd w:val="0"/>
        <w:rPr>
          <w:rFonts w:ascii="Consolas" w:eastAsiaTheme="minorHAnsi" w:hAnsi="Consolas" w:cs="Consolas"/>
        </w:rPr>
      </w:pPr>
      <w:r>
        <w:rPr>
          <w:rFonts w:ascii="Consolas" w:eastAsiaTheme="minorHAnsi" w:hAnsi="Consolas" w:cs="Consolas"/>
          <w:color w:val="000000"/>
        </w:rPr>
        <w:tab/>
      </w:r>
      <w:r>
        <w:rPr>
          <w:rFonts w:ascii="Consolas" w:eastAsiaTheme="minorHAnsi" w:hAnsi="Consolas" w:cs="Consolas"/>
          <w:b/>
          <w:bCs/>
          <w:color w:val="7F0055"/>
        </w:rPr>
        <w:t>else</w:t>
      </w:r>
      <w:r>
        <w:rPr>
          <w:rFonts w:ascii="Consolas" w:eastAsiaTheme="minorHAnsi" w:hAnsi="Consolas" w:cs="Consolas"/>
          <w:color w:val="000000"/>
        </w:rPr>
        <w:t>{System.</w:t>
      </w:r>
      <w:r>
        <w:rPr>
          <w:rFonts w:ascii="Consolas" w:eastAsiaTheme="minorHAnsi" w:hAnsi="Consolas" w:cs="Consolas"/>
          <w:b/>
          <w:bCs/>
          <w:i/>
          <w:iCs/>
          <w:color w:val="0000C0"/>
        </w:rPr>
        <w:t>out</w:t>
      </w:r>
      <w:r>
        <w:rPr>
          <w:rFonts w:ascii="Consolas" w:eastAsiaTheme="minorHAnsi" w:hAnsi="Consolas" w:cs="Consolas"/>
          <w:color w:val="000000"/>
        </w:rPr>
        <w:t>.</w:t>
      </w:r>
      <w:r>
        <w:rPr>
          <w:rFonts w:ascii="Consolas" w:eastAsiaTheme="minorHAnsi" w:hAnsi="Consolas" w:cs="Consolas"/>
          <w:color w:val="000000"/>
          <w:highlight w:val="lightGray"/>
        </w:rPr>
        <w:t>println</w:t>
      </w:r>
      <w:r>
        <w:rPr>
          <w:rFonts w:ascii="Consolas" w:eastAsiaTheme="minorHAnsi" w:hAnsi="Consolas" w:cs="Consolas"/>
          <w:color w:val="000000"/>
        </w:rPr>
        <w:t>(</w:t>
      </w:r>
      <w:r>
        <w:rPr>
          <w:rFonts w:ascii="Consolas" w:eastAsiaTheme="minorHAnsi" w:hAnsi="Consolas" w:cs="Consolas"/>
          <w:color w:val="2A00FF"/>
        </w:rPr>
        <w:t>"not done"</w:t>
      </w:r>
      <w:r>
        <w:rPr>
          <w:rFonts w:ascii="Consolas" w:eastAsiaTheme="minorHAnsi" w:hAnsi="Consolas" w:cs="Consolas"/>
          <w:color w:val="000000"/>
        </w:rPr>
        <w:t>);}</w:t>
      </w:r>
    </w:p>
    <w:p w:rsidR="001406C1" w:rsidRDefault="001406C1" w:rsidP="001406C1">
      <w:pPr>
        <w:pStyle w:val="NormalWeb"/>
        <w:shd w:val="clear" w:color="auto" w:fill="FFFFFF"/>
        <w:spacing w:before="0" w:beforeAutospacing="0" w:after="0" w:afterAutospacing="0"/>
        <w:rPr>
          <w:rFonts w:ascii="Consolas" w:eastAsiaTheme="minorHAnsi" w:hAnsi="Consolas" w:cs="Consolas"/>
          <w:color w:val="000000"/>
        </w:rPr>
      </w:pPr>
      <w:r>
        <w:rPr>
          <w:rFonts w:ascii="Consolas" w:eastAsiaTheme="minorHAnsi" w:hAnsi="Consolas" w:cs="Consolas"/>
          <w:color w:val="000000"/>
        </w:rPr>
        <w:t>}</w:t>
      </w:r>
    </w:p>
    <w:p w:rsidR="001406C1" w:rsidRDefault="001406C1" w:rsidP="001406C1">
      <w:pPr>
        <w:pStyle w:val="NormalWeb"/>
        <w:shd w:val="clear" w:color="auto" w:fill="FFFFFF"/>
        <w:spacing w:before="0" w:beforeAutospacing="0" w:after="0" w:afterAutospacing="0"/>
        <w:rPr>
          <w:rFonts w:ascii="Consolas" w:eastAsiaTheme="minorHAnsi" w:hAnsi="Consolas" w:cs="Consolas"/>
          <w:color w:val="000000"/>
        </w:rPr>
      </w:pPr>
    </w:p>
    <w:p w:rsidR="001406C1" w:rsidRDefault="001406C1" w:rsidP="001406C1">
      <w:pPr>
        <w:pStyle w:val="NormalWeb"/>
        <w:shd w:val="clear" w:color="auto" w:fill="FFFFFF"/>
        <w:spacing w:before="0" w:beforeAutospacing="0" w:after="0" w:afterAutospacing="0"/>
        <w:rPr>
          <w:rFonts w:ascii="Consolas" w:eastAsiaTheme="minorHAnsi" w:hAnsi="Consolas" w:cs="Consolas"/>
          <w:color w:val="000000"/>
        </w:rPr>
      </w:pPr>
      <w:r>
        <w:rPr>
          <w:rFonts w:ascii="Consolas" w:eastAsiaTheme="minorHAnsi" w:hAnsi="Consolas" w:cs="Consolas"/>
          <w:color w:val="000000"/>
        </w:rPr>
        <w:t>o/p- done</w:t>
      </w:r>
      <w:r w:rsidR="00D84254">
        <w:rPr>
          <w:rFonts w:ascii="Consolas" w:eastAsiaTheme="minorHAnsi" w:hAnsi="Consolas" w:cs="Consolas"/>
          <w:color w:val="000000"/>
        </w:rPr>
        <w:t>;</w:t>
      </w:r>
    </w:p>
    <w:p w:rsidR="00D84254" w:rsidRDefault="00D84254" w:rsidP="001406C1">
      <w:pPr>
        <w:pStyle w:val="NormalWeb"/>
        <w:shd w:val="clear" w:color="auto" w:fill="FFFFFF"/>
        <w:spacing w:before="0" w:beforeAutospacing="0" w:after="0" w:afterAutospacing="0"/>
        <w:rPr>
          <w:rFonts w:ascii="Arial" w:hAnsi="Arial" w:cs="Arial"/>
          <w:color w:val="444444"/>
          <w:sz w:val="18"/>
          <w:szCs w:val="18"/>
        </w:rPr>
      </w:pPr>
    </w:p>
    <w:p w:rsidR="008A0D47" w:rsidRDefault="008A0D47" w:rsidP="001406C1">
      <w:pPr>
        <w:pStyle w:val="NormalWeb"/>
        <w:shd w:val="clear" w:color="auto" w:fill="FFFFFF"/>
        <w:spacing w:before="0" w:beforeAutospacing="0" w:after="0" w:afterAutospacing="0"/>
        <w:rPr>
          <w:rFonts w:ascii="Arial" w:hAnsi="Arial" w:cs="Arial"/>
          <w:color w:val="444444"/>
          <w:sz w:val="18"/>
          <w:szCs w:val="18"/>
        </w:rPr>
      </w:pPr>
    </w:p>
    <w:p w:rsidR="008A0D47" w:rsidRDefault="008A0D47" w:rsidP="001406C1">
      <w:pPr>
        <w:pStyle w:val="NormalWeb"/>
        <w:shd w:val="clear" w:color="auto" w:fill="FFFFFF"/>
        <w:spacing w:before="0" w:beforeAutospacing="0" w:after="0" w:afterAutospacing="0"/>
        <w:rPr>
          <w:rFonts w:ascii="Arial" w:hAnsi="Arial" w:cs="Arial"/>
          <w:color w:val="444444"/>
          <w:sz w:val="18"/>
          <w:szCs w:val="18"/>
        </w:rPr>
      </w:pPr>
    </w:p>
    <w:p w:rsidR="008A0D47" w:rsidRDefault="008A0D47" w:rsidP="001406C1">
      <w:pPr>
        <w:pStyle w:val="NormalWeb"/>
        <w:shd w:val="clear" w:color="auto" w:fill="FFFFFF"/>
        <w:spacing w:before="0" w:beforeAutospacing="0" w:after="0" w:afterAutospacing="0"/>
        <w:rPr>
          <w:rFonts w:ascii="Arial" w:hAnsi="Arial" w:cs="Arial"/>
          <w:b/>
          <w:color w:val="444444"/>
          <w:sz w:val="44"/>
          <w:szCs w:val="44"/>
        </w:rPr>
      </w:pPr>
      <w:r w:rsidRPr="008A0D47">
        <w:rPr>
          <w:rFonts w:ascii="Arial" w:hAnsi="Arial" w:cs="Arial"/>
          <w:b/>
          <w:color w:val="444444"/>
          <w:sz w:val="44"/>
          <w:szCs w:val="44"/>
        </w:rPr>
        <w:t xml:space="preserve">How </w:t>
      </w:r>
      <w:r w:rsidR="00880AFB">
        <w:rPr>
          <w:rFonts w:ascii="Arial" w:hAnsi="Arial" w:cs="Arial"/>
          <w:b/>
          <w:color w:val="444444"/>
          <w:sz w:val="44"/>
          <w:szCs w:val="44"/>
        </w:rPr>
        <w:t>Hash</w:t>
      </w:r>
      <w:r w:rsidR="00880AFB" w:rsidRPr="008A0D47">
        <w:rPr>
          <w:rFonts w:ascii="Arial" w:hAnsi="Arial" w:cs="Arial"/>
          <w:b/>
          <w:color w:val="444444"/>
          <w:sz w:val="44"/>
          <w:szCs w:val="44"/>
        </w:rPr>
        <w:t>Map</w:t>
      </w:r>
      <w:r w:rsidRPr="008A0D47">
        <w:rPr>
          <w:rFonts w:ascii="Arial" w:hAnsi="Arial" w:cs="Arial"/>
          <w:b/>
          <w:color w:val="444444"/>
          <w:sz w:val="44"/>
          <w:szCs w:val="44"/>
        </w:rPr>
        <w:t xml:space="preserve"> works in java</w:t>
      </w:r>
    </w:p>
    <w:p w:rsidR="00826BAB" w:rsidRPr="00826BAB" w:rsidRDefault="00260ABB" w:rsidP="001406C1">
      <w:pPr>
        <w:pStyle w:val="NormalWeb"/>
        <w:shd w:val="clear" w:color="auto" w:fill="FFFFFF"/>
        <w:spacing w:before="0" w:beforeAutospacing="0" w:after="0" w:afterAutospacing="0"/>
        <w:rPr>
          <w:rFonts w:ascii="Arial" w:hAnsi="Arial" w:cs="Arial"/>
          <w:color w:val="444444"/>
        </w:rPr>
      </w:pPr>
      <w:r>
        <w:rPr>
          <w:rFonts w:ascii="Arial" w:hAnsi="Arial" w:cs="Arial"/>
          <w:color w:val="444444"/>
        </w:rPr>
        <w:t>has</w:t>
      </w:r>
      <w:r w:rsidRPr="00826BAB">
        <w:rPr>
          <w:rFonts w:ascii="Arial" w:hAnsi="Arial" w:cs="Arial"/>
          <w:color w:val="444444"/>
        </w:rPr>
        <w:t>map</w:t>
      </w:r>
      <w:r w:rsidR="00826BAB" w:rsidRPr="00826BAB">
        <w:rPr>
          <w:rFonts w:ascii="Arial" w:hAnsi="Arial" w:cs="Arial"/>
          <w:color w:val="444444"/>
        </w:rPr>
        <w:t xml:space="preserve"> works in hashing algorithm</w:t>
      </w:r>
    </w:p>
    <w:p w:rsidR="008A0D47" w:rsidRPr="00826BAB" w:rsidRDefault="008A0D47" w:rsidP="001406C1">
      <w:pPr>
        <w:pStyle w:val="NormalWeb"/>
        <w:shd w:val="clear" w:color="auto" w:fill="FFFFFF"/>
        <w:spacing w:before="0" w:beforeAutospacing="0" w:after="0" w:afterAutospacing="0"/>
        <w:rPr>
          <w:rFonts w:ascii="Arial" w:hAnsi="Arial" w:cs="Arial"/>
          <w:color w:val="2F2E2E"/>
          <w:sz w:val="22"/>
          <w:szCs w:val="22"/>
          <w:shd w:val="clear" w:color="auto" w:fill="FFFFFF"/>
        </w:rPr>
      </w:pPr>
      <w:r w:rsidRPr="00826BAB">
        <w:rPr>
          <w:rFonts w:ascii="Arial" w:hAnsi="Arial" w:cs="Arial"/>
          <w:color w:val="2F2E2E"/>
          <w:sz w:val="22"/>
          <w:szCs w:val="22"/>
          <w:shd w:val="clear" w:color="auto" w:fill="FFFFFF"/>
        </w:rPr>
        <w:t>hashCode() function  which returns an integer value is the </w:t>
      </w:r>
      <w:r w:rsidRPr="00826BAB">
        <w:rPr>
          <w:rFonts w:ascii="Arial" w:hAnsi="Arial" w:cs="Arial"/>
          <w:b/>
          <w:bCs/>
          <w:color w:val="2F2E2E"/>
          <w:sz w:val="22"/>
          <w:szCs w:val="22"/>
          <w:shd w:val="clear" w:color="auto" w:fill="FFFFFF"/>
        </w:rPr>
        <w:t>Hash function</w:t>
      </w:r>
      <w:r w:rsidRPr="00826BAB">
        <w:rPr>
          <w:rFonts w:ascii="Arial" w:hAnsi="Arial" w:cs="Arial"/>
          <w:color w:val="2F2E2E"/>
          <w:sz w:val="22"/>
          <w:szCs w:val="22"/>
          <w:shd w:val="clear" w:color="auto" w:fill="FFFFFF"/>
        </w:rPr>
        <w:t xml:space="preserve">. The important point to note </w:t>
      </w:r>
      <w:r w:rsidR="00260ABB" w:rsidRPr="00826BAB">
        <w:rPr>
          <w:rFonts w:ascii="Arial" w:hAnsi="Arial" w:cs="Arial"/>
          <w:color w:val="2F2E2E"/>
          <w:sz w:val="22"/>
          <w:szCs w:val="22"/>
          <w:shd w:val="clear" w:color="auto" w:fill="FFFFFF"/>
        </w:rPr>
        <w:t>that, this</w:t>
      </w:r>
      <w:r w:rsidRPr="00826BAB">
        <w:rPr>
          <w:rFonts w:ascii="Arial" w:hAnsi="Arial" w:cs="Arial"/>
          <w:color w:val="2F2E2E"/>
          <w:sz w:val="22"/>
          <w:szCs w:val="22"/>
          <w:shd w:val="clear" w:color="auto" w:fill="FFFFFF"/>
        </w:rPr>
        <w:t xml:space="preserve"> method is present in</w:t>
      </w:r>
      <w:r w:rsidRPr="00826BAB">
        <w:rPr>
          <w:rStyle w:val="apple-converted-space"/>
          <w:rFonts w:ascii="Arial" w:hAnsi="Arial" w:cs="Arial"/>
          <w:color w:val="2F2E2E"/>
          <w:sz w:val="22"/>
          <w:szCs w:val="22"/>
          <w:shd w:val="clear" w:color="auto" w:fill="FFFFFF"/>
        </w:rPr>
        <w:t> </w:t>
      </w:r>
      <w:hyperlink r:id="rId136" w:tgtFrame="_blank" w:history="1">
        <w:r w:rsidRPr="00826BAB">
          <w:rPr>
            <w:rStyle w:val="Hyperlink"/>
            <w:rFonts w:ascii="Arial" w:hAnsi="Arial" w:cs="Arial"/>
            <w:color w:val="A41600"/>
            <w:sz w:val="22"/>
            <w:szCs w:val="22"/>
            <w:bdr w:val="none" w:sz="0" w:space="0" w:color="auto" w:frame="1"/>
            <w:shd w:val="clear" w:color="auto" w:fill="FFFFFF"/>
          </w:rPr>
          <w:t xml:space="preserve">Object class </w:t>
        </w:r>
        <w:r w:rsidR="00260ABB" w:rsidRPr="00826BAB">
          <w:rPr>
            <w:rStyle w:val="Hyperlink"/>
            <w:rFonts w:ascii="Arial" w:hAnsi="Arial" w:cs="Arial"/>
            <w:color w:val="A41600"/>
            <w:sz w:val="22"/>
            <w:szCs w:val="22"/>
            <w:bdr w:val="none" w:sz="0" w:space="0" w:color="auto" w:frame="1"/>
            <w:shd w:val="clear" w:color="auto" w:fill="FFFFFF"/>
          </w:rPr>
          <w:t>(Mother</w:t>
        </w:r>
        <w:r w:rsidRPr="00826BAB">
          <w:rPr>
            <w:rStyle w:val="Hyperlink"/>
            <w:rFonts w:ascii="Arial" w:hAnsi="Arial" w:cs="Arial"/>
            <w:color w:val="A41600"/>
            <w:sz w:val="22"/>
            <w:szCs w:val="22"/>
            <w:bdr w:val="none" w:sz="0" w:space="0" w:color="auto" w:frame="1"/>
            <w:shd w:val="clear" w:color="auto" w:fill="FFFFFF"/>
          </w:rPr>
          <w:t xml:space="preserve"> of all </w:t>
        </w:r>
        <w:r w:rsidR="00260ABB" w:rsidRPr="00826BAB">
          <w:rPr>
            <w:rStyle w:val="Hyperlink"/>
            <w:rFonts w:ascii="Arial" w:hAnsi="Arial" w:cs="Arial"/>
            <w:color w:val="A41600"/>
            <w:sz w:val="22"/>
            <w:szCs w:val="22"/>
            <w:bdr w:val="none" w:sz="0" w:space="0" w:color="auto" w:frame="1"/>
            <w:shd w:val="clear" w:color="auto" w:fill="FFFFFF"/>
          </w:rPr>
          <w:t>class)</w:t>
        </w:r>
      </w:hyperlink>
      <w:r w:rsidRPr="00826BAB">
        <w:rPr>
          <w:rStyle w:val="apple-converted-space"/>
          <w:rFonts w:ascii="Arial" w:hAnsi="Arial" w:cs="Arial"/>
          <w:color w:val="2F2E2E"/>
          <w:sz w:val="22"/>
          <w:szCs w:val="22"/>
          <w:shd w:val="clear" w:color="auto" w:fill="FFFFFF"/>
        </w:rPr>
        <w:t> </w:t>
      </w:r>
      <w:r w:rsidRPr="00826BAB">
        <w:rPr>
          <w:rFonts w:ascii="Arial" w:hAnsi="Arial" w:cs="Arial"/>
          <w:color w:val="2F2E2E"/>
          <w:sz w:val="22"/>
          <w:szCs w:val="22"/>
          <w:shd w:val="clear" w:color="auto" w:fill="FFFFFF"/>
        </w:rPr>
        <w:t>.</w:t>
      </w:r>
    </w:p>
    <w:p w:rsidR="008A0D47" w:rsidRPr="00826BAB" w:rsidRDefault="008A0D47" w:rsidP="001406C1">
      <w:pPr>
        <w:pStyle w:val="NormalWeb"/>
        <w:shd w:val="clear" w:color="auto" w:fill="FFFFFF"/>
        <w:spacing w:before="0" w:beforeAutospacing="0" w:after="0" w:afterAutospacing="0"/>
        <w:rPr>
          <w:rFonts w:ascii="Arial" w:hAnsi="Arial" w:cs="Arial"/>
          <w:color w:val="2F2E2E"/>
          <w:sz w:val="22"/>
          <w:szCs w:val="22"/>
          <w:shd w:val="clear" w:color="auto" w:fill="FFFFFF"/>
        </w:rPr>
      </w:pPr>
      <w:r w:rsidRPr="00826BAB">
        <w:rPr>
          <w:rFonts w:ascii="Arial" w:hAnsi="Arial" w:cs="Arial"/>
          <w:color w:val="2F2E2E"/>
          <w:sz w:val="22"/>
          <w:szCs w:val="22"/>
          <w:shd w:val="clear" w:color="auto" w:fill="FFFFFF"/>
        </w:rPr>
        <w:t>The most important point to note from the above line :  hashCode method return  int value .</w:t>
      </w:r>
    </w:p>
    <w:p w:rsidR="008A0D47" w:rsidRPr="00826BAB" w:rsidRDefault="008A0D47" w:rsidP="001406C1">
      <w:pPr>
        <w:pStyle w:val="NormalWeb"/>
        <w:shd w:val="clear" w:color="auto" w:fill="FFFFFF"/>
        <w:spacing w:before="0" w:beforeAutospacing="0" w:after="0" w:afterAutospacing="0"/>
        <w:rPr>
          <w:rFonts w:ascii="Arial" w:hAnsi="Arial" w:cs="Arial"/>
          <w:color w:val="2F2E2E"/>
          <w:sz w:val="22"/>
          <w:szCs w:val="22"/>
          <w:shd w:val="clear" w:color="auto" w:fill="FFFFFF"/>
        </w:rPr>
      </w:pPr>
      <w:r w:rsidRPr="00826BAB">
        <w:rPr>
          <w:rFonts w:ascii="Arial" w:hAnsi="Arial" w:cs="Arial"/>
          <w:color w:val="2F2E2E"/>
          <w:sz w:val="22"/>
          <w:szCs w:val="22"/>
          <w:shd w:val="clear" w:color="auto" w:fill="FFFFFF"/>
        </w:rPr>
        <w:t>    So summarize the terms in the diagram below :</w:t>
      </w:r>
    </w:p>
    <w:p w:rsidR="008A0D47" w:rsidRDefault="008A0D47" w:rsidP="001406C1">
      <w:pPr>
        <w:pStyle w:val="NormalWeb"/>
        <w:shd w:val="clear" w:color="auto" w:fill="FFFFFF"/>
        <w:spacing w:before="0" w:beforeAutospacing="0" w:after="0" w:afterAutospacing="0"/>
        <w:rPr>
          <w:rFonts w:ascii="Arial" w:hAnsi="Arial" w:cs="Arial"/>
          <w:b/>
          <w:bCs/>
          <w:color w:val="2F2E2E"/>
          <w:sz w:val="27"/>
          <w:szCs w:val="27"/>
          <w:shd w:val="clear" w:color="auto" w:fill="FFFFFF"/>
        </w:rPr>
      </w:pPr>
      <w:r>
        <w:rPr>
          <w:noProof/>
        </w:rPr>
        <w:drawing>
          <wp:inline distT="0" distB="0" distL="0" distR="0">
            <wp:extent cx="4543425" cy="1733550"/>
            <wp:effectExtent l="19050" t="0" r="9525" b="0"/>
            <wp:docPr id="1" name="Picture 8" descr="http://3.bp.blogspot.com/-ohpWRYtP3N8/UgVGHwEk3YI/AAAAAAAAAbQ/K5BKPJ8dfmQ/s1600/How+hash+map+wor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3.bp.blogspot.com/-ohpWRYtP3N8/UgVGHwEk3YI/AAAAAAAAAbQ/K5BKPJ8dfmQ/s1600/How+hash+map+works+.jpg"/>
                    <pic:cNvPicPr>
                      <a:picLocks noChangeAspect="1" noChangeArrowheads="1"/>
                    </pic:cNvPicPr>
                  </pic:nvPicPr>
                  <pic:blipFill>
                    <a:blip r:embed="rId137"/>
                    <a:srcRect/>
                    <a:stretch>
                      <a:fillRect/>
                    </a:stretch>
                  </pic:blipFill>
                  <pic:spPr bwMode="auto">
                    <a:xfrm>
                      <a:off x="0" y="0"/>
                      <a:ext cx="4543425" cy="1733550"/>
                    </a:xfrm>
                    <a:prstGeom prst="rect">
                      <a:avLst/>
                    </a:prstGeom>
                    <a:noFill/>
                    <a:ln w="9525">
                      <a:noFill/>
                      <a:miter lim="800000"/>
                      <a:headEnd/>
                      <a:tailEnd/>
                    </a:ln>
                  </pic:spPr>
                </pic:pic>
              </a:graphicData>
            </a:graphic>
          </wp:inline>
        </w:drawing>
      </w:r>
    </w:p>
    <w:p w:rsidR="008A0D47" w:rsidRDefault="008A0D47" w:rsidP="001406C1">
      <w:pPr>
        <w:pStyle w:val="NormalWeb"/>
        <w:shd w:val="clear" w:color="auto" w:fill="FFFFFF"/>
        <w:spacing w:before="0" w:beforeAutospacing="0" w:after="0" w:afterAutospacing="0"/>
        <w:rPr>
          <w:rFonts w:ascii="Arial" w:hAnsi="Arial" w:cs="Arial"/>
          <w:color w:val="2F2E2E"/>
          <w:sz w:val="27"/>
          <w:szCs w:val="27"/>
          <w:shd w:val="clear" w:color="auto" w:fill="FFFFFF"/>
        </w:rPr>
      </w:pPr>
      <w:r>
        <w:rPr>
          <w:rFonts w:ascii="Arial" w:hAnsi="Arial" w:cs="Arial"/>
          <w:b/>
          <w:bCs/>
          <w:color w:val="2F2E2E"/>
          <w:sz w:val="27"/>
          <w:szCs w:val="27"/>
          <w:shd w:val="clear" w:color="auto" w:fill="FFFFFF"/>
        </w:rPr>
        <w:t>What is bucket ?</w:t>
      </w:r>
      <w:r>
        <w:rPr>
          <w:rStyle w:val="apple-converted-space"/>
          <w:rFonts w:ascii="Arial" w:hAnsi="Arial" w:cs="Arial"/>
          <w:color w:val="2F2E2E"/>
          <w:sz w:val="27"/>
          <w:szCs w:val="27"/>
          <w:shd w:val="clear" w:color="auto" w:fill="FFFFFF"/>
        </w:rPr>
        <w:t> </w:t>
      </w:r>
      <w:r>
        <w:rPr>
          <w:rFonts w:ascii="Arial" w:hAnsi="Arial" w:cs="Arial"/>
          <w:color w:val="2F2E2E"/>
          <w:sz w:val="27"/>
          <w:szCs w:val="27"/>
        </w:rPr>
        <w:br/>
      </w:r>
      <w:r>
        <w:rPr>
          <w:rFonts w:ascii="Arial" w:hAnsi="Arial" w:cs="Arial"/>
          <w:color w:val="2F2E2E"/>
          <w:sz w:val="27"/>
          <w:szCs w:val="27"/>
          <w:shd w:val="clear" w:color="auto" w:fill="FFFFFF"/>
        </w:rPr>
        <w:t>A bucket is used to store key value pairs . A bucket can have multiple key-value pairs . In hash map, bucket used simple linked list to store objects .</w:t>
      </w:r>
    </w:p>
    <w:p w:rsidR="009E09C8" w:rsidRDefault="009E09C8" w:rsidP="009E09C8">
      <w:pPr>
        <w:rPr>
          <w:rFonts w:ascii="Arial" w:hAnsi="Arial" w:cs="Arial"/>
          <w:b/>
          <w:bCs/>
          <w:color w:val="2F2E2E"/>
          <w:sz w:val="27"/>
          <w:szCs w:val="27"/>
          <w:shd w:val="clear" w:color="auto" w:fill="FFFFFF"/>
        </w:rPr>
      </w:pPr>
    </w:p>
    <w:p w:rsidR="009E09C8" w:rsidRPr="009E09C8" w:rsidRDefault="009E09C8" w:rsidP="009E09C8">
      <w:r w:rsidRPr="009E09C8">
        <w:rPr>
          <w:rFonts w:ascii="Arial" w:hAnsi="Arial" w:cs="Arial"/>
          <w:b/>
          <w:bCs/>
          <w:color w:val="2F2E2E"/>
          <w:sz w:val="27"/>
          <w:szCs w:val="27"/>
          <w:shd w:val="clear" w:color="auto" w:fill="FFFFFF"/>
        </w:rPr>
        <w:t>Code inside Java Api (HashMap class internal implementation) for HashMap get(Obejct key) method</w:t>
      </w:r>
      <w:r w:rsidRPr="009E09C8">
        <w:rPr>
          <w:rFonts w:ascii="Arial" w:hAnsi="Arial" w:cs="Arial"/>
          <w:b/>
          <w:bCs/>
          <w:color w:val="2F2E2E"/>
          <w:sz w:val="27"/>
        </w:rPr>
        <w:t> </w:t>
      </w:r>
      <w:r w:rsidRPr="009E09C8">
        <w:rPr>
          <w:rFonts w:ascii="Arial" w:hAnsi="Arial" w:cs="Arial"/>
          <w:color w:val="2F2E2E"/>
          <w:sz w:val="27"/>
          <w:szCs w:val="27"/>
        </w:rPr>
        <w:br/>
      </w:r>
    </w:p>
    <w:p w:rsidR="009E09C8" w:rsidRPr="009E09C8" w:rsidRDefault="009E09C8" w:rsidP="009E09C8">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8" w:lineRule="atLeast"/>
        <w:textAlignment w:val="baseline"/>
        <w:rPr>
          <w:rFonts w:ascii="inherit" w:hAnsi="inherit" w:cs="Courier New"/>
          <w:color w:val="2F2E2E"/>
          <w:sz w:val="20"/>
          <w:szCs w:val="20"/>
        </w:rPr>
      </w:pPr>
      <w:r w:rsidRPr="009E09C8">
        <w:rPr>
          <w:rFonts w:ascii="inherit" w:hAnsi="inherit" w:cs="Courier New"/>
          <w:b/>
          <w:bCs/>
          <w:color w:val="0000DD"/>
          <w:sz w:val="20"/>
          <w:szCs w:val="20"/>
          <w:bdr w:val="none" w:sz="0" w:space="0" w:color="auto" w:frame="1"/>
        </w:rPr>
        <w:t>1</w:t>
      </w:r>
      <w:r w:rsidRPr="009E09C8">
        <w:rPr>
          <w:rFonts w:ascii="inherit" w:hAnsi="inherit" w:cs="Courier New"/>
          <w:color w:val="333333"/>
          <w:sz w:val="20"/>
          <w:szCs w:val="20"/>
          <w:bdr w:val="none" w:sz="0" w:space="0" w:color="auto" w:frame="1"/>
        </w:rPr>
        <w:t xml:space="preserve">. </w:t>
      </w:r>
      <w:r w:rsidRPr="009E09C8">
        <w:rPr>
          <w:rFonts w:ascii="inherit" w:hAnsi="inherit" w:cs="Courier New"/>
          <w:color w:val="2F2E2E"/>
          <w:sz w:val="20"/>
          <w:szCs w:val="20"/>
        </w:rPr>
        <w:t xml:space="preserve"> Public  V get</w:t>
      </w:r>
      <w:r w:rsidRPr="009E09C8">
        <w:rPr>
          <w:rFonts w:ascii="inherit" w:hAnsi="inherit" w:cs="Courier New"/>
          <w:color w:val="333333"/>
          <w:sz w:val="20"/>
          <w:szCs w:val="20"/>
          <w:bdr w:val="none" w:sz="0" w:space="0" w:color="auto" w:frame="1"/>
        </w:rPr>
        <w:t>(</w:t>
      </w:r>
      <w:r w:rsidRPr="009E09C8">
        <w:rPr>
          <w:rFonts w:ascii="inherit" w:hAnsi="inherit" w:cs="Courier New"/>
          <w:color w:val="2F2E2E"/>
          <w:sz w:val="20"/>
          <w:szCs w:val="20"/>
        </w:rPr>
        <w:t>Object key</w:t>
      </w:r>
      <w:r w:rsidRPr="009E09C8">
        <w:rPr>
          <w:rFonts w:ascii="inherit" w:hAnsi="inherit" w:cs="Courier New"/>
          <w:color w:val="333333"/>
          <w:sz w:val="20"/>
          <w:szCs w:val="20"/>
          <w:bdr w:val="none" w:sz="0" w:space="0" w:color="auto" w:frame="1"/>
        </w:rPr>
        <w:t>)</w:t>
      </w:r>
    </w:p>
    <w:p w:rsidR="009E09C8" w:rsidRPr="009E09C8" w:rsidRDefault="009E09C8" w:rsidP="009E09C8">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8" w:lineRule="atLeast"/>
        <w:textAlignment w:val="baseline"/>
        <w:rPr>
          <w:rFonts w:ascii="inherit" w:hAnsi="inherit" w:cs="Courier New"/>
          <w:color w:val="2F2E2E"/>
          <w:sz w:val="20"/>
          <w:szCs w:val="20"/>
        </w:rPr>
      </w:pPr>
      <w:r w:rsidRPr="009E09C8">
        <w:rPr>
          <w:rFonts w:ascii="inherit" w:hAnsi="inherit" w:cs="Courier New"/>
          <w:color w:val="2F2E2E"/>
          <w:sz w:val="20"/>
          <w:szCs w:val="20"/>
        </w:rPr>
        <w:t xml:space="preserve">   </w:t>
      </w:r>
      <w:r w:rsidRPr="009E09C8">
        <w:rPr>
          <w:rFonts w:ascii="inherit" w:hAnsi="inherit" w:cs="Courier New"/>
          <w:color w:val="333333"/>
          <w:sz w:val="20"/>
          <w:szCs w:val="20"/>
          <w:bdr w:val="none" w:sz="0" w:space="0" w:color="auto" w:frame="1"/>
        </w:rPr>
        <w:t>{</w:t>
      </w:r>
    </w:p>
    <w:p w:rsidR="009E09C8" w:rsidRPr="009E09C8" w:rsidRDefault="009E09C8" w:rsidP="009E09C8">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8" w:lineRule="atLeast"/>
        <w:textAlignment w:val="baseline"/>
        <w:rPr>
          <w:rFonts w:ascii="inherit" w:hAnsi="inherit" w:cs="Courier New"/>
          <w:color w:val="2F2E2E"/>
          <w:sz w:val="20"/>
          <w:szCs w:val="20"/>
        </w:rPr>
      </w:pPr>
      <w:r w:rsidRPr="009E09C8">
        <w:rPr>
          <w:rFonts w:ascii="inherit" w:hAnsi="inherit" w:cs="Courier New"/>
          <w:b/>
          <w:bCs/>
          <w:color w:val="0000DD"/>
          <w:sz w:val="20"/>
          <w:szCs w:val="20"/>
          <w:bdr w:val="none" w:sz="0" w:space="0" w:color="auto" w:frame="1"/>
        </w:rPr>
        <w:t>2</w:t>
      </w:r>
      <w:r w:rsidRPr="009E09C8">
        <w:rPr>
          <w:rFonts w:ascii="inherit" w:hAnsi="inherit" w:cs="Courier New"/>
          <w:color w:val="333333"/>
          <w:sz w:val="20"/>
          <w:szCs w:val="20"/>
          <w:bdr w:val="none" w:sz="0" w:space="0" w:color="auto" w:frame="1"/>
        </w:rPr>
        <w:t>.</w:t>
      </w:r>
      <w:r w:rsidRPr="009E09C8">
        <w:rPr>
          <w:rFonts w:ascii="inherit" w:hAnsi="inherit" w:cs="Courier New"/>
          <w:color w:val="2F2E2E"/>
          <w:sz w:val="20"/>
          <w:szCs w:val="20"/>
        </w:rPr>
        <w:t xml:space="preserve">     </w:t>
      </w:r>
      <w:r w:rsidRPr="009E09C8">
        <w:rPr>
          <w:rFonts w:ascii="inherit" w:hAnsi="inherit" w:cs="Courier New"/>
          <w:b/>
          <w:bCs/>
          <w:color w:val="008800"/>
          <w:sz w:val="20"/>
          <w:szCs w:val="20"/>
          <w:bdr w:val="none" w:sz="0" w:space="0" w:color="auto" w:frame="1"/>
        </w:rPr>
        <w:t>if</w:t>
      </w:r>
      <w:r w:rsidRPr="009E09C8">
        <w:rPr>
          <w:rFonts w:ascii="inherit" w:hAnsi="inherit" w:cs="Courier New"/>
          <w:color w:val="2F2E2E"/>
          <w:sz w:val="20"/>
          <w:szCs w:val="20"/>
        </w:rPr>
        <w:t xml:space="preserve"> </w:t>
      </w:r>
      <w:r w:rsidRPr="009E09C8">
        <w:rPr>
          <w:rFonts w:ascii="inherit" w:hAnsi="inherit" w:cs="Courier New"/>
          <w:color w:val="333333"/>
          <w:sz w:val="20"/>
          <w:szCs w:val="20"/>
          <w:bdr w:val="none" w:sz="0" w:space="0" w:color="auto" w:frame="1"/>
        </w:rPr>
        <w:t>(</w:t>
      </w:r>
      <w:r w:rsidRPr="009E09C8">
        <w:rPr>
          <w:rFonts w:ascii="inherit" w:hAnsi="inherit" w:cs="Courier New"/>
          <w:color w:val="2F2E2E"/>
          <w:sz w:val="20"/>
          <w:szCs w:val="20"/>
        </w:rPr>
        <w:t xml:space="preserve">key </w:t>
      </w:r>
      <w:r w:rsidRPr="009E09C8">
        <w:rPr>
          <w:rFonts w:ascii="inherit" w:hAnsi="inherit" w:cs="Courier New"/>
          <w:color w:val="333333"/>
          <w:sz w:val="20"/>
          <w:szCs w:val="20"/>
          <w:bdr w:val="none" w:sz="0" w:space="0" w:color="auto" w:frame="1"/>
        </w:rPr>
        <w:t>==</w:t>
      </w:r>
      <w:r w:rsidRPr="009E09C8">
        <w:rPr>
          <w:rFonts w:ascii="inherit" w:hAnsi="inherit" w:cs="Courier New"/>
          <w:b/>
          <w:bCs/>
          <w:color w:val="008800"/>
          <w:sz w:val="20"/>
          <w:szCs w:val="20"/>
          <w:bdr w:val="none" w:sz="0" w:space="0" w:color="auto" w:frame="1"/>
        </w:rPr>
        <w:t>null</w:t>
      </w:r>
      <w:r w:rsidRPr="009E09C8">
        <w:rPr>
          <w:rFonts w:ascii="inherit" w:hAnsi="inherit" w:cs="Courier New"/>
          <w:color w:val="333333"/>
          <w:sz w:val="20"/>
          <w:szCs w:val="20"/>
          <w:bdr w:val="none" w:sz="0" w:space="0" w:color="auto" w:frame="1"/>
        </w:rPr>
        <w:t>)</w:t>
      </w:r>
    </w:p>
    <w:p w:rsidR="009E09C8" w:rsidRPr="009E09C8" w:rsidRDefault="009E09C8" w:rsidP="009E09C8">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8" w:lineRule="atLeast"/>
        <w:textAlignment w:val="baseline"/>
        <w:rPr>
          <w:rFonts w:ascii="inherit" w:hAnsi="inherit" w:cs="Courier New"/>
          <w:color w:val="2F2E2E"/>
          <w:sz w:val="20"/>
          <w:szCs w:val="20"/>
        </w:rPr>
      </w:pPr>
      <w:r w:rsidRPr="009E09C8">
        <w:rPr>
          <w:rFonts w:ascii="inherit" w:hAnsi="inherit" w:cs="Courier New"/>
          <w:b/>
          <w:bCs/>
          <w:color w:val="0000DD"/>
          <w:sz w:val="20"/>
          <w:szCs w:val="20"/>
          <w:bdr w:val="none" w:sz="0" w:space="0" w:color="auto" w:frame="1"/>
        </w:rPr>
        <w:t>3</w:t>
      </w:r>
      <w:r w:rsidRPr="009E09C8">
        <w:rPr>
          <w:rFonts w:ascii="inherit" w:hAnsi="inherit" w:cs="Courier New"/>
          <w:color w:val="333333"/>
          <w:sz w:val="20"/>
          <w:szCs w:val="20"/>
          <w:bdr w:val="none" w:sz="0" w:space="0" w:color="auto" w:frame="1"/>
        </w:rPr>
        <w:t>.</w:t>
      </w:r>
      <w:r w:rsidRPr="009E09C8">
        <w:rPr>
          <w:rFonts w:ascii="inherit" w:hAnsi="inherit" w:cs="Courier New"/>
          <w:color w:val="2F2E2E"/>
          <w:sz w:val="20"/>
          <w:szCs w:val="20"/>
        </w:rPr>
        <w:t xml:space="preserve">     </w:t>
      </w:r>
      <w:r w:rsidRPr="009E09C8">
        <w:rPr>
          <w:rFonts w:ascii="inherit" w:hAnsi="inherit" w:cs="Courier New"/>
          <w:color w:val="888888"/>
          <w:sz w:val="20"/>
          <w:szCs w:val="20"/>
          <w:bdr w:val="none" w:sz="0" w:space="0" w:color="auto" w:frame="1"/>
        </w:rPr>
        <w:t>//Some code</w:t>
      </w:r>
    </w:p>
    <w:p w:rsidR="009E09C8" w:rsidRPr="009E09C8" w:rsidRDefault="009E09C8" w:rsidP="009E09C8">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8" w:lineRule="atLeast"/>
        <w:textAlignment w:val="baseline"/>
        <w:rPr>
          <w:rFonts w:ascii="inherit" w:hAnsi="inherit" w:cs="Courier New"/>
          <w:color w:val="2F2E2E"/>
          <w:sz w:val="20"/>
          <w:szCs w:val="20"/>
        </w:rPr>
      </w:pPr>
      <w:r w:rsidRPr="009E09C8">
        <w:rPr>
          <w:rFonts w:ascii="inherit" w:hAnsi="inherit" w:cs="Courier New"/>
          <w:color w:val="2F2E2E"/>
          <w:sz w:val="20"/>
          <w:szCs w:val="20"/>
        </w:rPr>
        <w:t xml:space="preserve">    </w:t>
      </w:r>
    </w:p>
    <w:p w:rsidR="009E09C8" w:rsidRPr="009E09C8" w:rsidRDefault="009E09C8" w:rsidP="009E09C8">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8" w:lineRule="atLeast"/>
        <w:textAlignment w:val="baseline"/>
        <w:rPr>
          <w:rFonts w:ascii="inherit" w:hAnsi="inherit" w:cs="Courier New"/>
          <w:color w:val="2F2E2E"/>
          <w:sz w:val="20"/>
          <w:szCs w:val="20"/>
        </w:rPr>
      </w:pPr>
      <w:r w:rsidRPr="009E09C8">
        <w:rPr>
          <w:rFonts w:ascii="inherit" w:hAnsi="inherit" w:cs="Courier New"/>
          <w:b/>
          <w:bCs/>
          <w:color w:val="0000DD"/>
          <w:sz w:val="20"/>
          <w:szCs w:val="20"/>
          <w:bdr w:val="none" w:sz="0" w:space="0" w:color="auto" w:frame="1"/>
        </w:rPr>
        <w:t>4</w:t>
      </w:r>
      <w:r w:rsidRPr="009E09C8">
        <w:rPr>
          <w:rFonts w:ascii="inherit" w:hAnsi="inherit" w:cs="Courier New"/>
          <w:color w:val="333333"/>
          <w:sz w:val="20"/>
          <w:szCs w:val="20"/>
          <w:bdr w:val="none" w:sz="0" w:space="0" w:color="auto" w:frame="1"/>
        </w:rPr>
        <w:t>.</w:t>
      </w:r>
      <w:r w:rsidRPr="009E09C8">
        <w:rPr>
          <w:rFonts w:ascii="inherit" w:hAnsi="inherit" w:cs="Courier New"/>
          <w:color w:val="2F2E2E"/>
          <w:sz w:val="20"/>
          <w:szCs w:val="20"/>
        </w:rPr>
        <w:t xml:space="preserve">     </w:t>
      </w:r>
      <w:r w:rsidRPr="009E09C8">
        <w:rPr>
          <w:rFonts w:ascii="inherit" w:hAnsi="inherit" w:cs="Courier New"/>
          <w:b/>
          <w:bCs/>
          <w:color w:val="333399"/>
          <w:sz w:val="20"/>
          <w:szCs w:val="20"/>
          <w:bdr w:val="none" w:sz="0" w:space="0" w:color="auto" w:frame="1"/>
        </w:rPr>
        <w:t>int</w:t>
      </w:r>
      <w:r w:rsidRPr="009E09C8">
        <w:rPr>
          <w:rFonts w:ascii="inherit" w:hAnsi="inherit" w:cs="Courier New"/>
          <w:color w:val="2F2E2E"/>
          <w:sz w:val="20"/>
          <w:szCs w:val="20"/>
        </w:rPr>
        <w:t xml:space="preserve"> hash </w:t>
      </w:r>
      <w:r w:rsidRPr="009E09C8">
        <w:rPr>
          <w:rFonts w:ascii="inherit" w:hAnsi="inherit" w:cs="Courier New"/>
          <w:color w:val="333333"/>
          <w:sz w:val="20"/>
          <w:szCs w:val="20"/>
          <w:bdr w:val="none" w:sz="0" w:space="0" w:color="auto" w:frame="1"/>
        </w:rPr>
        <w:t>=</w:t>
      </w:r>
      <w:r w:rsidRPr="009E09C8">
        <w:rPr>
          <w:rFonts w:ascii="inherit" w:hAnsi="inherit" w:cs="Courier New"/>
          <w:color w:val="2F2E2E"/>
          <w:sz w:val="20"/>
          <w:szCs w:val="20"/>
        </w:rPr>
        <w:t xml:space="preserve"> hash</w:t>
      </w:r>
      <w:r w:rsidRPr="009E09C8">
        <w:rPr>
          <w:rFonts w:ascii="inherit" w:hAnsi="inherit" w:cs="Courier New"/>
          <w:color w:val="333333"/>
          <w:sz w:val="20"/>
          <w:szCs w:val="20"/>
          <w:bdr w:val="none" w:sz="0" w:space="0" w:color="auto" w:frame="1"/>
        </w:rPr>
        <w:t>(</w:t>
      </w:r>
      <w:r w:rsidRPr="009E09C8">
        <w:rPr>
          <w:rFonts w:ascii="inherit" w:hAnsi="inherit" w:cs="Courier New"/>
          <w:color w:val="2F2E2E"/>
          <w:sz w:val="20"/>
          <w:szCs w:val="20"/>
        </w:rPr>
        <w:t>key</w:t>
      </w:r>
      <w:r w:rsidRPr="009E09C8">
        <w:rPr>
          <w:rFonts w:ascii="inherit" w:hAnsi="inherit" w:cs="Courier New"/>
          <w:color w:val="333333"/>
          <w:sz w:val="20"/>
          <w:szCs w:val="20"/>
          <w:bdr w:val="none" w:sz="0" w:space="0" w:color="auto" w:frame="1"/>
        </w:rPr>
        <w:t>.</w:t>
      </w:r>
      <w:r w:rsidRPr="009E09C8">
        <w:rPr>
          <w:rFonts w:ascii="inherit" w:hAnsi="inherit" w:cs="Courier New"/>
          <w:color w:val="0000CC"/>
          <w:sz w:val="20"/>
          <w:szCs w:val="20"/>
          <w:bdr w:val="none" w:sz="0" w:space="0" w:color="auto" w:frame="1"/>
        </w:rPr>
        <w:t>hashCode</w:t>
      </w:r>
      <w:r w:rsidRPr="009E09C8">
        <w:rPr>
          <w:rFonts w:ascii="inherit" w:hAnsi="inherit" w:cs="Courier New"/>
          <w:color w:val="333333"/>
          <w:sz w:val="20"/>
          <w:szCs w:val="20"/>
          <w:bdr w:val="none" w:sz="0" w:space="0" w:color="auto" w:frame="1"/>
        </w:rPr>
        <w:t>());</w:t>
      </w:r>
    </w:p>
    <w:p w:rsidR="009E09C8" w:rsidRPr="009E09C8" w:rsidRDefault="009E09C8" w:rsidP="009E09C8">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8" w:lineRule="atLeast"/>
        <w:textAlignment w:val="baseline"/>
        <w:rPr>
          <w:rFonts w:ascii="inherit" w:hAnsi="inherit" w:cs="Courier New"/>
          <w:color w:val="2F2E2E"/>
          <w:sz w:val="20"/>
          <w:szCs w:val="20"/>
        </w:rPr>
      </w:pPr>
      <w:r w:rsidRPr="009E09C8">
        <w:rPr>
          <w:rFonts w:ascii="inherit" w:hAnsi="inherit" w:cs="Courier New"/>
          <w:color w:val="2F2E2E"/>
          <w:sz w:val="20"/>
          <w:szCs w:val="20"/>
        </w:rPr>
        <w:t xml:space="preserve">    </w:t>
      </w:r>
    </w:p>
    <w:p w:rsidR="009E09C8" w:rsidRPr="009E09C8" w:rsidRDefault="009E09C8" w:rsidP="009E09C8">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8" w:lineRule="atLeast"/>
        <w:textAlignment w:val="baseline"/>
        <w:rPr>
          <w:rFonts w:ascii="inherit" w:hAnsi="inherit" w:cs="Courier New"/>
          <w:color w:val="2F2E2E"/>
          <w:sz w:val="20"/>
          <w:szCs w:val="20"/>
        </w:rPr>
      </w:pPr>
      <w:r w:rsidRPr="009E09C8">
        <w:rPr>
          <w:rFonts w:ascii="inherit" w:hAnsi="inherit" w:cs="Courier New"/>
          <w:b/>
          <w:bCs/>
          <w:color w:val="0000DD"/>
          <w:sz w:val="20"/>
          <w:szCs w:val="20"/>
          <w:bdr w:val="none" w:sz="0" w:space="0" w:color="auto" w:frame="1"/>
        </w:rPr>
        <w:t>5</w:t>
      </w:r>
      <w:r w:rsidRPr="009E09C8">
        <w:rPr>
          <w:rFonts w:ascii="inherit" w:hAnsi="inherit" w:cs="Courier New"/>
          <w:color w:val="333333"/>
          <w:sz w:val="20"/>
          <w:szCs w:val="20"/>
          <w:bdr w:val="none" w:sz="0" w:space="0" w:color="auto" w:frame="1"/>
        </w:rPr>
        <w:t>.</w:t>
      </w:r>
      <w:r w:rsidRPr="009E09C8">
        <w:rPr>
          <w:rFonts w:ascii="inherit" w:hAnsi="inherit" w:cs="Courier New"/>
          <w:color w:val="2F2E2E"/>
          <w:sz w:val="20"/>
          <w:szCs w:val="20"/>
        </w:rPr>
        <w:t xml:space="preserve">     </w:t>
      </w:r>
      <w:r w:rsidRPr="009E09C8">
        <w:rPr>
          <w:rFonts w:ascii="inherit" w:hAnsi="inherit" w:cs="Courier New"/>
          <w:color w:val="888888"/>
          <w:sz w:val="20"/>
          <w:szCs w:val="20"/>
          <w:bdr w:val="none" w:sz="0" w:space="0" w:color="auto" w:frame="1"/>
        </w:rPr>
        <w:t>// if key found in hash table then  return value</w:t>
      </w:r>
    </w:p>
    <w:p w:rsidR="009E09C8" w:rsidRPr="009E09C8" w:rsidRDefault="009E09C8" w:rsidP="009E09C8">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8" w:lineRule="atLeast"/>
        <w:textAlignment w:val="baseline"/>
        <w:rPr>
          <w:rFonts w:ascii="inherit" w:hAnsi="inherit" w:cs="Courier New"/>
          <w:color w:val="2F2E2E"/>
          <w:sz w:val="20"/>
          <w:szCs w:val="20"/>
        </w:rPr>
      </w:pPr>
      <w:r w:rsidRPr="009E09C8">
        <w:rPr>
          <w:rFonts w:ascii="inherit" w:hAnsi="inherit" w:cs="Courier New"/>
          <w:b/>
          <w:bCs/>
          <w:color w:val="0000DD"/>
          <w:sz w:val="20"/>
          <w:szCs w:val="20"/>
          <w:bdr w:val="none" w:sz="0" w:space="0" w:color="auto" w:frame="1"/>
        </w:rPr>
        <w:t>6</w:t>
      </w:r>
      <w:r w:rsidRPr="009E09C8">
        <w:rPr>
          <w:rFonts w:ascii="inherit" w:hAnsi="inherit" w:cs="Courier New"/>
          <w:color w:val="333333"/>
          <w:sz w:val="20"/>
          <w:szCs w:val="20"/>
          <w:bdr w:val="none" w:sz="0" w:space="0" w:color="auto" w:frame="1"/>
        </w:rPr>
        <w:t>.</w:t>
      </w:r>
      <w:r w:rsidRPr="009E09C8">
        <w:rPr>
          <w:rFonts w:ascii="inherit" w:hAnsi="inherit" w:cs="Courier New"/>
          <w:color w:val="2F2E2E"/>
          <w:sz w:val="20"/>
          <w:szCs w:val="20"/>
        </w:rPr>
        <w:t xml:space="preserve">     </w:t>
      </w:r>
      <w:r w:rsidRPr="009E09C8">
        <w:rPr>
          <w:rFonts w:ascii="inherit" w:hAnsi="inherit" w:cs="Courier New"/>
          <w:color w:val="888888"/>
          <w:sz w:val="20"/>
          <w:szCs w:val="20"/>
          <w:bdr w:val="none" w:sz="0" w:space="0" w:color="auto" w:frame="1"/>
        </w:rPr>
        <w:t>//    else return null</w:t>
      </w:r>
    </w:p>
    <w:p w:rsidR="009E09C8" w:rsidRPr="009E09C8" w:rsidRDefault="009E09C8" w:rsidP="009E09C8">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8" w:lineRule="atLeast"/>
        <w:textAlignment w:val="baseline"/>
        <w:rPr>
          <w:rFonts w:ascii="inherit" w:hAnsi="inherit" w:cs="Courier New"/>
          <w:color w:val="2F2E2E"/>
          <w:sz w:val="20"/>
          <w:szCs w:val="20"/>
        </w:rPr>
      </w:pPr>
      <w:r w:rsidRPr="009E09C8">
        <w:rPr>
          <w:rFonts w:ascii="inherit" w:hAnsi="inherit" w:cs="Courier New"/>
          <w:color w:val="333333"/>
          <w:sz w:val="20"/>
          <w:szCs w:val="20"/>
          <w:bdr w:val="none" w:sz="0" w:space="0" w:color="auto" w:frame="1"/>
        </w:rPr>
        <w:t xml:space="preserve">   }</w:t>
      </w:r>
    </w:p>
    <w:p w:rsidR="009E09C8" w:rsidRDefault="009E09C8" w:rsidP="001406C1">
      <w:pPr>
        <w:pStyle w:val="NormalWeb"/>
        <w:shd w:val="clear" w:color="auto" w:fill="FFFFFF"/>
        <w:spacing w:before="0" w:beforeAutospacing="0" w:after="0" w:afterAutospacing="0"/>
        <w:rPr>
          <w:rFonts w:ascii="Arial" w:hAnsi="Arial" w:cs="Arial"/>
          <w:b/>
          <w:color w:val="444444"/>
          <w:sz w:val="22"/>
          <w:szCs w:val="22"/>
        </w:rPr>
      </w:pPr>
    </w:p>
    <w:p w:rsidR="008878AB" w:rsidRDefault="008878AB" w:rsidP="001406C1">
      <w:pPr>
        <w:pStyle w:val="NormalWeb"/>
        <w:shd w:val="clear" w:color="auto" w:fill="FFFFFF"/>
        <w:spacing w:before="0" w:beforeAutospacing="0" w:after="0" w:afterAutospacing="0"/>
        <w:rPr>
          <w:rStyle w:val="apple-converted-space"/>
          <w:rFonts w:ascii="Arial" w:hAnsi="Arial" w:cs="Arial"/>
          <w:color w:val="2F2E2E"/>
          <w:sz w:val="27"/>
          <w:szCs w:val="27"/>
          <w:shd w:val="clear" w:color="auto" w:fill="FFFFFF"/>
        </w:rPr>
      </w:pPr>
      <w:r>
        <w:rPr>
          <w:rFonts w:ascii="Arial" w:hAnsi="Arial" w:cs="Arial"/>
          <w:color w:val="2F2E2E"/>
          <w:sz w:val="27"/>
          <w:szCs w:val="27"/>
          <w:shd w:val="clear" w:color="auto" w:fill="FFFFFF"/>
        </w:rPr>
        <w:lastRenderedPageBreak/>
        <w:t>HashMap get(Key k) method calls hashCode method</w:t>
      </w:r>
      <w:r>
        <w:rPr>
          <w:rStyle w:val="apple-converted-space"/>
          <w:rFonts w:ascii="Arial" w:hAnsi="Arial" w:cs="Arial"/>
          <w:color w:val="2F2E2E"/>
          <w:sz w:val="27"/>
          <w:szCs w:val="27"/>
          <w:shd w:val="clear" w:color="auto" w:fill="FFFFFF"/>
        </w:rPr>
        <w:t>  &gt;&gt;&gt;</w:t>
      </w:r>
      <w:r>
        <w:rPr>
          <w:rFonts w:ascii="Arial" w:hAnsi="Arial" w:cs="Arial"/>
          <w:color w:val="2F2E2E"/>
          <w:sz w:val="27"/>
          <w:szCs w:val="27"/>
          <w:shd w:val="clear" w:color="auto" w:fill="FFFFFF"/>
        </w:rPr>
        <w:t>returned hashValue</w:t>
      </w:r>
      <w:r>
        <w:rPr>
          <w:rStyle w:val="apple-converted-space"/>
          <w:rFonts w:ascii="Arial" w:hAnsi="Arial" w:cs="Arial"/>
          <w:color w:val="2F2E2E"/>
          <w:sz w:val="27"/>
          <w:szCs w:val="27"/>
          <w:shd w:val="clear" w:color="auto" w:fill="FFFFFF"/>
        </w:rPr>
        <w:t> &gt;</w:t>
      </w:r>
    </w:p>
    <w:p w:rsidR="00F54A73" w:rsidRDefault="00F54A73" w:rsidP="001406C1">
      <w:pPr>
        <w:pStyle w:val="NormalWeb"/>
        <w:shd w:val="clear" w:color="auto" w:fill="FFFFFF"/>
        <w:spacing w:before="0" w:beforeAutospacing="0" w:after="0" w:afterAutospacing="0"/>
        <w:rPr>
          <w:rStyle w:val="apple-converted-space"/>
          <w:rFonts w:ascii="Arial" w:hAnsi="Arial" w:cs="Arial"/>
          <w:color w:val="2F2E2E"/>
          <w:sz w:val="27"/>
          <w:szCs w:val="27"/>
          <w:shd w:val="clear" w:color="auto" w:fill="FFFFFF"/>
        </w:rPr>
      </w:pPr>
    </w:p>
    <w:p w:rsidR="00F54A73" w:rsidRDefault="00F54A73" w:rsidP="001406C1">
      <w:pPr>
        <w:pStyle w:val="NormalWeb"/>
        <w:shd w:val="clear" w:color="auto" w:fill="FFFFFF"/>
        <w:spacing w:before="0" w:beforeAutospacing="0" w:after="0" w:afterAutospacing="0"/>
        <w:rPr>
          <w:rStyle w:val="apple-converted-space"/>
          <w:rFonts w:ascii="Arial" w:hAnsi="Arial" w:cs="Arial"/>
          <w:color w:val="2F2E2E"/>
          <w:sz w:val="27"/>
          <w:szCs w:val="27"/>
          <w:shd w:val="clear" w:color="auto" w:fill="FFFFFF"/>
        </w:rPr>
      </w:pPr>
    </w:p>
    <w:p w:rsidR="00F54A73" w:rsidRDefault="00F54A73" w:rsidP="001406C1">
      <w:pPr>
        <w:pStyle w:val="NormalWeb"/>
        <w:shd w:val="clear" w:color="auto" w:fill="FFFFFF"/>
        <w:spacing w:before="0" w:beforeAutospacing="0" w:after="0" w:afterAutospacing="0"/>
        <w:rPr>
          <w:rStyle w:val="apple-converted-space"/>
          <w:rFonts w:ascii="Arial" w:hAnsi="Arial" w:cs="Arial"/>
          <w:color w:val="2F2E2E"/>
          <w:sz w:val="27"/>
          <w:szCs w:val="27"/>
          <w:shd w:val="clear" w:color="auto" w:fill="FFFFFF"/>
        </w:rPr>
      </w:pPr>
    </w:p>
    <w:p w:rsidR="00F54A73" w:rsidRDefault="00F54A73" w:rsidP="001406C1">
      <w:pPr>
        <w:pStyle w:val="NormalWeb"/>
        <w:shd w:val="clear" w:color="auto" w:fill="FFFFFF"/>
        <w:spacing w:before="0" w:beforeAutospacing="0" w:after="0" w:afterAutospacing="0"/>
        <w:rPr>
          <w:rStyle w:val="apple-converted-space"/>
          <w:rFonts w:ascii="Arial" w:hAnsi="Arial" w:cs="Arial"/>
          <w:color w:val="2F2E2E"/>
          <w:sz w:val="27"/>
          <w:szCs w:val="27"/>
          <w:shd w:val="clear" w:color="auto" w:fill="FFFFFF"/>
        </w:rPr>
      </w:pPr>
    </w:p>
    <w:p w:rsidR="00F54A73" w:rsidRDefault="00F54A73" w:rsidP="001406C1">
      <w:pPr>
        <w:pStyle w:val="NormalWeb"/>
        <w:shd w:val="clear" w:color="auto" w:fill="FFFFFF"/>
        <w:spacing w:before="0" w:beforeAutospacing="0" w:after="0" w:afterAutospacing="0"/>
        <w:rPr>
          <w:rFonts w:ascii="Arial" w:hAnsi="Arial" w:cs="Arial"/>
          <w:b/>
          <w:bCs/>
          <w:color w:val="2F2E2E"/>
          <w:sz w:val="27"/>
          <w:szCs w:val="27"/>
          <w:shd w:val="clear" w:color="auto" w:fill="FFFFFF"/>
        </w:rPr>
      </w:pPr>
      <w:r>
        <w:rPr>
          <w:rFonts w:ascii="Arial" w:hAnsi="Arial" w:cs="Arial"/>
          <w:color w:val="2F2E2E"/>
          <w:sz w:val="27"/>
          <w:szCs w:val="27"/>
          <w:shd w:val="clear" w:color="auto" w:fill="FFFFFF"/>
        </w:rPr>
        <w:t>* Whenever we call get( Key k )  method on the HashMap object . First it checks that whether key is null or not .  Note that</w:t>
      </w:r>
      <w:r>
        <w:rPr>
          <w:rStyle w:val="apple-converted-space"/>
          <w:rFonts w:ascii="Arial" w:hAnsi="Arial" w:cs="Arial"/>
          <w:color w:val="2F2E2E"/>
          <w:sz w:val="27"/>
          <w:szCs w:val="27"/>
          <w:shd w:val="clear" w:color="auto" w:fill="FFFFFF"/>
        </w:rPr>
        <w:t> </w:t>
      </w:r>
      <w:r>
        <w:rPr>
          <w:rFonts w:ascii="Arial" w:hAnsi="Arial" w:cs="Arial"/>
          <w:b/>
          <w:bCs/>
          <w:color w:val="2F2E2E"/>
          <w:sz w:val="27"/>
          <w:szCs w:val="27"/>
          <w:shd w:val="clear" w:color="auto" w:fill="FFFFFF"/>
        </w:rPr>
        <w:t>there can only be one null key in HashMap .  </w:t>
      </w:r>
      <w:r>
        <w:rPr>
          <w:rFonts w:ascii="Arial" w:hAnsi="Arial" w:cs="Arial"/>
          <w:color w:val="2F2E2E"/>
          <w:sz w:val="27"/>
          <w:szCs w:val="27"/>
        </w:rPr>
        <w:br/>
      </w:r>
      <w:r>
        <w:rPr>
          <w:rFonts w:ascii="Arial" w:hAnsi="Arial" w:cs="Arial"/>
          <w:b/>
          <w:bCs/>
          <w:color w:val="2F2E2E"/>
          <w:sz w:val="27"/>
          <w:szCs w:val="27"/>
          <w:shd w:val="clear" w:color="auto" w:fill="FFFFFF"/>
        </w:rPr>
        <w:br/>
        <w:t>If key is null , then Null keys always map to hash 0, thus index 0.</w:t>
      </w:r>
    </w:p>
    <w:p w:rsidR="00F54A73" w:rsidRPr="00CB438C" w:rsidRDefault="00F54A73" w:rsidP="001406C1">
      <w:pPr>
        <w:pStyle w:val="NormalWeb"/>
        <w:shd w:val="clear" w:color="auto" w:fill="FFFFFF"/>
        <w:spacing w:before="0" w:beforeAutospacing="0" w:after="0" w:afterAutospacing="0"/>
        <w:rPr>
          <w:rFonts w:ascii="Arial" w:hAnsi="Arial" w:cs="Arial"/>
          <w:color w:val="444444"/>
          <w:sz w:val="22"/>
          <w:szCs w:val="22"/>
        </w:rPr>
      </w:pPr>
      <w:r w:rsidRPr="00F54A73">
        <w:rPr>
          <w:rFonts w:ascii="Arial" w:hAnsi="Arial" w:cs="Arial"/>
          <w:color w:val="2F2E2E"/>
          <w:sz w:val="22"/>
          <w:szCs w:val="22"/>
          <w:shd w:val="clear" w:color="auto" w:fill="FFFFFF"/>
        </w:rPr>
        <w:t>If key is not null then , it will call hashfunction on the key object , see line 4 in above method i.e. key.hashCode()  ,so after key.hashCode() returns hashValue , line 4 looks like</w:t>
      </w:r>
      <w:r w:rsidRPr="00F54A73">
        <w:rPr>
          <w:rFonts w:ascii="Arial" w:hAnsi="Arial" w:cs="Arial"/>
          <w:color w:val="2F2E2E"/>
          <w:sz w:val="22"/>
          <w:szCs w:val="22"/>
        </w:rPr>
        <w:br/>
      </w:r>
      <w:r w:rsidRPr="00F54A73">
        <w:rPr>
          <w:rFonts w:ascii="Arial" w:hAnsi="Arial" w:cs="Arial"/>
          <w:color w:val="2F2E2E"/>
          <w:sz w:val="22"/>
          <w:szCs w:val="22"/>
        </w:rPr>
        <w:br/>
      </w:r>
      <w:r w:rsidRPr="00F54A73">
        <w:rPr>
          <w:rFonts w:ascii="Arial" w:hAnsi="Arial" w:cs="Arial"/>
          <w:color w:val="2F2E2E"/>
          <w:sz w:val="22"/>
          <w:szCs w:val="22"/>
          <w:shd w:val="clear" w:color="auto" w:fill="FFFFFF"/>
        </w:rPr>
        <w:t>4.                int hash = hash(hashValue)</w:t>
      </w:r>
      <w:r w:rsidRPr="00F54A73">
        <w:rPr>
          <w:rFonts w:ascii="Arial" w:hAnsi="Arial" w:cs="Arial"/>
          <w:color w:val="2F2E2E"/>
          <w:sz w:val="22"/>
          <w:szCs w:val="22"/>
        </w:rPr>
        <w:br/>
      </w:r>
      <w:r w:rsidRPr="00F54A73">
        <w:rPr>
          <w:rFonts w:ascii="Arial" w:hAnsi="Arial" w:cs="Arial"/>
          <w:color w:val="2F2E2E"/>
          <w:sz w:val="22"/>
          <w:szCs w:val="22"/>
        </w:rPr>
        <w:br/>
      </w:r>
      <w:r w:rsidRPr="00F54A73">
        <w:rPr>
          <w:rFonts w:ascii="Arial" w:hAnsi="Arial" w:cs="Arial"/>
          <w:color w:val="2F2E2E"/>
          <w:sz w:val="22"/>
          <w:szCs w:val="22"/>
          <w:shd w:val="clear" w:color="auto" w:fill="FFFFFF"/>
        </w:rPr>
        <w:t> , and now ,it applies returned hashValue into its own hashing function .</w:t>
      </w:r>
      <w:r w:rsidRPr="00F54A73">
        <w:rPr>
          <w:rFonts w:ascii="Arial" w:hAnsi="Arial" w:cs="Arial"/>
          <w:color w:val="2F2E2E"/>
          <w:sz w:val="22"/>
          <w:szCs w:val="22"/>
        </w:rPr>
        <w:br/>
      </w:r>
      <w:r w:rsidRPr="00F54A73">
        <w:rPr>
          <w:rFonts w:ascii="Arial" w:hAnsi="Arial" w:cs="Arial"/>
          <w:color w:val="2F2E2E"/>
          <w:sz w:val="22"/>
          <w:szCs w:val="22"/>
        </w:rPr>
        <w:br/>
      </w:r>
      <w:r w:rsidRPr="00F54A73">
        <w:rPr>
          <w:rFonts w:ascii="Arial" w:hAnsi="Arial" w:cs="Arial"/>
          <w:b/>
          <w:bCs/>
          <w:color w:val="38761D"/>
          <w:sz w:val="22"/>
          <w:szCs w:val="22"/>
          <w:bdr w:val="none" w:sz="0" w:space="0" w:color="auto" w:frame="1"/>
          <w:shd w:val="clear" w:color="auto" w:fill="FFFFFF"/>
        </w:rPr>
        <w:t>We might wonder why we are calculating the hashvalue again using hash(hashValue).</w:t>
      </w:r>
      <w:r w:rsidRPr="00F54A73">
        <w:rPr>
          <w:rFonts w:ascii="Arial" w:hAnsi="Arial" w:cs="Arial"/>
          <w:color w:val="2F2E2E"/>
          <w:sz w:val="22"/>
          <w:szCs w:val="22"/>
          <w:shd w:val="clear" w:color="auto" w:fill="FFFFFF"/>
        </w:rPr>
        <w:t> Answer is ,It defends against poor quality hash functions.</w:t>
      </w:r>
      <w:r w:rsidRPr="00F54A73">
        <w:rPr>
          <w:rFonts w:ascii="Arial" w:hAnsi="Arial" w:cs="Arial"/>
          <w:color w:val="2F2E2E"/>
          <w:sz w:val="22"/>
          <w:szCs w:val="22"/>
        </w:rPr>
        <w:br/>
      </w:r>
    </w:p>
    <w:p w:rsidR="005B156D" w:rsidRDefault="005B156D" w:rsidP="001406C1">
      <w:pPr>
        <w:pStyle w:val="NormalWeb"/>
        <w:shd w:val="clear" w:color="auto" w:fill="FFFFFF"/>
        <w:spacing w:before="0" w:beforeAutospacing="0" w:after="0" w:afterAutospacing="0"/>
        <w:rPr>
          <w:rFonts w:ascii="Arial" w:hAnsi="Arial" w:cs="Arial"/>
          <w:color w:val="444444"/>
          <w:sz w:val="22"/>
          <w:szCs w:val="22"/>
        </w:rPr>
      </w:pPr>
      <w:r w:rsidRPr="00CB438C">
        <w:rPr>
          <w:rFonts w:ascii="Arial" w:hAnsi="Arial" w:cs="Arial"/>
          <w:color w:val="444444"/>
          <w:sz w:val="22"/>
          <w:szCs w:val="22"/>
        </w:rPr>
        <w:t xml:space="preserve">now hashvalue is passed in </w:t>
      </w:r>
      <w:r w:rsidR="00CB438C" w:rsidRPr="00CB438C">
        <w:rPr>
          <w:rFonts w:ascii="Arial" w:hAnsi="Arial" w:cs="Arial"/>
          <w:color w:val="2F2E2E"/>
          <w:sz w:val="27"/>
          <w:szCs w:val="27"/>
          <w:shd w:val="clear" w:color="auto" w:fill="FFFFFF"/>
        </w:rPr>
        <w:t>indexFor</w:t>
      </w:r>
      <w:r w:rsidR="00CB438C" w:rsidRPr="00CB438C">
        <w:rPr>
          <w:rFonts w:ascii="Arial" w:hAnsi="Arial" w:cs="Arial"/>
          <w:color w:val="444444"/>
          <w:sz w:val="22"/>
          <w:szCs w:val="22"/>
        </w:rPr>
        <w:t xml:space="preserve"> </w:t>
      </w:r>
      <w:r w:rsidRPr="00CB438C">
        <w:rPr>
          <w:rFonts w:ascii="Arial" w:hAnsi="Arial" w:cs="Arial"/>
          <w:color w:val="444444"/>
          <w:sz w:val="22"/>
          <w:szCs w:val="22"/>
        </w:rPr>
        <w:t>method to fine bucket index</w:t>
      </w:r>
    </w:p>
    <w:p w:rsidR="00D83E6B" w:rsidRPr="00D83E6B" w:rsidRDefault="00D83E6B" w:rsidP="00D83E6B">
      <w:pPr>
        <w:pStyle w:val="NormalWeb"/>
        <w:shd w:val="clear" w:color="auto" w:fill="FFFFFF"/>
        <w:rPr>
          <w:rFonts w:ascii="Arial" w:hAnsi="Arial" w:cs="Arial"/>
          <w:color w:val="444444"/>
          <w:sz w:val="22"/>
          <w:szCs w:val="22"/>
        </w:rPr>
      </w:pPr>
      <w:r w:rsidRPr="00D83E6B">
        <w:rPr>
          <w:rFonts w:ascii="Arial" w:hAnsi="Arial" w:cs="Arial"/>
          <w:color w:val="444444"/>
          <w:sz w:val="22"/>
          <w:szCs w:val="22"/>
        </w:rPr>
        <w:t>**</w:t>
      </w:r>
    </w:p>
    <w:p w:rsidR="00D83E6B" w:rsidRPr="00D83E6B" w:rsidRDefault="00D83E6B" w:rsidP="00D83E6B">
      <w:pPr>
        <w:pStyle w:val="NormalWeb"/>
        <w:shd w:val="clear" w:color="auto" w:fill="FFFFFF"/>
        <w:rPr>
          <w:rFonts w:ascii="Arial" w:hAnsi="Arial" w:cs="Arial"/>
          <w:color w:val="444444"/>
          <w:sz w:val="22"/>
          <w:szCs w:val="22"/>
        </w:rPr>
      </w:pPr>
      <w:r w:rsidRPr="00D83E6B">
        <w:rPr>
          <w:rFonts w:ascii="Arial" w:hAnsi="Arial" w:cs="Arial"/>
          <w:color w:val="444444"/>
          <w:sz w:val="22"/>
          <w:szCs w:val="22"/>
        </w:rPr>
        <w:t xml:space="preserve"> * Returns index for hash code h.</w:t>
      </w:r>
    </w:p>
    <w:p w:rsidR="00D83E6B" w:rsidRPr="00D83E6B" w:rsidRDefault="00D83E6B" w:rsidP="00D83E6B">
      <w:pPr>
        <w:pStyle w:val="NormalWeb"/>
        <w:shd w:val="clear" w:color="auto" w:fill="FFFFFF"/>
        <w:rPr>
          <w:rFonts w:ascii="Arial" w:hAnsi="Arial" w:cs="Arial"/>
          <w:color w:val="444444"/>
          <w:sz w:val="22"/>
          <w:szCs w:val="22"/>
        </w:rPr>
      </w:pPr>
      <w:r w:rsidRPr="00D83E6B">
        <w:rPr>
          <w:rFonts w:ascii="Arial" w:hAnsi="Arial" w:cs="Arial"/>
          <w:color w:val="444444"/>
          <w:sz w:val="22"/>
          <w:szCs w:val="22"/>
        </w:rPr>
        <w:t xml:space="preserve"> */</w:t>
      </w:r>
    </w:p>
    <w:p w:rsidR="00D83E6B" w:rsidRPr="00D83E6B" w:rsidRDefault="00D83E6B" w:rsidP="00D83E6B">
      <w:pPr>
        <w:pStyle w:val="NormalWeb"/>
        <w:shd w:val="clear" w:color="auto" w:fill="FFFFFF"/>
        <w:rPr>
          <w:rFonts w:ascii="Arial" w:hAnsi="Arial" w:cs="Arial"/>
          <w:color w:val="444444"/>
          <w:sz w:val="22"/>
          <w:szCs w:val="22"/>
        </w:rPr>
      </w:pPr>
      <w:r w:rsidRPr="00D83E6B">
        <w:rPr>
          <w:rFonts w:ascii="Arial" w:hAnsi="Arial" w:cs="Arial"/>
          <w:color w:val="444444"/>
          <w:sz w:val="22"/>
          <w:szCs w:val="22"/>
        </w:rPr>
        <w:t>static int indexFor(int h, int length) {</w:t>
      </w:r>
    </w:p>
    <w:p w:rsidR="00D83E6B" w:rsidRPr="00D83E6B" w:rsidRDefault="00D83E6B" w:rsidP="00D83E6B">
      <w:pPr>
        <w:pStyle w:val="NormalWeb"/>
        <w:shd w:val="clear" w:color="auto" w:fill="FFFFFF"/>
        <w:rPr>
          <w:rFonts w:ascii="Arial" w:hAnsi="Arial" w:cs="Arial"/>
          <w:color w:val="444444"/>
          <w:sz w:val="22"/>
          <w:szCs w:val="22"/>
        </w:rPr>
      </w:pPr>
      <w:r w:rsidRPr="00D83E6B">
        <w:rPr>
          <w:rFonts w:ascii="Arial" w:hAnsi="Arial" w:cs="Arial"/>
          <w:color w:val="444444"/>
          <w:sz w:val="22"/>
          <w:szCs w:val="22"/>
        </w:rPr>
        <w:t xml:space="preserve">    return h &amp; (length-1);</w:t>
      </w:r>
    </w:p>
    <w:p w:rsidR="00D83E6B" w:rsidRDefault="00D83E6B" w:rsidP="00D83E6B">
      <w:pPr>
        <w:pStyle w:val="NormalWeb"/>
        <w:shd w:val="clear" w:color="auto" w:fill="FFFFFF"/>
        <w:spacing w:before="0" w:beforeAutospacing="0" w:after="0" w:afterAutospacing="0"/>
        <w:rPr>
          <w:rFonts w:ascii="Arial" w:hAnsi="Arial" w:cs="Arial"/>
          <w:color w:val="444444"/>
          <w:sz w:val="22"/>
          <w:szCs w:val="22"/>
        </w:rPr>
      </w:pPr>
      <w:r w:rsidRPr="00D83E6B">
        <w:rPr>
          <w:rFonts w:ascii="Arial" w:hAnsi="Arial" w:cs="Arial"/>
          <w:color w:val="444444"/>
          <w:sz w:val="22"/>
          <w:szCs w:val="22"/>
        </w:rPr>
        <w:t>}</w:t>
      </w:r>
    </w:p>
    <w:p w:rsidR="00CB438C" w:rsidRPr="00CB438C" w:rsidRDefault="00CB438C" w:rsidP="001406C1">
      <w:pPr>
        <w:pStyle w:val="NormalWeb"/>
        <w:shd w:val="clear" w:color="auto" w:fill="FFFFFF"/>
        <w:spacing w:before="0" w:beforeAutospacing="0" w:after="0" w:afterAutospacing="0"/>
        <w:rPr>
          <w:rFonts w:ascii="Arial" w:hAnsi="Arial" w:cs="Arial"/>
          <w:color w:val="444444"/>
          <w:sz w:val="22"/>
          <w:szCs w:val="22"/>
        </w:rPr>
      </w:pPr>
    </w:p>
    <w:p w:rsidR="00F54A73" w:rsidRDefault="00F54A73" w:rsidP="001406C1">
      <w:pPr>
        <w:pStyle w:val="NormalWeb"/>
        <w:shd w:val="clear" w:color="auto" w:fill="FFFFFF"/>
        <w:spacing w:before="0" w:beforeAutospacing="0" w:after="0" w:afterAutospacing="0"/>
        <w:rPr>
          <w:rFonts w:ascii="Arial" w:hAnsi="Arial" w:cs="Arial"/>
          <w:b/>
          <w:bCs/>
          <w:color w:val="2F2E2E"/>
          <w:sz w:val="27"/>
          <w:szCs w:val="27"/>
          <w:shd w:val="clear" w:color="auto" w:fill="FFFFFF"/>
        </w:rPr>
      </w:pPr>
      <w:r>
        <w:rPr>
          <w:rFonts w:ascii="Arial" w:hAnsi="Arial" w:cs="Arial"/>
          <w:color w:val="2F2E2E"/>
          <w:sz w:val="27"/>
          <w:szCs w:val="27"/>
          <w:shd w:val="clear" w:color="auto" w:fill="FFFFFF"/>
        </w:rPr>
        <w:t>Now step 4 final  hashvalue is used to find the bucket location at which the Entry object is stored .</w:t>
      </w:r>
      <w:r>
        <w:rPr>
          <w:rStyle w:val="apple-converted-space"/>
          <w:rFonts w:ascii="Arial" w:hAnsi="Arial" w:cs="Arial"/>
          <w:b/>
          <w:bCs/>
          <w:color w:val="2F2E2E"/>
          <w:sz w:val="27"/>
          <w:szCs w:val="27"/>
          <w:shd w:val="clear" w:color="auto" w:fill="FFFFFF"/>
        </w:rPr>
        <w:t> </w:t>
      </w:r>
      <w:r>
        <w:rPr>
          <w:rFonts w:ascii="Arial" w:hAnsi="Arial" w:cs="Arial"/>
          <w:b/>
          <w:bCs/>
          <w:color w:val="2F2E2E"/>
          <w:sz w:val="27"/>
          <w:szCs w:val="27"/>
          <w:shd w:val="clear" w:color="auto" w:fill="FFFFFF"/>
        </w:rPr>
        <w:t>Entry object stores in the bucket like this (hash,key,value,bucketindex) .  </w:t>
      </w:r>
    </w:p>
    <w:p w:rsidR="00F54A73" w:rsidRDefault="00F54A73" w:rsidP="001406C1">
      <w:pPr>
        <w:pStyle w:val="NormalWeb"/>
        <w:shd w:val="clear" w:color="auto" w:fill="FFFFFF"/>
        <w:spacing w:before="0" w:beforeAutospacing="0" w:after="0" w:afterAutospacing="0"/>
        <w:rPr>
          <w:rFonts w:ascii="Arial" w:hAnsi="Arial" w:cs="Arial"/>
          <w:b/>
          <w:bCs/>
          <w:color w:val="2F2E2E"/>
          <w:sz w:val="27"/>
          <w:szCs w:val="27"/>
          <w:shd w:val="clear" w:color="auto" w:fill="FFFFFF"/>
        </w:rPr>
      </w:pPr>
    </w:p>
    <w:p w:rsidR="00F54A73" w:rsidRDefault="00F54A73" w:rsidP="001406C1">
      <w:pPr>
        <w:pStyle w:val="NormalWeb"/>
        <w:shd w:val="clear" w:color="auto" w:fill="FFFFFF"/>
        <w:spacing w:before="0" w:beforeAutospacing="0" w:after="0" w:afterAutospacing="0"/>
        <w:rPr>
          <w:rFonts w:ascii="Arial" w:hAnsi="Arial" w:cs="Arial"/>
          <w:color w:val="2F2E2E"/>
          <w:sz w:val="27"/>
          <w:szCs w:val="27"/>
          <w:shd w:val="clear" w:color="auto" w:fill="FFFFFF"/>
        </w:rPr>
      </w:pPr>
      <w:r>
        <w:rPr>
          <w:rFonts w:ascii="inherit" w:hAnsi="inherit" w:cs="Arial"/>
          <w:b/>
          <w:bCs/>
          <w:color w:val="38761D"/>
          <w:sz w:val="27"/>
          <w:szCs w:val="27"/>
          <w:bdr w:val="none" w:sz="0" w:space="0" w:color="auto" w:frame="1"/>
          <w:shd w:val="clear" w:color="auto" w:fill="FFFFFF"/>
        </w:rPr>
        <w:t>Interviewer:    What if  when two different keys have the same hashcode ?</w:t>
      </w:r>
      <w:r>
        <w:rPr>
          <w:rFonts w:ascii="Arial" w:hAnsi="Arial" w:cs="Arial"/>
          <w:color w:val="2F2E2E"/>
          <w:sz w:val="27"/>
          <w:szCs w:val="27"/>
        </w:rPr>
        <w:br/>
      </w:r>
      <w:r>
        <w:rPr>
          <w:rFonts w:ascii="Arial" w:hAnsi="Arial" w:cs="Arial"/>
          <w:b/>
          <w:bCs/>
          <w:color w:val="2F2E2E"/>
          <w:sz w:val="27"/>
          <w:szCs w:val="27"/>
          <w:shd w:val="clear" w:color="auto" w:fill="FFFFFF"/>
        </w:rPr>
        <w:br/>
      </w:r>
      <w:r>
        <w:rPr>
          <w:rFonts w:ascii="Arial" w:hAnsi="Arial" w:cs="Arial"/>
          <w:color w:val="2F2E2E"/>
          <w:sz w:val="27"/>
          <w:szCs w:val="27"/>
          <w:shd w:val="clear" w:color="auto" w:fill="FFFFFF"/>
        </w:rPr>
        <w:t>Solution,</w:t>
      </w:r>
      <w:r>
        <w:rPr>
          <w:rStyle w:val="apple-converted-space"/>
          <w:rFonts w:ascii="Arial" w:hAnsi="Arial" w:cs="Arial"/>
          <w:color w:val="2F2E2E"/>
          <w:sz w:val="27"/>
          <w:szCs w:val="27"/>
          <w:shd w:val="clear" w:color="auto" w:fill="FFFFFF"/>
        </w:rPr>
        <w:t> </w:t>
      </w:r>
      <w:hyperlink r:id="rId138" w:tgtFrame="_blank" w:history="1">
        <w:r>
          <w:rPr>
            <w:rStyle w:val="Hyperlink"/>
            <w:rFonts w:ascii="Arial" w:hAnsi="Arial" w:cs="Arial"/>
            <w:color w:val="A41600"/>
            <w:sz w:val="27"/>
            <w:szCs w:val="27"/>
            <w:bdr w:val="none" w:sz="0" w:space="0" w:color="auto" w:frame="1"/>
            <w:shd w:val="clear" w:color="auto" w:fill="FFFFFF"/>
          </w:rPr>
          <w:t>equals() method</w:t>
        </w:r>
      </w:hyperlink>
      <w:r>
        <w:rPr>
          <w:rStyle w:val="apple-converted-space"/>
          <w:rFonts w:ascii="Arial" w:hAnsi="Arial" w:cs="Arial"/>
          <w:color w:val="2F2E2E"/>
          <w:sz w:val="27"/>
          <w:szCs w:val="27"/>
          <w:shd w:val="clear" w:color="auto" w:fill="FFFFFF"/>
        </w:rPr>
        <w:t> </w:t>
      </w:r>
      <w:r>
        <w:rPr>
          <w:rFonts w:ascii="Arial" w:hAnsi="Arial" w:cs="Arial"/>
          <w:color w:val="2F2E2E"/>
          <w:sz w:val="27"/>
          <w:szCs w:val="27"/>
          <w:shd w:val="clear" w:color="auto" w:fill="FFFFFF"/>
        </w:rPr>
        <w:t>comes to rescue.Here candidate gets puzzled. Since bucket is one and we have two objects with the same hashcode .Candidate usually forgets that bucket is a simple linked list.</w:t>
      </w:r>
    </w:p>
    <w:p w:rsidR="00CB438C" w:rsidRDefault="00CB438C" w:rsidP="001406C1">
      <w:pPr>
        <w:pStyle w:val="NormalWeb"/>
        <w:shd w:val="clear" w:color="auto" w:fill="FFFFFF"/>
        <w:spacing w:before="0" w:beforeAutospacing="0" w:after="0" w:afterAutospacing="0"/>
        <w:rPr>
          <w:rFonts w:ascii="Arial" w:hAnsi="Arial" w:cs="Arial"/>
          <w:b/>
          <w:bCs/>
          <w:color w:val="2F2E2E"/>
          <w:sz w:val="27"/>
          <w:szCs w:val="27"/>
          <w:shd w:val="clear" w:color="auto" w:fill="FFFFFF"/>
        </w:rPr>
      </w:pPr>
    </w:p>
    <w:p w:rsidR="004E3122" w:rsidRDefault="002F6ED5" w:rsidP="001406C1">
      <w:pPr>
        <w:pStyle w:val="NormalWeb"/>
        <w:shd w:val="clear" w:color="auto" w:fill="FFFFFF"/>
        <w:spacing w:before="0" w:beforeAutospacing="0" w:after="0" w:afterAutospacing="0"/>
        <w:rPr>
          <w:rFonts w:ascii="Arial" w:hAnsi="Arial" w:cs="Arial"/>
          <w:b/>
          <w:bCs/>
          <w:color w:val="2F2E2E"/>
          <w:sz w:val="27"/>
          <w:szCs w:val="27"/>
          <w:shd w:val="clear" w:color="auto" w:fill="FFFFFF"/>
        </w:rPr>
      </w:pPr>
      <w:r>
        <w:rPr>
          <w:rFonts w:ascii="Arial" w:hAnsi="Arial" w:cs="Arial"/>
          <w:b/>
          <w:bCs/>
          <w:color w:val="2F2E2E"/>
          <w:sz w:val="27"/>
          <w:szCs w:val="27"/>
          <w:shd w:val="clear" w:color="auto" w:fill="FFFFFF"/>
        </w:rPr>
        <w:t xml:space="preserve">The bucket is the linked list effectively . Its not a LinkedList as in a java.util.LinkedList - It's a separate (simpler) implementation just for </w:t>
      </w:r>
    </w:p>
    <w:p w:rsidR="002F6ED5" w:rsidRDefault="002F6ED5" w:rsidP="001406C1">
      <w:pPr>
        <w:pStyle w:val="NormalWeb"/>
        <w:shd w:val="clear" w:color="auto" w:fill="FFFFFF"/>
        <w:spacing w:before="0" w:beforeAutospacing="0" w:after="0" w:afterAutospacing="0"/>
        <w:rPr>
          <w:rFonts w:ascii="Arial" w:hAnsi="Arial" w:cs="Arial"/>
          <w:b/>
          <w:bCs/>
          <w:color w:val="2F2E2E"/>
          <w:sz w:val="27"/>
          <w:szCs w:val="27"/>
          <w:shd w:val="clear" w:color="auto" w:fill="FFFFFF"/>
        </w:rPr>
      </w:pPr>
      <w:r>
        <w:rPr>
          <w:rFonts w:ascii="Arial" w:hAnsi="Arial" w:cs="Arial"/>
          <w:b/>
          <w:bCs/>
          <w:color w:val="2F2E2E"/>
          <w:sz w:val="27"/>
          <w:szCs w:val="27"/>
          <w:shd w:val="clear" w:color="auto" w:fill="FFFFFF"/>
        </w:rPr>
        <w:lastRenderedPageBreak/>
        <w:t>the map .</w:t>
      </w:r>
    </w:p>
    <w:p w:rsidR="004E3122" w:rsidRDefault="004E3122" w:rsidP="001406C1">
      <w:pPr>
        <w:pStyle w:val="NormalWeb"/>
        <w:shd w:val="clear" w:color="auto" w:fill="FFFFFF"/>
        <w:spacing w:before="0" w:beforeAutospacing="0" w:after="0" w:afterAutospacing="0"/>
        <w:rPr>
          <w:rFonts w:ascii="Arial" w:hAnsi="Arial" w:cs="Arial"/>
          <w:b/>
          <w:bCs/>
          <w:color w:val="2F2E2E"/>
          <w:sz w:val="27"/>
          <w:szCs w:val="27"/>
          <w:shd w:val="clear" w:color="auto" w:fill="FFFFFF"/>
        </w:rPr>
      </w:pPr>
    </w:p>
    <w:p w:rsidR="004E3122" w:rsidRPr="004E3122" w:rsidRDefault="004E3122" w:rsidP="004E3122">
      <w:r w:rsidRPr="004E3122">
        <w:rPr>
          <w:rFonts w:ascii="inherit" w:hAnsi="inherit" w:cs="Arial"/>
          <w:color w:val="2F2E2E"/>
          <w:sz w:val="27"/>
          <w:szCs w:val="27"/>
          <w:bdr w:val="none" w:sz="0" w:space="0" w:color="auto" w:frame="1"/>
          <w:shd w:val="clear" w:color="auto" w:fill="FFFFFF"/>
        </w:rPr>
        <w:t>Answer is when an element is added/retrieved, same procedure follows:</w:t>
      </w:r>
      <w:r w:rsidRPr="004E3122">
        <w:rPr>
          <w:rFonts w:ascii="Arial" w:hAnsi="Arial" w:cs="Arial"/>
          <w:color w:val="2F2E2E"/>
          <w:sz w:val="27"/>
          <w:szCs w:val="27"/>
        </w:rPr>
        <w:br/>
      </w:r>
      <w:r w:rsidRPr="004E3122">
        <w:rPr>
          <w:rFonts w:ascii="Arial" w:hAnsi="Arial" w:cs="Arial"/>
          <w:color w:val="2F2E2E"/>
          <w:sz w:val="27"/>
          <w:szCs w:val="27"/>
        </w:rPr>
        <w:br/>
      </w:r>
      <w:r w:rsidRPr="004E3122">
        <w:rPr>
          <w:rFonts w:ascii="Arial" w:hAnsi="Arial" w:cs="Arial"/>
          <w:color w:val="2F2E2E"/>
          <w:sz w:val="27"/>
          <w:szCs w:val="27"/>
        </w:rPr>
        <w:br/>
      </w:r>
      <w:r w:rsidRPr="004E3122">
        <w:rPr>
          <w:rFonts w:ascii="Arial" w:hAnsi="Arial" w:cs="Arial"/>
          <w:color w:val="2F2E2E"/>
          <w:sz w:val="27"/>
          <w:szCs w:val="27"/>
          <w:shd w:val="clear" w:color="auto" w:fill="FFFFFF"/>
        </w:rPr>
        <w:t>a. Using key.hashCode() [ see above step 4],determine initial hashvalue for the key</w:t>
      </w:r>
      <w:r w:rsidRPr="004E3122">
        <w:rPr>
          <w:rFonts w:ascii="Arial" w:hAnsi="Arial" w:cs="Arial"/>
          <w:color w:val="2F2E2E"/>
          <w:sz w:val="27"/>
          <w:szCs w:val="27"/>
        </w:rPr>
        <w:br/>
      </w:r>
      <w:r w:rsidRPr="004E3122">
        <w:rPr>
          <w:rFonts w:ascii="Arial" w:hAnsi="Arial" w:cs="Arial"/>
          <w:color w:val="2F2E2E"/>
          <w:sz w:val="27"/>
          <w:szCs w:val="27"/>
        </w:rPr>
        <w:br/>
      </w:r>
      <w:r w:rsidRPr="004E3122">
        <w:rPr>
          <w:rFonts w:ascii="Arial" w:hAnsi="Arial" w:cs="Arial"/>
          <w:color w:val="2F2E2E"/>
          <w:sz w:val="27"/>
          <w:szCs w:val="27"/>
          <w:shd w:val="clear" w:color="auto" w:fill="FFFFFF"/>
        </w:rPr>
        <w:t>b. Pass </w:t>
      </w:r>
      <w:r w:rsidR="00D72C48" w:rsidRPr="004E3122">
        <w:rPr>
          <w:rFonts w:ascii="Arial" w:hAnsi="Arial" w:cs="Arial"/>
          <w:color w:val="2F2E2E"/>
          <w:sz w:val="27"/>
          <w:szCs w:val="27"/>
          <w:shd w:val="clear" w:color="auto" w:fill="FFFFFF"/>
        </w:rPr>
        <w:t>initial</w:t>
      </w:r>
      <w:r w:rsidRPr="004E3122">
        <w:rPr>
          <w:rFonts w:ascii="Arial" w:hAnsi="Arial" w:cs="Arial"/>
          <w:color w:val="2F2E2E"/>
          <w:sz w:val="27"/>
          <w:szCs w:val="27"/>
          <w:shd w:val="clear" w:color="auto" w:fill="FFFFFF"/>
        </w:rPr>
        <w:t> hashvalue as hashValue  in    hash(hashValue) function, to calculate the final hashvalue.</w:t>
      </w:r>
      <w:r w:rsidRPr="004E3122">
        <w:rPr>
          <w:rFonts w:ascii="Arial" w:hAnsi="Arial" w:cs="Arial"/>
          <w:color w:val="2F2E2E"/>
          <w:sz w:val="27"/>
          <w:szCs w:val="27"/>
        </w:rPr>
        <w:br/>
      </w:r>
      <w:r w:rsidRPr="004E3122">
        <w:rPr>
          <w:rFonts w:ascii="Arial" w:hAnsi="Arial" w:cs="Arial"/>
          <w:color w:val="2F2E2E"/>
          <w:sz w:val="27"/>
          <w:szCs w:val="27"/>
        </w:rPr>
        <w:br/>
      </w:r>
      <w:r w:rsidRPr="004E3122">
        <w:rPr>
          <w:rFonts w:ascii="Arial" w:hAnsi="Arial" w:cs="Arial"/>
          <w:color w:val="2F2E2E"/>
          <w:sz w:val="27"/>
          <w:szCs w:val="27"/>
          <w:shd w:val="clear" w:color="auto" w:fill="FFFFFF"/>
        </w:rPr>
        <w:t>c. Final hash value is then passed as a first parameter in the indexFor(int ,int )method .</w:t>
      </w:r>
      <w:r w:rsidRPr="004E3122">
        <w:rPr>
          <w:rFonts w:ascii="Arial" w:hAnsi="Arial" w:cs="Arial"/>
          <w:color w:val="2F2E2E"/>
          <w:sz w:val="27"/>
          <w:szCs w:val="27"/>
        </w:rPr>
        <w:br/>
      </w:r>
      <w:r w:rsidRPr="004E3122">
        <w:rPr>
          <w:rFonts w:ascii="Arial" w:hAnsi="Arial" w:cs="Arial"/>
          <w:color w:val="2F2E2E"/>
          <w:sz w:val="27"/>
          <w:szCs w:val="27"/>
          <w:shd w:val="clear" w:color="auto" w:fill="FFFFFF"/>
        </w:rPr>
        <w:t>    The second parameter is length which is a constant in HashMap Java Api , represented by                             DEFAULT_INITIAL_CAPACITY</w:t>
      </w:r>
      <w:r w:rsidRPr="004E3122">
        <w:rPr>
          <w:rFonts w:ascii="Arial" w:hAnsi="Arial" w:cs="Arial"/>
          <w:color w:val="2F2E2E"/>
          <w:sz w:val="27"/>
          <w:szCs w:val="27"/>
        </w:rPr>
        <w:br/>
      </w:r>
      <w:r w:rsidRPr="004E3122">
        <w:rPr>
          <w:rFonts w:ascii="Arial" w:hAnsi="Arial" w:cs="Arial"/>
          <w:color w:val="2F2E2E"/>
          <w:sz w:val="27"/>
          <w:szCs w:val="27"/>
        </w:rPr>
        <w:br/>
      </w:r>
      <w:r w:rsidRPr="004E3122">
        <w:rPr>
          <w:rFonts w:ascii="Arial" w:hAnsi="Arial" w:cs="Arial"/>
          <w:color w:val="2F2E2E"/>
          <w:sz w:val="27"/>
          <w:szCs w:val="27"/>
          <w:shd w:val="clear" w:color="auto" w:fill="FFFFFF"/>
        </w:rPr>
        <w:t>    The default  value of DEFAULT_INITIAL_CAPACITY is 16 in HashMap Java Api .</w:t>
      </w:r>
      <w:r w:rsidRPr="004E3122">
        <w:rPr>
          <w:rFonts w:ascii="Arial" w:hAnsi="Arial" w:cs="Arial"/>
          <w:color w:val="2F2E2E"/>
          <w:sz w:val="27"/>
          <w:szCs w:val="27"/>
        </w:rPr>
        <w:br/>
      </w:r>
      <w:r w:rsidRPr="004E3122">
        <w:rPr>
          <w:rFonts w:ascii="Arial" w:hAnsi="Arial" w:cs="Arial"/>
          <w:color w:val="2F2E2E"/>
          <w:sz w:val="27"/>
          <w:szCs w:val="27"/>
        </w:rPr>
        <w:br/>
      </w:r>
      <w:r w:rsidRPr="004E3122">
        <w:rPr>
          <w:rFonts w:ascii="Arial" w:hAnsi="Arial" w:cs="Arial"/>
          <w:color w:val="2F2E2E"/>
          <w:sz w:val="27"/>
          <w:szCs w:val="27"/>
          <w:shd w:val="clear" w:color="auto" w:fill="FFFFFF"/>
        </w:rPr>
        <w:t> indexFor(int,int) method  returns the first entry in the appropriate bucket. The linked list in the bucket is then iterated over - (the end is found and the element is added or the key is matched and the value is returned )</w:t>
      </w:r>
      <w:r w:rsidRPr="004E3122">
        <w:rPr>
          <w:rFonts w:ascii="Arial" w:hAnsi="Arial" w:cs="Arial"/>
          <w:color w:val="2F2E2E"/>
          <w:sz w:val="27"/>
          <w:szCs w:val="27"/>
        </w:rPr>
        <w:br/>
      </w:r>
      <w:r w:rsidRPr="004E3122">
        <w:rPr>
          <w:rFonts w:ascii="Arial" w:hAnsi="Arial" w:cs="Arial"/>
          <w:color w:val="2F2E2E"/>
          <w:sz w:val="27"/>
          <w:szCs w:val="27"/>
        </w:rPr>
        <w:br/>
      </w:r>
      <w:r w:rsidRPr="004E3122">
        <w:rPr>
          <w:rFonts w:ascii="Arial" w:hAnsi="Arial" w:cs="Arial"/>
          <w:color w:val="2F2E2E"/>
          <w:sz w:val="27"/>
          <w:szCs w:val="27"/>
        </w:rPr>
        <w:br/>
      </w:r>
      <w:r w:rsidRPr="004E3122">
        <w:rPr>
          <w:rFonts w:ascii="Arial" w:hAnsi="Arial" w:cs="Arial"/>
          <w:color w:val="2F2E2E"/>
          <w:sz w:val="27"/>
          <w:szCs w:val="27"/>
          <w:shd w:val="clear" w:color="auto" w:fill="FFFFFF"/>
        </w:rPr>
        <w:t>Explanation about indexFor(int,int) is below :</w:t>
      </w:r>
      <w:r w:rsidRPr="004E3122">
        <w:rPr>
          <w:rFonts w:ascii="Arial" w:hAnsi="Arial" w:cs="Arial"/>
          <w:color w:val="2F2E2E"/>
          <w:sz w:val="27"/>
          <w:szCs w:val="27"/>
        </w:rPr>
        <w:br/>
      </w:r>
    </w:p>
    <w:p w:rsidR="004E3122" w:rsidRPr="004E3122" w:rsidRDefault="004E3122" w:rsidP="004E3122">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8" w:lineRule="atLeast"/>
        <w:textAlignment w:val="baseline"/>
        <w:rPr>
          <w:rFonts w:ascii="inherit" w:hAnsi="inherit" w:cs="Courier New"/>
          <w:color w:val="2F2E2E"/>
          <w:sz w:val="20"/>
          <w:szCs w:val="20"/>
        </w:rPr>
      </w:pPr>
      <w:r w:rsidRPr="004E3122">
        <w:rPr>
          <w:rFonts w:ascii="inherit" w:hAnsi="inherit" w:cs="Courier New"/>
          <w:color w:val="888888"/>
          <w:sz w:val="20"/>
          <w:szCs w:val="20"/>
          <w:bdr w:val="none" w:sz="0" w:space="0" w:color="auto" w:frame="1"/>
        </w:rPr>
        <w:t>/**</w:t>
      </w:r>
    </w:p>
    <w:p w:rsidR="004E3122" w:rsidRPr="004E3122" w:rsidRDefault="004E3122" w:rsidP="004E3122">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8" w:lineRule="atLeast"/>
        <w:textAlignment w:val="baseline"/>
        <w:rPr>
          <w:rFonts w:ascii="inherit" w:hAnsi="inherit" w:cs="Courier New"/>
          <w:color w:val="2F2E2E"/>
          <w:sz w:val="20"/>
          <w:szCs w:val="20"/>
        </w:rPr>
      </w:pPr>
      <w:r w:rsidRPr="004E3122">
        <w:rPr>
          <w:rFonts w:ascii="inherit" w:hAnsi="inherit" w:cs="Courier New"/>
          <w:color w:val="888888"/>
          <w:sz w:val="20"/>
          <w:szCs w:val="20"/>
          <w:bdr w:val="none" w:sz="0" w:space="0" w:color="auto" w:frame="1"/>
        </w:rPr>
        <w:t>* Returns index for hash code h.</w:t>
      </w:r>
    </w:p>
    <w:p w:rsidR="004E3122" w:rsidRPr="004E3122" w:rsidRDefault="004E3122" w:rsidP="004E3122">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8" w:lineRule="atLeast"/>
        <w:textAlignment w:val="baseline"/>
        <w:rPr>
          <w:rFonts w:ascii="inherit" w:hAnsi="inherit" w:cs="Courier New"/>
          <w:color w:val="2F2E2E"/>
          <w:sz w:val="20"/>
          <w:szCs w:val="20"/>
        </w:rPr>
      </w:pPr>
      <w:r w:rsidRPr="004E3122">
        <w:rPr>
          <w:rFonts w:ascii="inherit" w:hAnsi="inherit" w:cs="Courier New"/>
          <w:color w:val="888888"/>
          <w:sz w:val="20"/>
          <w:szCs w:val="20"/>
          <w:bdr w:val="none" w:sz="0" w:space="0" w:color="auto" w:frame="1"/>
        </w:rPr>
        <w:t>*/</w:t>
      </w:r>
    </w:p>
    <w:p w:rsidR="004E3122" w:rsidRPr="004E3122" w:rsidRDefault="004E3122" w:rsidP="004E3122">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8" w:lineRule="atLeast"/>
        <w:textAlignment w:val="baseline"/>
        <w:rPr>
          <w:rFonts w:ascii="inherit" w:hAnsi="inherit" w:cs="Courier New"/>
          <w:color w:val="2F2E2E"/>
          <w:sz w:val="20"/>
          <w:szCs w:val="20"/>
        </w:rPr>
      </w:pPr>
      <w:r w:rsidRPr="004E3122">
        <w:rPr>
          <w:rFonts w:ascii="inherit" w:hAnsi="inherit" w:cs="Courier New"/>
          <w:b/>
          <w:bCs/>
          <w:color w:val="008800"/>
          <w:sz w:val="20"/>
          <w:szCs w:val="20"/>
          <w:bdr w:val="none" w:sz="0" w:space="0" w:color="auto" w:frame="1"/>
        </w:rPr>
        <w:t>static</w:t>
      </w:r>
      <w:r w:rsidRPr="004E3122">
        <w:rPr>
          <w:rFonts w:ascii="inherit" w:hAnsi="inherit" w:cs="Courier New"/>
          <w:color w:val="2F2E2E"/>
          <w:sz w:val="20"/>
          <w:szCs w:val="20"/>
        </w:rPr>
        <w:t xml:space="preserve"> </w:t>
      </w:r>
      <w:r w:rsidRPr="004E3122">
        <w:rPr>
          <w:rFonts w:ascii="inherit" w:hAnsi="inherit" w:cs="Courier New"/>
          <w:b/>
          <w:bCs/>
          <w:color w:val="333399"/>
          <w:sz w:val="20"/>
          <w:szCs w:val="20"/>
          <w:bdr w:val="none" w:sz="0" w:space="0" w:color="auto" w:frame="1"/>
        </w:rPr>
        <w:t>int</w:t>
      </w:r>
      <w:r w:rsidRPr="004E3122">
        <w:rPr>
          <w:rFonts w:ascii="inherit" w:hAnsi="inherit" w:cs="Courier New"/>
          <w:color w:val="2F2E2E"/>
          <w:sz w:val="20"/>
          <w:szCs w:val="20"/>
        </w:rPr>
        <w:t xml:space="preserve"> </w:t>
      </w:r>
      <w:r w:rsidRPr="004E3122">
        <w:rPr>
          <w:rFonts w:ascii="inherit" w:hAnsi="inherit" w:cs="Courier New"/>
          <w:b/>
          <w:bCs/>
          <w:color w:val="0066BB"/>
          <w:sz w:val="20"/>
          <w:szCs w:val="20"/>
          <w:bdr w:val="none" w:sz="0" w:space="0" w:color="auto" w:frame="1"/>
        </w:rPr>
        <w:t>indexFor</w:t>
      </w:r>
      <w:r w:rsidRPr="004E3122">
        <w:rPr>
          <w:rFonts w:ascii="inherit" w:hAnsi="inherit" w:cs="Courier New"/>
          <w:color w:val="333333"/>
          <w:sz w:val="20"/>
          <w:szCs w:val="20"/>
          <w:bdr w:val="none" w:sz="0" w:space="0" w:color="auto" w:frame="1"/>
        </w:rPr>
        <w:t>(</w:t>
      </w:r>
      <w:r w:rsidRPr="004E3122">
        <w:rPr>
          <w:rFonts w:ascii="inherit" w:hAnsi="inherit" w:cs="Courier New"/>
          <w:b/>
          <w:bCs/>
          <w:color w:val="333399"/>
          <w:sz w:val="20"/>
          <w:szCs w:val="20"/>
          <w:bdr w:val="none" w:sz="0" w:space="0" w:color="auto" w:frame="1"/>
        </w:rPr>
        <w:t>int</w:t>
      </w:r>
      <w:r w:rsidRPr="004E3122">
        <w:rPr>
          <w:rFonts w:ascii="inherit" w:hAnsi="inherit" w:cs="Courier New"/>
          <w:color w:val="2F2E2E"/>
          <w:sz w:val="20"/>
          <w:szCs w:val="20"/>
        </w:rPr>
        <w:t xml:space="preserve"> h</w:t>
      </w:r>
      <w:r w:rsidRPr="004E3122">
        <w:rPr>
          <w:rFonts w:ascii="inherit" w:hAnsi="inherit" w:cs="Courier New"/>
          <w:color w:val="333333"/>
          <w:sz w:val="20"/>
          <w:szCs w:val="20"/>
          <w:bdr w:val="none" w:sz="0" w:space="0" w:color="auto" w:frame="1"/>
        </w:rPr>
        <w:t>,</w:t>
      </w:r>
      <w:r w:rsidRPr="004E3122">
        <w:rPr>
          <w:rFonts w:ascii="inherit" w:hAnsi="inherit" w:cs="Courier New"/>
          <w:color w:val="2F2E2E"/>
          <w:sz w:val="20"/>
          <w:szCs w:val="20"/>
        </w:rPr>
        <w:t xml:space="preserve"> </w:t>
      </w:r>
      <w:r w:rsidRPr="004E3122">
        <w:rPr>
          <w:rFonts w:ascii="inherit" w:hAnsi="inherit" w:cs="Courier New"/>
          <w:b/>
          <w:bCs/>
          <w:color w:val="333399"/>
          <w:sz w:val="20"/>
          <w:szCs w:val="20"/>
          <w:bdr w:val="none" w:sz="0" w:space="0" w:color="auto" w:frame="1"/>
        </w:rPr>
        <w:t>int</w:t>
      </w:r>
      <w:r w:rsidRPr="004E3122">
        <w:rPr>
          <w:rFonts w:ascii="inherit" w:hAnsi="inherit" w:cs="Courier New"/>
          <w:color w:val="2F2E2E"/>
          <w:sz w:val="20"/>
          <w:szCs w:val="20"/>
        </w:rPr>
        <w:t xml:space="preserve"> length</w:t>
      </w:r>
      <w:r w:rsidRPr="004E3122">
        <w:rPr>
          <w:rFonts w:ascii="inherit" w:hAnsi="inherit" w:cs="Courier New"/>
          <w:color w:val="333333"/>
          <w:sz w:val="20"/>
          <w:szCs w:val="20"/>
          <w:bdr w:val="none" w:sz="0" w:space="0" w:color="auto" w:frame="1"/>
        </w:rPr>
        <w:t>)</w:t>
      </w:r>
      <w:r w:rsidRPr="004E3122">
        <w:rPr>
          <w:rFonts w:ascii="inherit" w:hAnsi="inherit" w:cs="Courier New"/>
          <w:color w:val="2F2E2E"/>
          <w:sz w:val="20"/>
          <w:szCs w:val="20"/>
        </w:rPr>
        <w:t xml:space="preserve"> </w:t>
      </w:r>
      <w:r w:rsidRPr="004E3122">
        <w:rPr>
          <w:rFonts w:ascii="inherit" w:hAnsi="inherit" w:cs="Courier New"/>
          <w:color w:val="333333"/>
          <w:sz w:val="20"/>
          <w:szCs w:val="20"/>
          <w:bdr w:val="none" w:sz="0" w:space="0" w:color="auto" w:frame="1"/>
        </w:rPr>
        <w:t>{</w:t>
      </w:r>
    </w:p>
    <w:p w:rsidR="004E3122" w:rsidRPr="004E3122" w:rsidRDefault="004E3122" w:rsidP="004E3122">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8" w:lineRule="atLeast"/>
        <w:textAlignment w:val="baseline"/>
        <w:rPr>
          <w:rFonts w:ascii="inherit" w:hAnsi="inherit" w:cs="Courier New"/>
          <w:color w:val="2F2E2E"/>
          <w:sz w:val="20"/>
          <w:szCs w:val="20"/>
        </w:rPr>
      </w:pPr>
      <w:r w:rsidRPr="004E3122">
        <w:rPr>
          <w:rFonts w:ascii="inherit" w:hAnsi="inherit" w:cs="Courier New"/>
          <w:color w:val="2F2E2E"/>
          <w:sz w:val="20"/>
          <w:szCs w:val="20"/>
        </w:rPr>
        <w:t xml:space="preserve">    </w:t>
      </w:r>
      <w:r w:rsidRPr="004E3122">
        <w:rPr>
          <w:rFonts w:ascii="inherit" w:hAnsi="inherit" w:cs="Courier New"/>
          <w:b/>
          <w:bCs/>
          <w:color w:val="008800"/>
          <w:sz w:val="20"/>
          <w:szCs w:val="20"/>
          <w:bdr w:val="none" w:sz="0" w:space="0" w:color="auto" w:frame="1"/>
        </w:rPr>
        <w:t>return</w:t>
      </w:r>
      <w:r w:rsidRPr="004E3122">
        <w:rPr>
          <w:rFonts w:ascii="inherit" w:hAnsi="inherit" w:cs="Courier New"/>
          <w:color w:val="2F2E2E"/>
          <w:sz w:val="20"/>
          <w:szCs w:val="20"/>
        </w:rPr>
        <w:t xml:space="preserve"> h </w:t>
      </w:r>
      <w:r w:rsidRPr="004E3122">
        <w:rPr>
          <w:rFonts w:ascii="inherit" w:hAnsi="inherit" w:cs="Courier New"/>
          <w:color w:val="333333"/>
          <w:sz w:val="20"/>
          <w:szCs w:val="20"/>
          <w:bdr w:val="none" w:sz="0" w:space="0" w:color="auto" w:frame="1"/>
        </w:rPr>
        <w:t>&amp;</w:t>
      </w:r>
      <w:r w:rsidRPr="004E3122">
        <w:rPr>
          <w:rFonts w:ascii="inherit" w:hAnsi="inherit" w:cs="Courier New"/>
          <w:color w:val="2F2E2E"/>
          <w:sz w:val="20"/>
          <w:szCs w:val="20"/>
        </w:rPr>
        <w:t xml:space="preserve"> </w:t>
      </w:r>
      <w:r w:rsidRPr="004E3122">
        <w:rPr>
          <w:rFonts w:ascii="inherit" w:hAnsi="inherit" w:cs="Courier New"/>
          <w:color w:val="333333"/>
          <w:sz w:val="20"/>
          <w:szCs w:val="20"/>
          <w:bdr w:val="none" w:sz="0" w:space="0" w:color="auto" w:frame="1"/>
        </w:rPr>
        <w:t>(</w:t>
      </w:r>
      <w:r w:rsidRPr="004E3122">
        <w:rPr>
          <w:rFonts w:ascii="inherit" w:hAnsi="inherit" w:cs="Courier New"/>
          <w:color w:val="2F2E2E"/>
          <w:sz w:val="20"/>
          <w:szCs w:val="20"/>
        </w:rPr>
        <w:t>length</w:t>
      </w:r>
      <w:r w:rsidRPr="004E3122">
        <w:rPr>
          <w:rFonts w:ascii="inherit" w:hAnsi="inherit" w:cs="Courier New"/>
          <w:color w:val="333333"/>
          <w:sz w:val="20"/>
          <w:szCs w:val="20"/>
          <w:bdr w:val="none" w:sz="0" w:space="0" w:color="auto" w:frame="1"/>
        </w:rPr>
        <w:t>-</w:t>
      </w:r>
      <w:r w:rsidRPr="004E3122">
        <w:rPr>
          <w:rFonts w:ascii="inherit" w:hAnsi="inherit" w:cs="Courier New"/>
          <w:b/>
          <w:bCs/>
          <w:color w:val="0000DD"/>
          <w:sz w:val="20"/>
          <w:szCs w:val="20"/>
          <w:bdr w:val="none" w:sz="0" w:space="0" w:color="auto" w:frame="1"/>
        </w:rPr>
        <w:t>1</w:t>
      </w:r>
      <w:r w:rsidRPr="004E3122">
        <w:rPr>
          <w:rFonts w:ascii="inherit" w:hAnsi="inherit" w:cs="Courier New"/>
          <w:color w:val="333333"/>
          <w:sz w:val="20"/>
          <w:szCs w:val="20"/>
          <w:bdr w:val="none" w:sz="0" w:space="0" w:color="auto" w:frame="1"/>
        </w:rPr>
        <w:t>);</w:t>
      </w:r>
    </w:p>
    <w:p w:rsidR="004E3122" w:rsidRPr="004E3122" w:rsidRDefault="004E3122" w:rsidP="004E3122">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8" w:lineRule="atLeast"/>
        <w:textAlignment w:val="baseline"/>
        <w:rPr>
          <w:rFonts w:ascii="inherit" w:hAnsi="inherit" w:cs="Courier New"/>
          <w:color w:val="2F2E2E"/>
          <w:sz w:val="20"/>
          <w:szCs w:val="20"/>
        </w:rPr>
      </w:pPr>
      <w:r w:rsidRPr="004E3122">
        <w:rPr>
          <w:rFonts w:ascii="inherit" w:hAnsi="inherit" w:cs="Courier New"/>
          <w:color w:val="333333"/>
          <w:sz w:val="20"/>
          <w:szCs w:val="20"/>
          <w:bdr w:val="none" w:sz="0" w:space="0" w:color="auto" w:frame="1"/>
        </w:rPr>
        <w:t>}</w:t>
      </w:r>
    </w:p>
    <w:p w:rsidR="004E3122" w:rsidRDefault="004E3122" w:rsidP="001406C1">
      <w:pPr>
        <w:pStyle w:val="NormalWeb"/>
        <w:shd w:val="clear" w:color="auto" w:fill="FFFFFF"/>
        <w:spacing w:before="0" w:beforeAutospacing="0" w:after="0" w:afterAutospacing="0"/>
        <w:rPr>
          <w:rFonts w:ascii="Arial" w:hAnsi="Arial" w:cs="Arial"/>
          <w:b/>
          <w:color w:val="444444"/>
          <w:sz w:val="22"/>
          <w:szCs w:val="22"/>
        </w:rPr>
      </w:pPr>
    </w:p>
    <w:p w:rsidR="00DC024A" w:rsidRDefault="00DC024A" w:rsidP="001406C1">
      <w:pPr>
        <w:pStyle w:val="NormalWeb"/>
        <w:shd w:val="clear" w:color="auto" w:fill="FFFFFF"/>
        <w:spacing w:before="0" w:beforeAutospacing="0" w:after="0" w:afterAutospacing="0"/>
        <w:rPr>
          <w:rFonts w:ascii="Arial" w:hAnsi="Arial" w:cs="Arial"/>
          <w:b/>
          <w:color w:val="444444"/>
          <w:sz w:val="22"/>
          <w:szCs w:val="22"/>
        </w:rPr>
      </w:pPr>
      <w:r w:rsidRPr="00DC024A">
        <w:rPr>
          <w:rFonts w:ascii="Arial" w:hAnsi="Arial" w:cs="Arial"/>
          <w:b/>
          <w:color w:val="444444"/>
          <w:sz w:val="22"/>
          <w:szCs w:val="22"/>
        </w:rPr>
        <w:t>http://javahungry.blogspot.com/2013/08/hashing-how-hash-map-works-in-java-or.html</w:t>
      </w:r>
    </w:p>
    <w:p w:rsidR="00FB0B27" w:rsidRDefault="00FB0B27" w:rsidP="001406C1">
      <w:pPr>
        <w:pStyle w:val="NormalWeb"/>
        <w:shd w:val="clear" w:color="auto" w:fill="FFFFFF"/>
        <w:spacing w:before="0" w:beforeAutospacing="0" w:after="0" w:afterAutospacing="0"/>
        <w:rPr>
          <w:rFonts w:ascii="Trebuchet MS" w:hAnsi="Trebuchet MS"/>
          <w:color w:val="000000"/>
          <w:shd w:val="clear" w:color="auto" w:fill="FFFFFF"/>
        </w:rPr>
      </w:pPr>
    </w:p>
    <w:p w:rsidR="00FB0B27" w:rsidRDefault="00FB0B27" w:rsidP="001406C1">
      <w:pPr>
        <w:pStyle w:val="NormalWeb"/>
        <w:shd w:val="clear" w:color="auto" w:fill="FFFFFF"/>
        <w:spacing w:before="0" w:beforeAutospacing="0" w:after="0" w:afterAutospacing="0"/>
        <w:rPr>
          <w:rFonts w:ascii="Arial" w:hAnsi="Arial" w:cs="Arial"/>
          <w:b/>
          <w:color w:val="444444"/>
          <w:sz w:val="22"/>
          <w:szCs w:val="22"/>
        </w:rPr>
      </w:pPr>
      <w:r>
        <w:rPr>
          <w:rFonts w:ascii="Trebuchet MS" w:hAnsi="Trebuchet MS"/>
          <w:color w:val="000000"/>
          <w:shd w:val="clear" w:color="auto" w:fill="FFFFFF"/>
        </w:rPr>
        <w:t>HashMap internally stores mapping in the form of</w:t>
      </w:r>
      <w:r>
        <w:rPr>
          <w:rStyle w:val="apple-converted-space"/>
          <w:rFonts w:ascii="Trebuchet MS" w:hAnsi="Trebuchet MS"/>
          <w:color w:val="000000"/>
          <w:shd w:val="clear" w:color="auto" w:fill="FFFFFF"/>
        </w:rPr>
        <w:t> </w:t>
      </w:r>
      <w:r>
        <w:rPr>
          <w:rFonts w:ascii="Courier New" w:hAnsi="Courier New" w:cs="Courier New"/>
          <w:b/>
          <w:bCs/>
          <w:color w:val="000000"/>
        </w:rPr>
        <w:t>Map.Entry</w:t>
      </w:r>
      <w:r>
        <w:rPr>
          <w:rStyle w:val="apple-converted-space"/>
          <w:rFonts w:ascii="Trebuchet MS" w:hAnsi="Trebuchet MS"/>
          <w:color w:val="000000"/>
          <w:shd w:val="clear" w:color="auto" w:fill="FFFFFF"/>
        </w:rPr>
        <w:t> </w:t>
      </w:r>
      <w:r>
        <w:rPr>
          <w:rFonts w:ascii="Trebuchet MS" w:hAnsi="Trebuchet MS"/>
          <w:color w:val="000000"/>
          <w:shd w:val="clear" w:color="auto" w:fill="FFFFFF"/>
        </w:rPr>
        <w:t>object which contains both key and value object. When you want to retrieve the object, you call</w:t>
      </w:r>
      <w:r>
        <w:rPr>
          <w:rStyle w:val="apple-converted-space"/>
          <w:rFonts w:ascii="Trebuchet MS" w:hAnsi="Trebuchet MS"/>
          <w:color w:val="000000"/>
          <w:shd w:val="clear" w:color="auto" w:fill="FFFFFF"/>
        </w:rPr>
        <w:t> </w:t>
      </w:r>
      <w:hyperlink r:id="rId139" w:history="1">
        <w:r>
          <w:rPr>
            <w:rStyle w:val="Hyperlink"/>
            <w:rFonts w:ascii="Trebuchet MS" w:hAnsi="Trebuchet MS"/>
            <w:color w:val="660099"/>
          </w:rPr>
          <w:t>the get() method</w:t>
        </w:r>
      </w:hyperlink>
      <w:r>
        <w:rPr>
          <w:rStyle w:val="apple-converted-space"/>
          <w:rFonts w:ascii="Trebuchet MS" w:hAnsi="Trebuchet MS"/>
          <w:color w:val="000000"/>
          <w:shd w:val="clear" w:color="auto" w:fill="FFFFFF"/>
        </w:rPr>
        <w:t> </w:t>
      </w:r>
      <w:r>
        <w:rPr>
          <w:rFonts w:ascii="Trebuchet MS" w:hAnsi="Trebuchet MS"/>
          <w:color w:val="000000"/>
          <w:shd w:val="clear" w:color="auto" w:fill="FFFFFF"/>
        </w:rPr>
        <w:t>and again pass the key object. This time again key object generate same hash code (it's mandatory for it to do so to retrieve the object and that's why HashMap keys are immutable e.g. String) and we end up at same bucket location. If there is only one object then it is returned and that's your value object which you have stored earlier. Things get little</w:t>
      </w:r>
      <w:r>
        <w:rPr>
          <w:rStyle w:val="apple-converted-space"/>
          <w:rFonts w:ascii="Trebuchet MS" w:hAnsi="Trebuchet MS"/>
          <w:color w:val="000000"/>
          <w:shd w:val="clear" w:color="auto" w:fill="FFFFFF"/>
        </w:rPr>
        <w:t> </w:t>
      </w:r>
      <w:hyperlink r:id="rId140" w:history="1">
        <w:r>
          <w:rPr>
            <w:rStyle w:val="Hyperlink"/>
            <w:rFonts w:ascii="Trebuchet MS" w:hAnsi="Trebuchet MS"/>
            <w:color w:val="660099"/>
          </w:rPr>
          <w:t>tricky</w:t>
        </w:r>
      </w:hyperlink>
      <w:r>
        <w:rPr>
          <w:rStyle w:val="apple-converted-space"/>
          <w:rFonts w:ascii="Trebuchet MS" w:hAnsi="Trebuchet MS"/>
          <w:color w:val="000000"/>
          <w:shd w:val="clear" w:color="auto" w:fill="FFFFFF"/>
        </w:rPr>
        <w:t> </w:t>
      </w:r>
      <w:r>
        <w:rPr>
          <w:rFonts w:ascii="Trebuchet MS" w:hAnsi="Trebuchet MS"/>
          <w:color w:val="000000"/>
          <w:shd w:val="clear" w:color="auto" w:fill="FFFFFF"/>
        </w:rPr>
        <w:t>when collisions occur. It's easy to answer this question if you have read good books on data structure and algorithms like </w:t>
      </w:r>
      <w:hyperlink r:id="rId141" w:history="1">
        <w:r>
          <w:rPr>
            <w:rStyle w:val="Hyperlink"/>
            <w:rFonts w:ascii="Trebuchet MS" w:hAnsi="Trebuchet MS"/>
            <w:color w:val="660099"/>
          </w:rPr>
          <w:t>this</w:t>
        </w:r>
        <w:r>
          <w:rPr>
            <w:rStyle w:val="apple-converted-space"/>
            <w:rFonts w:ascii="Trebuchet MS" w:hAnsi="Trebuchet MS"/>
            <w:color w:val="660099"/>
            <w:u w:val="single"/>
          </w:rPr>
          <w:t> </w:t>
        </w:r>
      </w:hyperlink>
      <w:r>
        <w:rPr>
          <w:rFonts w:ascii="Trebuchet MS" w:hAnsi="Trebuchet MS"/>
          <w:color w:val="000000"/>
          <w:shd w:val="clear" w:color="auto" w:fill="FFFFFF"/>
        </w:rPr>
        <w:t xml:space="preserve">one. If you know how hash table data structure works then this </w:t>
      </w:r>
      <w:r>
        <w:rPr>
          <w:rFonts w:ascii="Trebuchet MS" w:hAnsi="Trebuchet MS"/>
          <w:color w:val="000000"/>
          <w:shd w:val="clear" w:color="auto" w:fill="FFFFFF"/>
        </w:rPr>
        <w:lastRenderedPageBreak/>
        <w:t>is a piece of cake.</w:t>
      </w:r>
      <w:r>
        <w:rPr>
          <w:rFonts w:ascii="Trebuchet MS" w:hAnsi="Trebuchet MS"/>
          <w:color w:val="000000"/>
        </w:rPr>
        <w:br/>
      </w:r>
      <w:r w:rsidR="00B225E4" w:rsidRPr="00B225E4">
        <w:rPr>
          <w:rFonts w:ascii="Trebuchet MS" w:hAnsi="Trebuchet MS"/>
          <w:color w:val="000000"/>
        </w:rPr>
        <w:t>http://www.jitendrazaa.com/blog/java/what-is-the-need-to-override-hashcode-and-equals-method/</w:t>
      </w:r>
      <w:r>
        <w:rPr>
          <w:rFonts w:ascii="Trebuchet MS" w:hAnsi="Trebuchet MS"/>
          <w:color w:val="000000"/>
        </w:rPr>
        <w:br/>
      </w:r>
    </w:p>
    <w:p w:rsidR="00840563" w:rsidRDefault="00840563" w:rsidP="001406C1">
      <w:pPr>
        <w:pStyle w:val="NormalWeb"/>
        <w:shd w:val="clear" w:color="auto" w:fill="FFFFFF"/>
        <w:spacing w:before="0" w:beforeAutospacing="0" w:after="0" w:afterAutospacing="0"/>
        <w:rPr>
          <w:rFonts w:ascii="Arial" w:hAnsi="Arial" w:cs="Arial"/>
          <w:b/>
          <w:color w:val="444444"/>
          <w:sz w:val="22"/>
          <w:szCs w:val="22"/>
        </w:rPr>
      </w:pPr>
    </w:p>
    <w:p w:rsidR="00840563" w:rsidRDefault="00840563" w:rsidP="001406C1">
      <w:pPr>
        <w:pStyle w:val="NormalWeb"/>
        <w:shd w:val="clear" w:color="auto" w:fill="FFFFFF"/>
        <w:spacing w:before="0" w:beforeAutospacing="0" w:after="0" w:afterAutospacing="0"/>
        <w:rPr>
          <w:rFonts w:ascii="Arial" w:hAnsi="Arial" w:cs="Arial"/>
          <w:b/>
          <w:color w:val="444444"/>
          <w:sz w:val="22"/>
          <w:szCs w:val="22"/>
        </w:rPr>
      </w:pPr>
    </w:p>
    <w:p w:rsidR="00840563" w:rsidRDefault="00840563" w:rsidP="001406C1">
      <w:pPr>
        <w:pStyle w:val="NormalWeb"/>
        <w:shd w:val="clear" w:color="auto" w:fill="FFFFFF"/>
        <w:spacing w:before="0" w:beforeAutospacing="0" w:after="0" w:afterAutospacing="0"/>
        <w:rPr>
          <w:rFonts w:ascii="Arial" w:hAnsi="Arial" w:cs="Arial"/>
          <w:b/>
          <w:color w:val="444444"/>
          <w:sz w:val="22"/>
          <w:szCs w:val="22"/>
        </w:rPr>
      </w:pPr>
      <w:r>
        <w:rPr>
          <w:rFonts w:ascii="Arial" w:hAnsi="Arial" w:cs="Arial"/>
          <w:b/>
          <w:color w:val="444444"/>
          <w:sz w:val="22"/>
          <w:szCs w:val="22"/>
        </w:rPr>
        <w:t>RUN time memory</w:t>
      </w:r>
    </w:p>
    <w:p w:rsidR="00840563" w:rsidRDefault="00840563" w:rsidP="001406C1">
      <w:pPr>
        <w:pStyle w:val="NormalWeb"/>
        <w:shd w:val="clear" w:color="auto" w:fill="FFFFFF"/>
        <w:spacing w:before="0" w:beforeAutospacing="0" w:after="0" w:afterAutospacing="0"/>
        <w:rPr>
          <w:rFonts w:ascii="Arial" w:hAnsi="Arial" w:cs="Arial"/>
          <w:b/>
          <w:color w:val="444444"/>
          <w:sz w:val="22"/>
          <w:szCs w:val="22"/>
        </w:rPr>
      </w:pPr>
      <w:r>
        <w:rPr>
          <w:rFonts w:ascii="Arial" w:hAnsi="Arial" w:cs="Arial"/>
          <w:b/>
          <w:noProof/>
          <w:color w:val="444444"/>
          <w:sz w:val="22"/>
          <w:szCs w:val="22"/>
        </w:rPr>
        <w:drawing>
          <wp:inline distT="0" distB="0" distL="0" distR="0">
            <wp:extent cx="6086475" cy="3421972"/>
            <wp:effectExtent l="19050" t="0" r="9525" b="0"/>
            <wp:docPr id="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cstate="print"/>
                    <a:srcRect/>
                    <a:stretch>
                      <a:fillRect/>
                    </a:stretch>
                  </pic:blipFill>
                  <pic:spPr bwMode="auto">
                    <a:xfrm>
                      <a:off x="0" y="0"/>
                      <a:ext cx="6100089" cy="3429626"/>
                    </a:xfrm>
                    <a:prstGeom prst="rect">
                      <a:avLst/>
                    </a:prstGeom>
                    <a:noFill/>
                    <a:ln w="9525">
                      <a:noFill/>
                      <a:miter lim="800000"/>
                      <a:headEnd/>
                      <a:tailEnd/>
                    </a:ln>
                  </pic:spPr>
                </pic:pic>
              </a:graphicData>
            </a:graphic>
          </wp:inline>
        </w:drawing>
      </w:r>
    </w:p>
    <w:p w:rsidR="00840563" w:rsidRPr="005613A0" w:rsidRDefault="00840563" w:rsidP="00840563">
      <w:pPr>
        <w:shd w:val="clear" w:color="auto" w:fill="F3F3F3"/>
        <w:rPr>
          <w:rFonts w:ascii="Arial" w:hAnsi="Arial" w:cs="Arial"/>
          <w:shd w:val="clear" w:color="auto" w:fill="FFFFFF"/>
        </w:rPr>
      </w:pPr>
    </w:p>
    <w:p w:rsidR="00B234E1" w:rsidRPr="00B234E1" w:rsidRDefault="00B234E1" w:rsidP="00B234E1">
      <w:pPr>
        <w:shd w:val="clear" w:color="auto" w:fill="FFFFFF"/>
        <w:textAlignment w:val="baseline"/>
        <w:rPr>
          <w:rFonts w:ascii="Arial" w:hAnsi="Arial" w:cs="Arial"/>
          <w:color w:val="242729"/>
          <w:sz w:val="23"/>
          <w:szCs w:val="23"/>
        </w:rPr>
      </w:pPr>
      <w:r w:rsidRPr="00B234E1">
        <w:rPr>
          <w:rFonts w:ascii="Arial" w:hAnsi="Arial" w:cs="Arial"/>
          <w:color w:val="242729"/>
          <w:sz w:val="23"/>
          <w:szCs w:val="23"/>
        </w:rPr>
        <w:t>Static methods (in fact all methods) as well as static variables are stored in the </w:t>
      </w:r>
      <w:r w:rsidRPr="00187A77">
        <w:rPr>
          <w:rFonts w:ascii="Consolas" w:hAnsi="Consolas" w:cs="Consolas"/>
          <w:b/>
          <w:color w:val="242729"/>
          <w:sz w:val="20"/>
        </w:rPr>
        <w:t>PermGen</w:t>
      </w:r>
      <w:r w:rsidR="007B148E">
        <w:rPr>
          <w:rFonts w:ascii="Consolas" w:hAnsi="Consolas" w:cs="Consolas"/>
          <w:b/>
          <w:color w:val="242729"/>
          <w:sz w:val="20"/>
        </w:rPr>
        <w:t>(method Area)</w:t>
      </w:r>
      <w:r w:rsidRPr="00187A77">
        <w:rPr>
          <w:rFonts w:ascii="Arial" w:hAnsi="Arial" w:cs="Arial"/>
          <w:b/>
          <w:color w:val="242729"/>
          <w:sz w:val="23"/>
          <w:szCs w:val="23"/>
        </w:rPr>
        <w:t> section of the heap</w:t>
      </w:r>
      <w:r w:rsidRPr="00B234E1">
        <w:rPr>
          <w:rFonts w:ascii="Arial" w:hAnsi="Arial" w:cs="Arial"/>
          <w:color w:val="242729"/>
          <w:sz w:val="23"/>
          <w:szCs w:val="23"/>
        </w:rPr>
        <w:t>, since they are part of the reflection data (class related data, not instance related).</w:t>
      </w:r>
    </w:p>
    <w:p w:rsidR="00805B47" w:rsidRPr="00805B47" w:rsidRDefault="00805B47" w:rsidP="00805B47">
      <w:pPr>
        <w:shd w:val="clear" w:color="auto" w:fill="FFFFFF"/>
        <w:textAlignment w:val="baseline"/>
        <w:rPr>
          <w:rFonts w:ascii="Arial" w:hAnsi="Arial" w:cs="Arial"/>
          <w:color w:val="242729"/>
          <w:sz w:val="23"/>
          <w:szCs w:val="23"/>
        </w:rPr>
      </w:pPr>
      <w:r w:rsidRPr="00805B47">
        <w:rPr>
          <w:rFonts w:ascii="Arial" w:hAnsi="Arial" w:cs="Arial"/>
          <w:color w:val="242729"/>
          <w:sz w:val="23"/>
          <w:szCs w:val="23"/>
        </w:rPr>
        <w:t>Class variables(Static variables) are stored as part of the </w:t>
      </w:r>
      <w:r w:rsidRPr="00805B47">
        <w:rPr>
          <w:rFonts w:ascii="Consolas" w:hAnsi="Consolas" w:cs="Consolas"/>
          <w:color w:val="242729"/>
          <w:sz w:val="20"/>
        </w:rPr>
        <w:t>Class object</w:t>
      </w:r>
      <w:r w:rsidRPr="00805B47">
        <w:rPr>
          <w:rFonts w:ascii="Arial" w:hAnsi="Arial" w:cs="Arial"/>
          <w:color w:val="242729"/>
          <w:sz w:val="23"/>
          <w:szCs w:val="23"/>
        </w:rPr>
        <w:t> associated with that class. This Class object can only be created by JVM and is stored in </w:t>
      </w:r>
      <w:r w:rsidRPr="00805B47">
        <w:rPr>
          <w:rFonts w:ascii="Consolas" w:hAnsi="Consolas" w:cs="Consolas"/>
          <w:color w:val="242729"/>
          <w:sz w:val="20"/>
        </w:rPr>
        <w:t>permanent generation</w:t>
      </w:r>
      <w:r w:rsidRPr="00805B47">
        <w:rPr>
          <w:rFonts w:ascii="Arial" w:hAnsi="Arial" w:cs="Arial"/>
          <w:color w:val="242729"/>
          <w:sz w:val="23"/>
          <w:szCs w:val="23"/>
        </w:rPr>
        <w:t>.</w:t>
      </w:r>
    </w:p>
    <w:p w:rsidR="00B234E1" w:rsidRDefault="00B234E1" w:rsidP="00840563">
      <w:pPr>
        <w:pStyle w:val="Heading3"/>
        <w:shd w:val="clear" w:color="auto" w:fill="FFFFFF"/>
        <w:rPr>
          <w:rFonts w:ascii="Arial" w:hAnsi="Arial" w:cs="Arial"/>
          <w:b w:val="0"/>
          <w:bCs w:val="0"/>
          <w:color w:val="610B38"/>
          <w:shd w:val="clear" w:color="auto" w:fill="FFFFFF"/>
        </w:rPr>
      </w:pPr>
    </w:p>
    <w:p w:rsidR="00B234E1" w:rsidRDefault="00B234E1" w:rsidP="00840563">
      <w:pPr>
        <w:pStyle w:val="Heading3"/>
        <w:shd w:val="clear" w:color="auto" w:fill="FFFFFF"/>
        <w:rPr>
          <w:rFonts w:ascii="Arial" w:hAnsi="Arial" w:cs="Arial"/>
          <w:b w:val="0"/>
          <w:bCs w:val="0"/>
          <w:color w:val="610B38"/>
          <w:shd w:val="clear" w:color="auto" w:fill="FFFFFF"/>
        </w:rPr>
      </w:pPr>
    </w:p>
    <w:p w:rsidR="00840563" w:rsidRPr="005613A0" w:rsidRDefault="00840563" w:rsidP="00840563">
      <w:pPr>
        <w:pStyle w:val="Heading3"/>
        <w:shd w:val="clear" w:color="auto" w:fill="FFFFFF"/>
        <w:rPr>
          <w:rFonts w:ascii="Arial" w:hAnsi="Arial" w:cs="Arial"/>
          <w:b w:val="0"/>
          <w:bCs w:val="0"/>
          <w:color w:val="610B38"/>
          <w:shd w:val="clear" w:color="auto" w:fill="FFFFFF"/>
        </w:rPr>
      </w:pPr>
      <w:r w:rsidRPr="005613A0">
        <w:rPr>
          <w:rFonts w:ascii="Arial" w:hAnsi="Arial" w:cs="Arial"/>
          <w:b w:val="0"/>
          <w:bCs w:val="0"/>
          <w:color w:val="610B38"/>
          <w:shd w:val="clear" w:color="auto" w:fill="FFFFFF"/>
        </w:rPr>
        <w:t>2)How many types of memory areas are allocated by JVM?</w:t>
      </w:r>
    </w:p>
    <w:tbl>
      <w:tblPr>
        <w:tblW w:w="0" w:type="auto"/>
        <w:tblCellSpacing w:w="0" w:type="dxa"/>
        <w:shd w:val="clear" w:color="auto" w:fill="FFFFFF"/>
        <w:tblCellMar>
          <w:left w:w="0" w:type="dxa"/>
          <w:right w:w="0" w:type="dxa"/>
        </w:tblCellMar>
        <w:tblLook w:val="04A0" w:firstRow="1" w:lastRow="0" w:firstColumn="1" w:lastColumn="0" w:noHBand="0" w:noVBand="1"/>
      </w:tblPr>
      <w:tblGrid>
        <w:gridCol w:w="9026"/>
      </w:tblGrid>
      <w:tr w:rsidR="00840563" w:rsidRPr="005613A0" w:rsidTr="00840563">
        <w:trPr>
          <w:tblCellSpacing w:w="0" w:type="dxa"/>
        </w:trPr>
        <w:tc>
          <w:tcPr>
            <w:tcW w:w="0" w:type="auto"/>
            <w:shd w:val="clear" w:color="auto" w:fill="FFFFFF"/>
            <w:vAlign w:val="center"/>
            <w:hideMark/>
          </w:tcPr>
          <w:p w:rsidR="00840563" w:rsidRPr="005613A0" w:rsidRDefault="00840563" w:rsidP="00840563">
            <w:pPr>
              <w:rPr>
                <w:rFonts w:ascii="Arial" w:hAnsi="Arial" w:cs="Arial"/>
                <w:color w:val="000000"/>
              </w:rPr>
            </w:pPr>
            <w:r w:rsidRPr="005613A0">
              <w:rPr>
                <w:rFonts w:ascii="Arial" w:hAnsi="Arial" w:cs="Arial"/>
                <w:color w:val="000000"/>
              </w:rPr>
              <w:t>Many types:</w:t>
            </w:r>
          </w:p>
          <w:p w:rsidR="00B234E1" w:rsidRDefault="00E958C9" w:rsidP="005571C2">
            <w:pPr>
              <w:shd w:val="clear" w:color="auto" w:fill="FFFFFF"/>
              <w:textAlignment w:val="baseline"/>
              <w:rPr>
                <w:b/>
                <w:bCs/>
                <w:color w:val="000000"/>
                <w:sz w:val="16"/>
                <w:szCs w:val="16"/>
              </w:rPr>
            </w:pPr>
            <w:r>
              <w:rPr>
                <w:b/>
                <w:bCs/>
                <w:color w:val="000000"/>
                <w:sz w:val="16"/>
                <w:szCs w:val="16"/>
              </w:rPr>
              <w:t>1) Classloader : Classloader is a subsystem of JVM that is used to load class files.</w:t>
            </w:r>
          </w:p>
          <w:p w:rsidR="00B234E1" w:rsidRDefault="00B234E1" w:rsidP="005571C2">
            <w:pPr>
              <w:shd w:val="clear" w:color="auto" w:fill="FFFFFF"/>
              <w:textAlignment w:val="baseline"/>
              <w:rPr>
                <w:b/>
                <w:bCs/>
                <w:color w:val="000000"/>
                <w:sz w:val="16"/>
                <w:szCs w:val="16"/>
              </w:rPr>
            </w:pPr>
          </w:p>
          <w:p w:rsidR="00DB063C" w:rsidRDefault="00E958C9" w:rsidP="00DB063C">
            <w:pPr>
              <w:numPr>
                <w:ilvl w:val="0"/>
                <w:numId w:val="58"/>
              </w:numPr>
              <w:shd w:val="clear" w:color="auto" w:fill="FFFFFF"/>
              <w:spacing w:before="100" w:beforeAutospacing="1" w:after="100" w:afterAutospacing="1"/>
              <w:rPr>
                <w:rFonts w:ascii="Cambria" w:hAnsi="Cambria"/>
                <w:color w:val="222635"/>
                <w:sz w:val="33"/>
                <w:szCs w:val="33"/>
              </w:rPr>
            </w:pPr>
            <w:r>
              <w:rPr>
                <w:b/>
                <w:bCs/>
                <w:color w:val="000000"/>
                <w:sz w:val="16"/>
                <w:szCs w:val="16"/>
              </w:rPr>
              <w:br/>
            </w:r>
            <w:r>
              <w:rPr>
                <w:b/>
                <w:bCs/>
                <w:color w:val="000000"/>
                <w:sz w:val="16"/>
                <w:szCs w:val="16"/>
              </w:rPr>
              <w:br/>
            </w:r>
            <w:r w:rsidR="00DB063C">
              <w:rPr>
                <w:rStyle w:val="Strong"/>
                <w:rFonts w:ascii="Cambria" w:eastAsiaTheme="minorEastAsia" w:hAnsi="Cambria"/>
                <w:color w:val="222635"/>
                <w:sz w:val="33"/>
                <w:szCs w:val="33"/>
              </w:rPr>
              <w:t>Method Area</w:t>
            </w:r>
            <w:r w:rsidR="00DB063C">
              <w:rPr>
                <w:rFonts w:ascii="Cambria" w:hAnsi="Cambria"/>
                <w:color w:val="222635"/>
                <w:sz w:val="33"/>
                <w:szCs w:val="33"/>
              </w:rPr>
              <w:t> – All the </w:t>
            </w:r>
            <w:r w:rsidR="00DB063C">
              <w:rPr>
                <w:rStyle w:val="Strong"/>
                <w:rFonts w:ascii="Cambria" w:eastAsiaTheme="minorEastAsia" w:hAnsi="Cambria"/>
                <w:color w:val="222635"/>
                <w:sz w:val="33"/>
                <w:szCs w:val="33"/>
              </w:rPr>
              <w:t>class level data</w:t>
            </w:r>
            <w:r w:rsidR="00DB063C">
              <w:rPr>
                <w:rFonts w:ascii="Cambria" w:hAnsi="Cambria"/>
                <w:color w:val="222635"/>
                <w:sz w:val="33"/>
                <w:szCs w:val="33"/>
              </w:rPr>
              <w:t> will be stored here, including </w:t>
            </w:r>
            <w:r w:rsidR="00DB063C">
              <w:rPr>
                <w:rStyle w:val="Strong"/>
                <w:rFonts w:ascii="Cambria" w:eastAsiaTheme="minorEastAsia" w:hAnsi="Cambria"/>
                <w:color w:val="222635"/>
                <w:sz w:val="33"/>
                <w:szCs w:val="33"/>
              </w:rPr>
              <w:t>static variables</w:t>
            </w:r>
            <w:r w:rsidR="00DB063C">
              <w:rPr>
                <w:rFonts w:ascii="Cambria" w:hAnsi="Cambria"/>
                <w:color w:val="222635"/>
                <w:sz w:val="33"/>
                <w:szCs w:val="33"/>
              </w:rPr>
              <w:t>. There is only one method area per JVM, and it is a shared resource.</w:t>
            </w:r>
          </w:p>
          <w:p w:rsidR="00DB063C" w:rsidRDefault="00DB063C" w:rsidP="00DB063C">
            <w:pPr>
              <w:numPr>
                <w:ilvl w:val="0"/>
                <w:numId w:val="58"/>
              </w:numPr>
              <w:shd w:val="clear" w:color="auto" w:fill="FFFFFF"/>
              <w:spacing w:before="100" w:beforeAutospacing="1" w:after="100" w:afterAutospacing="1"/>
              <w:rPr>
                <w:rFonts w:ascii="Cambria" w:hAnsi="Cambria"/>
                <w:color w:val="222635"/>
                <w:sz w:val="33"/>
                <w:szCs w:val="33"/>
              </w:rPr>
            </w:pPr>
            <w:r>
              <w:rPr>
                <w:rStyle w:val="Strong"/>
                <w:rFonts w:ascii="Cambria" w:eastAsiaTheme="minorEastAsia" w:hAnsi="Cambria"/>
                <w:color w:val="222635"/>
                <w:sz w:val="33"/>
                <w:szCs w:val="33"/>
              </w:rPr>
              <w:t>Heap Area</w:t>
            </w:r>
            <w:r>
              <w:rPr>
                <w:rFonts w:ascii="Cambria" w:hAnsi="Cambria"/>
                <w:color w:val="222635"/>
                <w:sz w:val="33"/>
                <w:szCs w:val="33"/>
              </w:rPr>
              <w:t> – All the </w:t>
            </w:r>
            <w:r>
              <w:rPr>
                <w:rStyle w:val="Strong"/>
                <w:rFonts w:ascii="Cambria" w:eastAsiaTheme="minorEastAsia" w:hAnsi="Cambria"/>
                <w:color w:val="222635"/>
                <w:sz w:val="33"/>
                <w:szCs w:val="33"/>
              </w:rPr>
              <w:t>Objects</w:t>
            </w:r>
            <w:r>
              <w:rPr>
                <w:rFonts w:ascii="Cambria" w:hAnsi="Cambria"/>
                <w:color w:val="222635"/>
                <w:sz w:val="33"/>
                <w:szCs w:val="33"/>
              </w:rPr>
              <w:t xml:space="preserve"> and their </w:t>
            </w:r>
            <w:r>
              <w:rPr>
                <w:rFonts w:ascii="Cambria" w:hAnsi="Cambria"/>
                <w:color w:val="222635"/>
                <w:sz w:val="33"/>
                <w:szCs w:val="33"/>
              </w:rPr>
              <w:lastRenderedPageBreak/>
              <w:t>corresponding</w:t>
            </w:r>
            <w:r>
              <w:rPr>
                <w:rStyle w:val="Strong"/>
                <w:rFonts w:ascii="Cambria" w:eastAsiaTheme="minorEastAsia" w:hAnsi="Cambria"/>
                <w:color w:val="222635"/>
                <w:sz w:val="33"/>
                <w:szCs w:val="33"/>
              </w:rPr>
              <w:t> instance variables</w:t>
            </w:r>
            <w:r>
              <w:rPr>
                <w:rFonts w:ascii="Cambria" w:hAnsi="Cambria"/>
                <w:color w:val="222635"/>
                <w:sz w:val="33"/>
                <w:szCs w:val="33"/>
              </w:rPr>
              <w:t> and </w:t>
            </w:r>
            <w:r>
              <w:rPr>
                <w:rStyle w:val="Strong"/>
                <w:rFonts w:ascii="Cambria" w:eastAsiaTheme="minorEastAsia" w:hAnsi="Cambria"/>
                <w:color w:val="222635"/>
                <w:sz w:val="33"/>
                <w:szCs w:val="33"/>
              </w:rPr>
              <w:t>arrays</w:t>
            </w:r>
            <w:r>
              <w:rPr>
                <w:rFonts w:ascii="Cambria" w:hAnsi="Cambria"/>
                <w:color w:val="222635"/>
                <w:sz w:val="33"/>
                <w:szCs w:val="33"/>
              </w:rPr>
              <w:t> will be stored here. There is also one Heap Area per JVM. Since the </w:t>
            </w:r>
            <w:r>
              <w:rPr>
                <w:rStyle w:val="Strong"/>
                <w:rFonts w:ascii="Cambria" w:eastAsiaTheme="minorEastAsia" w:hAnsi="Cambria"/>
                <w:color w:val="222635"/>
                <w:sz w:val="33"/>
                <w:szCs w:val="33"/>
              </w:rPr>
              <w:t>Method</w:t>
            </w:r>
            <w:r>
              <w:rPr>
                <w:rFonts w:ascii="Cambria" w:hAnsi="Cambria"/>
                <w:color w:val="222635"/>
                <w:sz w:val="33"/>
                <w:szCs w:val="33"/>
              </w:rPr>
              <w:t> and </w:t>
            </w:r>
            <w:r>
              <w:rPr>
                <w:rStyle w:val="Strong"/>
                <w:rFonts w:ascii="Cambria" w:eastAsiaTheme="minorEastAsia" w:hAnsi="Cambria"/>
                <w:color w:val="222635"/>
                <w:sz w:val="33"/>
                <w:szCs w:val="33"/>
              </w:rPr>
              <w:t>Heap areas</w:t>
            </w:r>
            <w:r>
              <w:rPr>
                <w:rFonts w:ascii="Cambria" w:hAnsi="Cambria"/>
                <w:color w:val="222635"/>
                <w:sz w:val="33"/>
                <w:szCs w:val="33"/>
              </w:rPr>
              <w:t> share memory for multiple threads, the data stored is not thread</w:t>
            </w:r>
            <w:r>
              <w:rPr>
                <w:rStyle w:val="Strong"/>
                <w:rFonts w:ascii="Cambria" w:eastAsiaTheme="minorEastAsia" w:hAnsi="Cambria"/>
                <w:color w:val="222635"/>
                <w:sz w:val="33"/>
                <w:szCs w:val="33"/>
              </w:rPr>
              <w:t> safe.</w:t>
            </w:r>
          </w:p>
          <w:p w:rsidR="00DB063C" w:rsidRDefault="00DB063C" w:rsidP="00DB063C">
            <w:pPr>
              <w:numPr>
                <w:ilvl w:val="0"/>
                <w:numId w:val="58"/>
              </w:numPr>
              <w:shd w:val="clear" w:color="auto" w:fill="FFFFFF"/>
              <w:spacing w:before="100" w:beforeAutospacing="1" w:after="100" w:afterAutospacing="1"/>
              <w:rPr>
                <w:rFonts w:ascii="Cambria" w:hAnsi="Cambria"/>
                <w:color w:val="222635"/>
                <w:sz w:val="33"/>
                <w:szCs w:val="33"/>
              </w:rPr>
            </w:pPr>
            <w:r>
              <w:rPr>
                <w:rStyle w:val="Strong"/>
                <w:rFonts w:ascii="Cambria" w:eastAsiaTheme="minorEastAsia" w:hAnsi="Cambria"/>
                <w:color w:val="222635"/>
                <w:sz w:val="33"/>
                <w:szCs w:val="33"/>
              </w:rPr>
              <w:t>Stack Area</w:t>
            </w:r>
            <w:r>
              <w:rPr>
                <w:rFonts w:ascii="Cambria" w:hAnsi="Cambria"/>
                <w:color w:val="222635"/>
                <w:sz w:val="33"/>
                <w:szCs w:val="33"/>
              </w:rPr>
              <w:t> – For every thread, a separate </w:t>
            </w:r>
            <w:r>
              <w:rPr>
                <w:rStyle w:val="Strong"/>
                <w:rFonts w:ascii="Cambria" w:eastAsiaTheme="minorEastAsia" w:hAnsi="Cambria"/>
                <w:color w:val="222635"/>
                <w:sz w:val="33"/>
                <w:szCs w:val="33"/>
              </w:rPr>
              <w:t>runtime stack</w:t>
            </w:r>
            <w:r>
              <w:rPr>
                <w:rFonts w:ascii="Cambria" w:hAnsi="Cambria"/>
                <w:color w:val="222635"/>
                <w:sz w:val="33"/>
                <w:szCs w:val="33"/>
              </w:rPr>
              <w:t> will be created. For every </w:t>
            </w:r>
            <w:r>
              <w:rPr>
                <w:rStyle w:val="Strong"/>
                <w:rFonts w:ascii="Cambria" w:eastAsiaTheme="minorEastAsia" w:hAnsi="Cambria"/>
                <w:color w:val="222635"/>
                <w:sz w:val="33"/>
                <w:szCs w:val="33"/>
              </w:rPr>
              <w:t>method call</w:t>
            </w:r>
            <w:r>
              <w:rPr>
                <w:rFonts w:ascii="Cambria" w:hAnsi="Cambria"/>
                <w:color w:val="222635"/>
                <w:sz w:val="33"/>
                <w:szCs w:val="33"/>
              </w:rPr>
              <w:t>, one entry will be made in the stack memory which is called as </w:t>
            </w:r>
            <w:r>
              <w:rPr>
                <w:rStyle w:val="Strong"/>
                <w:rFonts w:ascii="Cambria" w:eastAsiaTheme="minorEastAsia" w:hAnsi="Cambria"/>
                <w:color w:val="222635"/>
                <w:sz w:val="33"/>
                <w:szCs w:val="33"/>
              </w:rPr>
              <w:t>Stack Frame</w:t>
            </w:r>
            <w:r>
              <w:rPr>
                <w:rFonts w:ascii="Cambria" w:hAnsi="Cambria"/>
                <w:color w:val="222635"/>
                <w:sz w:val="33"/>
                <w:szCs w:val="33"/>
              </w:rPr>
              <w:t>. All </w:t>
            </w:r>
            <w:r>
              <w:rPr>
                <w:rStyle w:val="Strong"/>
                <w:rFonts w:ascii="Cambria" w:eastAsiaTheme="minorEastAsia" w:hAnsi="Cambria"/>
                <w:color w:val="222635"/>
                <w:sz w:val="33"/>
                <w:szCs w:val="33"/>
              </w:rPr>
              <w:t>local variables</w:t>
            </w:r>
            <w:r>
              <w:rPr>
                <w:rFonts w:ascii="Cambria" w:hAnsi="Cambria"/>
                <w:color w:val="222635"/>
                <w:sz w:val="33"/>
                <w:szCs w:val="33"/>
              </w:rPr>
              <w:t> will be created in the stack memory. The stack area is thread safe since it is not a shared resource. The Stack Frame is divided into three subentities:</w:t>
            </w:r>
          </w:p>
          <w:p w:rsidR="00DB063C" w:rsidRDefault="00DB063C" w:rsidP="00DB063C">
            <w:pPr>
              <w:numPr>
                <w:ilvl w:val="1"/>
                <w:numId w:val="58"/>
              </w:numPr>
              <w:shd w:val="clear" w:color="auto" w:fill="FFFFFF"/>
              <w:spacing w:before="100" w:beforeAutospacing="1" w:after="100" w:afterAutospacing="1"/>
              <w:rPr>
                <w:rFonts w:ascii="Cambria" w:hAnsi="Cambria"/>
                <w:color w:val="222635"/>
                <w:sz w:val="33"/>
                <w:szCs w:val="33"/>
              </w:rPr>
            </w:pPr>
            <w:r>
              <w:rPr>
                <w:rStyle w:val="Strong"/>
                <w:rFonts w:ascii="Cambria" w:eastAsiaTheme="minorEastAsia" w:hAnsi="Cambria"/>
                <w:color w:val="222635"/>
                <w:sz w:val="33"/>
                <w:szCs w:val="33"/>
              </w:rPr>
              <w:t>Local Variable Array</w:t>
            </w:r>
            <w:r>
              <w:rPr>
                <w:rFonts w:ascii="Cambria" w:hAnsi="Cambria"/>
                <w:color w:val="222635"/>
                <w:sz w:val="33"/>
                <w:szCs w:val="33"/>
              </w:rPr>
              <w:t> – Related to the method how many </w:t>
            </w:r>
            <w:r>
              <w:rPr>
                <w:rStyle w:val="Strong"/>
                <w:rFonts w:ascii="Cambria" w:eastAsiaTheme="minorEastAsia" w:hAnsi="Cambria"/>
                <w:color w:val="222635"/>
                <w:sz w:val="33"/>
                <w:szCs w:val="33"/>
              </w:rPr>
              <w:t>local variables</w:t>
            </w:r>
            <w:r>
              <w:rPr>
                <w:rFonts w:ascii="Cambria" w:hAnsi="Cambria"/>
                <w:color w:val="222635"/>
                <w:sz w:val="33"/>
                <w:szCs w:val="33"/>
              </w:rPr>
              <w:t> are involved and the corresponding values will be stored here.</w:t>
            </w:r>
          </w:p>
          <w:p w:rsidR="00DB063C" w:rsidRDefault="00DB063C" w:rsidP="00DB063C">
            <w:pPr>
              <w:numPr>
                <w:ilvl w:val="1"/>
                <w:numId w:val="58"/>
              </w:numPr>
              <w:shd w:val="clear" w:color="auto" w:fill="FFFFFF"/>
              <w:spacing w:before="100" w:beforeAutospacing="1" w:after="100" w:afterAutospacing="1"/>
              <w:rPr>
                <w:rFonts w:ascii="Cambria" w:hAnsi="Cambria"/>
                <w:color w:val="222635"/>
                <w:sz w:val="33"/>
                <w:szCs w:val="33"/>
              </w:rPr>
            </w:pPr>
            <w:r>
              <w:rPr>
                <w:rStyle w:val="Strong"/>
                <w:rFonts w:ascii="Cambria" w:eastAsiaTheme="minorEastAsia" w:hAnsi="Cambria"/>
                <w:color w:val="222635"/>
                <w:sz w:val="33"/>
                <w:szCs w:val="33"/>
              </w:rPr>
              <w:t>Operand stack</w:t>
            </w:r>
            <w:r>
              <w:rPr>
                <w:rFonts w:ascii="Cambria" w:hAnsi="Cambria"/>
                <w:color w:val="222635"/>
                <w:sz w:val="33"/>
                <w:szCs w:val="33"/>
              </w:rPr>
              <w:t> – If any intermediate operation is required to perform, </w:t>
            </w:r>
            <w:r>
              <w:rPr>
                <w:rStyle w:val="Strong"/>
                <w:rFonts w:ascii="Cambria" w:eastAsiaTheme="minorEastAsia" w:hAnsi="Cambria"/>
                <w:color w:val="222635"/>
                <w:sz w:val="33"/>
                <w:szCs w:val="33"/>
              </w:rPr>
              <w:t>operand stack</w:t>
            </w:r>
            <w:r>
              <w:rPr>
                <w:rFonts w:ascii="Cambria" w:hAnsi="Cambria"/>
                <w:color w:val="222635"/>
                <w:sz w:val="33"/>
                <w:szCs w:val="33"/>
              </w:rPr>
              <w:t> acts as runtime workspace to perform the operation.</w:t>
            </w:r>
          </w:p>
          <w:p w:rsidR="00DB063C" w:rsidRDefault="00DB063C" w:rsidP="00DB063C">
            <w:pPr>
              <w:numPr>
                <w:ilvl w:val="1"/>
                <w:numId w:val="58"/>
              </w:numPr>
              <w:shd w:val="clear" w:color="auto" w:fill="FFFFFF"/>
              <w:spacing w:before="100" w:beforeAutospacing="1" w:after="100" w:afterAutospacing="1"/>
              <w:rPr>
                <w:rFonts w:ascii="Cambria" w:hAnsi="Cambria"/>
                <w:color w:val="222635"/>
                <w:sz w:val="33"/>
                <w:szCs w:val="33"/>
              </w:rPr>
            </w:pPr>
            <w:r>
              <w:rPr>
                <w:rStyle w:val="Strong"/>
                <w:rFonts w:ascii="Cambria" w:eastAsiaTheme="minorEastAsia" w:hAnsi="Cambria"/>
                <w:color w:val="222635"/>
                <w:sz w:val="33"/>
                <w:szCs w:val="33"/>
              </w:rPr>
              <w:t>Frame data</w:t>
            </w:r>
            <w:r>
              <w:rPr>
                <w:rFonts w:ascii="Cambria" w:hAnsi="Cambria"/>
                <w:color w:val="222635"/>
                <w:sz w:val="33"/>
                <w:szCs w:val="33"/>
              </w:rPr>
              <w:t> – All symbols corresponding to the method is stored here. In the case of any </w:t>
            </w:r>
            <w:r>
              <w:rPr>
                <w:rStyle w:val="Strong"/>
                <w:rFonts w:ascii="Cambria" w:eastAsiaTheme="minorEastAsia" w:hAnsi="Cambria"/>
                <w:color w:val="222635"/>
                <w:sz w:val="33"/>
                <w:szCs w:val="33"/>
              </w:rPr>
              <w:t>exception</w:t>
            </w:r>
            <w:r>
              <w:rPr>
                <w:rFonts w:ascii="Cambria" w:hAnsi="Cambria"/>
                <w:color w:val="222635"/>
                <w:sz w:val="33"/>
                <w:szCs w:val="33"/>
              </w:rPr>
              <w:t>, the catch block information will be maintained in the frame data.</w:t>
            </w:r>
          </w:p>
          <w:p w:rsidR="00DB063C" w:rsidRDefault="00DB063C" w:rsidP="00DB063C">
            <w:pPr>
              <w:numPr>
                <w:ilvl w:val="0"/>
                <w:numId w:val="58"/>
              </w:numPr>
              <w:shd w:val="clear" w:color="auto" w:fill="FFFFFF"/>
              <w:spacing w:before="100" w:beforeAutospacing="1" w:after="100" w:afterAutospacing="1"/>
              <w:rPr>
                <w:rFonts w:ascii="Cambria" w:hAnsi="Cambria"/>
                <w:color w:val="222635"/>
                <w:sz w:val="33"/>
                <w:szCs w:val="33"/>
              </w:rPr>
            </w:pPr>
            <w:r>
              <w:rPr>
                <w:rStyle w:val="Strong"/>
                <w:rFonts w:ascii="Cambria" w:eastAsiaTheme="minorEastAsia" w:hAnsi="Cambria"/>
                <w:color w:val="222635"/>
                <w:sz w:val="33"/>
                <w:szCs w:val="33"/>
              </w:rPr>
              <w:t>PC Registers</w:t>
            </w:r>
            <w:r>
              <w:rPr>
                <w:rFonts w:ascii="Cambria" w:hAnsi="Cambria"/>
                <w:color w:val="222635"/>
                <w:sz w:val="33"/>
                <w:szCs w:val="33"/>
              </w:rPr>
              <w:t> – Each thread will have separate</w:t>
            </w:r>
            <w:r>
              <w:rPr>
                <w:rStyle w:val="Strong"/>
                <w:rFonts w:ascii="Cambria" w:eastAsiaTheme="minorEastAsia" w:hAnsi="Cambria"/>
                <w:color w:val="222635"/>
                <w:sz w:val="33"/>
                <w:szCs w:val="33"/>
              </w:rPr>
              <w:t> PC Registers,</w:t>
            </w:r>
            <w:r>
              <w:rPr>
                <w:rFonts w:ascii="Cambria" w:hAnsi="Cambria"/>
                <w:color w:val="222635"/>
                <w:sz w:val="33"/>
                <w:szCs w:val="33"/>
              </w:rPr>
              <w:t> to hold the address of </w:t>
            </w:r>
            <w:r>
              <w:rPr>
                <w:rStyle w:val="Strong"/>
                <w:rFonts w:ascii="Cambria" w:eastAsiaTheme="minorEastAsia" w:hAnsi="Cambria"/>
                <w:color w:val="222635"/>
                <w:sz w:val="33"/>
                <w:szCs w:val="33"/>
              </w:rPr>
              <w:t>current executing instruction</w:t>
            </w:r>
            <w:r>
              <w:rPr>
                <w:rFonts w:ascii="Cambria" w:hAnsi="Cambria"/>
                <w:color w:val="222635"/>
                <w:sz w:val="33"/>
                <w:szCs w:val="33"/>
              </w:rPr>
              <w:t> once the instruction is executed the PC register will be </w:t>
            </w:r>
            <w:r>
              <w:rPr>
                <w:rStyle w:val="Strong"/>
                <w:rFonts w:ascii="Cambria" w:eastAsiaTheme="minorEastAsia" w:hAnsi="Cambria"/>
                <w:color w:val="222635"/>
                <w:sz w:val="33"/>
                <w:szCs w:val="33"/>
              </w:rPr>
              <w:t>updated</w:t>
            </w:r>
            <w:r>
              <w:rPr>
                <w:rFonts w:ascii="Cambria" w:hAnsi="Cambria"/>
                <w:color w:val="222635"/>
                <w:sz w:val="33"/>
                <w:szCs w:val="33"/>
              </w:rPr>
              <w:t> with the next instruction.</w:t>
            </w:r>
          </w:p>
          <w:p w:rsidR="00DB063C" w:rsidRDefault="00DB063C" w:rsidP="00DB063C">
            <w:pPr>
              <w:numPr>
                <w:ilvl w:val="0"/>
                <w:numId w:val="58"/>
              </w:numPr>
              <w:shd w:val="clear" w:color="auto" w:fill="FFFFFF"/>
              <w:spacing w:before="100" w:beforeAutospacing="1" w:after="100" w:afterAutospacing="1"/>
              <w:rPr>
                <w:rFonts w:ascii="Cambria" w:hAnsi="Cambria"/>
                <w:color w:val="222635"/>
                <w:sz w:val="33"/>
                <w:szCs w:val="33"/>
              </w:rPr>
            </w:pPr>
            <w:r>
              <w:rPr>
                <w:rStyle w:val="Strong"/>
                <w:rFonts w:ascii="Cambria" w:eastAsiaTheme="minorEastAsia" w:hAnsi="Cambria"/>
                <w:color w:val="222635"/>
                <w:sz w:val="33"/>
                <w:szCs w:val="33"/>
              </w:rPr>
              <w:t>Native Method stacks</w:t>
            </w:r>
            <w:r>
              <w:rPr>
                <w:rFonts w:ascii="Cambria" w:hAnsi="Cambria"/>
                <w:color w:val="222635"/>
                <w:sz w:val="33"/>
                <w:szCs w:val="33"/>
              </w:rPr>
              <w:t> – Native Method Stack holds native method information. For every thread, a separate native method stack will be created.</w:t>
            </w:r>
          </w:p>
          <w:p w:rsidR="00C37C4A" w:rsidRPr="00C37C4A" w:rsidRDefault="00C37C4A" w:rsidP="00C37C4A">
            <w:pPr>
              <w:shd w:val="clear" w:color="auto" w:fill="EBDCC5"/>
              <w:textAlignment w:val="baseline"/>
              <w:rPr>
                <w:rFonts w:ascii="inherit" w:hAnsi="inherit"/>
                <w:color w:val="000000"/>
                <w:sz w:val="21"/>
                <w:szCs w:val="21"/>
              </w:rPr>
            </w:pPr>
            <w:r w:rsidRPr="00C37C4A">
              <w:rPr>
                <w:rFonts w:ascii="inherit" w:hAnsi="inherit"/>
                <w:color w:val="000000"/>
                <w:sz w:val="21"/>
                <w:szCs w:val="21"/>
              </w:rPr>
              <w:br/>
              <w:t>public int math (int x, int y){</w:t>
            </w:r>
            <w:r w:rsidRPr="00C37C4A">
              <w:rPr>
                <w:rFonts w:ascii="inherit" w:hAnsi="inherit"/>
                <w:color w:val="000000"/>
                <w:sz w:val="21"/>
              </w:rPr>
              <w:t> </w:t>
            </w:r>
            <w:r w:rsidRPr="00C37C4A">
              <w:rPr>
                <w:rFonts w:ascii="inherit" w:hAnsi="inherit"/>
                <w:color w:val="000000"/>
                <w:sz w:val="21"/>
                <w:szCs w:val="21"/>
              </w:rPr>
              <w:br/>
              <w:t>A a = new A();</w:t>
            </w:r>
            <w:r w:rsidRPr="00C37C4A">
              <w:rPr>
                <w:rFonts w:ascii="inherit" w:hAnsi="inherit"/>
                <w:color w:val="000000"/>
                <w:sz w:val="21"/>
              </w:rPr>
              <w:t> </w:t>
            </w:r>
            <w:r w:rsidRPr="00C37C4A">
              <w:rPr>
                <w:rFonts w:ascii="inherit" w:hAnsi="inherit"/>
                <w:color w:val="000000"/>
                <w:sz w:val="21"/>
                <w:szCs w:val="21"/>
              </w:rPr>
              <w:br/>
              <w:t>return (A.e + x + y);</w:t>
            </w:r>
            <w:r w:rsidRPr="00C37C4A">
              <w:rPr>
                <w:rFonts w:ascii="inherit" w:hAnsi="inherit"/>
                <w:color w:val="000000"/>
                <w:sz w:val="21"/>
              </w:rPr>
              <w:t> </w:t>
            </w:r>
            <w:r w:rsidRPr="00C37C4A">
              <w:rPr>
                <w:rFonts w:ascii="inherit" w:hAnsi="inherit"/>
                <w:color w:val="000000"/>
                <w:sz w:val="21"/>
                <w:szCs w:val="21"/>
              </w:rPr>
              <w:br/>
              <w:t>}</w:t>
            </w:r>
            <w:r w:rsidRPr="00C37C4A">
              <w:rPr>
                <w:rFonts w:ascii="inherit" w:hAnsi="inherit"/>
                <w:color w:val="000000"/>
                <w:sz w:val="21"/>
              </w:rPr>
              <w:t> </w:t>
            </w:r>
            <w:r w:rsidRPr="00C37C4A">
              <w:rPr>
                <w:rFonts w:ascii="inherit" w:hAnsi="inherit"/>
                <w:color w:val="000000"/>
                <w:sz w:val="21"/>
                <w:szCs w:val="21"/>
              </w:rPr>
              <w:br/>
              <w:t>}</w:t>
            </w:r>
            <w:r w:rsidRPr="00C37C4A">
              <w:rPr>
                <w:rFonts w:ascii="inherit" w:hAnsi="inherit"/>
                <w:color w:val="000000"/>
                <w:sz w:val="21"/>
              </w:rPr>
              <w:t> </w:t>
            </w:r>
            <w:r w:rsidRPr="00C37C4A">
              <w:rPr>
                <w:rFonts w:ascii="inherit" w:hAnsi="inherit"/>
                <w:color w:val="000000"/>
                <w:sz w:val="21"/>
                <w:szCs w:val="21"/>
              </w:rPr>
              <w:br/>
            </w:r>
            <w:r w:rsidRPr="00C37C4A">
              <w:rPr>
                <w:rFonts w:ascii="inherit" w:hAnsi="inherit"/>
                <w:color w:val="000000"/>
                <w:sz w:val="21"/>
                <w:szCs w:val="21"/>
              </w:rPr>
              <w:br/>
              <w:t>Then we have:</w:t>
            </w:r>
            <w:r w:rsidRPr="00C37C4A">
              <w:rPr>
                <w:rFonts w:ascii="inherit" w:hAnsi="inherit"/>
                <w:color w:val="000000"/>
                <w:sz w:val="21"/>
              </w:rPr>
              <w:t> </w:t>
            </w:r>
            <w:r w:rsidRPr="00C37C4A">
              <w:rPr>
                <w:rFonts w:ascii="inherit" w:hAnsi="inherit"/>
                <w:color w:val="000000"/>
                <w:sz w:val="21"/>
                <w:szCs w:val="21"/>
              </w:rPr>
              <w:br/>
            </w:r>
            <w:r w:rsidRPr="00C37C4A">
              <w:rPr>
                <w:rFonts w:ascii="inherit" w:hAnsi="inherit"/>
                <w:color w:val="000000"/>
                <w:sz w:val="21"/>
                <w:szCs w:val="21"/>
              </w:rPr>
              <w:br/>
              <w:t>Stack: x, y, a</w:t>
            </w:r>
            <w:r w:rsidRPr="00C37C4A">
              <w:rPr>
                <w:rFonts w:ascii="inherit" w:hAnsi="inherit"/>
                <w:color w:val="000000"/>
                <w:sz w:val="21"/>
              </w:rPr>
              <w:t> </w:t>
            </w:r>
            <w:r w:rsidRPr="00C37C4A">
              <w:rPr>
                <w:rFonts w:ascii="inherit" w:hAnsi="inherit"/>
                <w:color w:val="000000"/>
                <w:sz w:val="21"/>
                <w:szCs w:val="21"/>
              </w:rPr>
              <w:br/>
            </w:r>
            <w:r w:rsidRPr="00C37C4A">
              <w:rPr>
                <w:rFonts w:ascii="inherit" w:hAnsi="inherit"/>
                <w:color w:val="000000"/>
                <w:sz w:val="21"/>
                <w:szCs w:val="21"/>
              </w:rPr>
              <w:lastRenderedPageBreak/>
              <w:t>Heap: instance a (it is A object), a.e = 1</w:t>
            </w:r>
            <w:r w:rsidRPr="00C37C4A">
              <w:rPr>
                <w:rFonts w:ascii="inherit" w:hAnsi="inherit"/>
                <w:color w:val="000000"/>
                <w:sz w:val="21"/>
              </w:rPr>
              <w:t> </w:t>
            </w:r>
            <w:r w:rsidRPr="00C37C4A">
              <w:rPr>
                <w:rFonts w:ascii="inherit" w:hAnsi="inherit"/>
                <w:color w:val="000000"/>
                <w:sz w:val="21"/>
                <w:szCs w:val="21"/>
              </w:rPr>
              <w:br/>
            </w:r>
            <w:r w:rsidRPr="00C37C4A">
              <w:rPr>
                <w:rFonts w:ascii="inherit" w:hAnsi="inherit"/>
                <w:color w:val="000000"/>
                <w:sz w:val="21"/>
                <w:szCs w:val="21"/>
              </w:rPr>
              <w:br/>
              <w:t>(Note that a in stack points out to instance a in heap)</w:t>
            </w:r>
            <w:r w:rsidRPr="00C37C4A">
              <w:rPr>
                <w:rFonts w:ascii="inherit" w:hAnsi="inherit"/>
                <w:color w:val="000000"/>
                <w:sz w:val="21"/>
              </w:rPr>
              <w:t> </w:t>
            </w:r>
            <w:r w:rsidRPr="00C37C4A">
              <w:rPr>
                <w:rFonts w:ascii="inherit" w:hAnsi="inherit"/>
                <w:color w:val="000000"/>
                <w:sz w:val="21"/>
                <w:szCs w:val="21"/>
              </w:rPr>
              <w:br/>
            </w:r>
            <w:r w:rsidRPr="00C37C4A">
              <w:rPr>
                <w:rFonts w:ascii="inherit" w:hAnsi="inherit"/>
                <w:color w:val="000000"/>
                <w:sz w:val="21"/>
                <w:szCs w:val="21"/>
              </w:rPr>
              <w:br/>
              <w:t>If instance a is no longer used, it is garbage collected</w:t>
            </w:r>
          </w:p>
          <w:p w:rsidR="005571C2" w:rsidRPr="00697AF3" w:rsidRDefault="005571C2" w:rsidP="005571C2">
            <w:pPr>
              <w:spacing w:before="100" w:beforeAutospacing="1" w:after="100" w:afterAutospacing="1"/>
              <w:rPr>
                <w:rFonts w:ascii="Arial" w:hAnsi="Arial" w:cs="Arial"/>
                <w:color w:val="000000"/>
                <w:sz w:val="28"/>
                <w:szCs w:val="28"/>
                <w:u w:val="single"/>
              </w:rPr>
            </w:pPr>
          </w:p>
          <w:p w:rsidR="00697AF3" w:rsidRPr="00697AF3" w:rsidRDefault="00697AF3" w:rsidP="00697AF3">
            <w:pPr>
              <w:shd w:val="clear" w:color="auto" w:fill="FFFFFF"/>
              <w:rPr>
                <w:rFonts w:ascii="Arial" w:hAnsi="Arial" w:cs="Arial"/>
                <w:color w:val="242729"/>
                <w:sz w:val="18"/>
                <w:szCs w:val="18"/>
              </w:rPr>
            </w:pPr>
            <w:r w:rsidRPr="00697AF3">
              <w:rPr>
                <w:rFonts w:ascii="Arial" w:hAnsi="Arial" w:cs="Arial"/>
                <w:color w:val="242729"/>
                <w:sz w:val="18"/>
                <w:szCs w:val="18"/>
              </w:rPr>
              <w:t>The class (method) area stores </w:t>
            </w:r>
            <w:r w:rsidRPr="00697AF3">
              <w:rPr>
                <w:rFonts w:ascii="Arial" w:hAnsi="Arial" w:cs="Arial"/>
                <w:i/>
                <w:iCs/>
                <w:color w:val="242729"/>
                <w:sz w:val="18"/>
                <w:szCs w:val="18"/>
              </w:rPr>
              <w:t>code</w:t>
            </w:r>
            <w:r w:rsidRPr="00697AF3">
              <w:rPr>
                <w:rFonts w:ascii="Arial" w:hAnsi="Arial" w:cs="Arial"/>
                <w:color w:val="242729"/>
                <w:sz w:val="18"/>
                <w:szCs w:val="18"/>
              </w:rPr>
              <w:t> - that's the code of your program. The heap stores object instances. For example:</w:t>
            </w:r>
          </w:p>
          <w:p w:rsidR="00697AF3" w:rsidRPr="00697AF3" w:rsidRDefault="00697AF3" w:rsidP="00697AF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03336"/>
                <w:sz w:val="18"/>
                <w:szCs w:val="18"/>
              </w:rPr>
            </w:pPr>
            <w:r w:rsidRPr="00697AF3">
              <w:rPr>
                <w:rFonts w:ascii="Consolas" w:hAnsi="Consolas" w:cs="Consolas"/>
                <w:color w:val="101094"/>
                <w:sz w:val="18"/>
                <w:szCs w:val="18"/>
              </w:rPr>
              <w:t>public</w:t>
            </w:r>
            <w:r w:rsidRPr="00697AF3">
              <w:rPr>
                <w:rFonts w:ascii="Consolas" w:hAnsi="Consolas" w:cs="Consolas"/>
                <w:color w:val="303336"/>
                <w:sz w:val="18"/>
                <w:szCs w:val="18"/>
              </w:rPr>
              <w:t xml:space="preserve"> </w:t>
            </w:r>
            <w:r w:rsidRPr="00697AF3">
              <w:rPr>
                <w:rFonts w:ascii="Consolas" w:hAnsi="Consolas" w:cs="Consolas"/>
                <w:color w:val="101094"/>
                <w:sz w:val="18"/>
                <w:szCs w:val="18"/>
              </w:rPr>
              <w:t>void</w:t>
            </w:r>
            <w:r w:rsidRPr="00697AF3">
              <w:rPr>
                <w:rFonts w:ascii="Consolas" w:hAnsi="Consolas" w:cs="Consolas"/>
                <w:color w:val="303336"/>
                <w:sz w:val="18"/>
                <w:szCs w:val="18"/>
              </w:rPr>
              <w:t xml:space="preserve"> </w:t>
            </w:r>
            <w:r w:rsidRPr="00697AF3">
              <w:rPr>
                <w:rFonts w:ascii="Consolas" w:hAnsi="Consolas" w:cs="Consolas"/>
                <w:color w:val="2B91AF"/>
                <w:sz w:val="18"/>
                <w:szCs w:val="18"/>
              </w:rPr>
              <w:t>MakeSomeFruit</w:t>
            </w:r>
            <w:r w:rsidRPr="00697AF3">
              <w:rPr>
                <w:rFonts w:ascii="Consolas" w:hAnsi="Consolas" w:cs="Consolas"/>
                <w:color w:val="303336"/>
                <w:sz w:val="18"/>
                <w:szCs w:val="18"/>
              </w:rPr>
              <w:t>(){</w:t>
            </w:r>
          </w:p>
          <w:p w:rsidR="00697AF3" w:rsidRPr="00697AF3" w:rsidRDefault="00697AF3" w:rsidP="00697AF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03336"/>
                <w:sz w:val="18"/>
                <w:szCs w:val="18"/>
              </w:rPr>
            </w:pPr>
          </w:p>
          <w:p w:rsidR="00697AF3" w:rsidRPr="00697AF3" w:rsidRDefault="00697AF3" w:rsidP="00697AF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03336"/>
                <w:sz w:val="18"/>
                <w:szCs w:val="18"/>
              </w:rPr>
            </w:pPr>
            <w:r w:rsidRPr="00697AF3">
              <w:rPr>
                <w:rFonts w:ascii="Consolas" w:hAnsi="Consolas" w:cs="Consolas"/>
                <w:color w:val="303336"/>
                <w:sz w:val="18"/>
                <w:szCs w:val="18"/>
              </w:rPr>
              <w:t xml:space="preserve">   </w:t>
            </w:r>
            <w:r w:rsidRPr="00697AF3">
              <w:rPr>
                <w:rFonts w:ascii="Consolas" w:hAnsi="Consolas" w:cs="Consolas"/>
                <w:color w:val="2B91AF"/>
                <w:sz w:val="18"/>
                <w:szCs w:val="18"/>
              </w:rPr>
              <w:t>Fruit</w:t>
            </w:r>
            <w:r w:rsidRPr="00697AF3">
              <w:rPr>
                <w:rFonts w:ascii="Consolas" w:hAnsi="Consolas" w:cs="Consolas"/>
                <w:color w:val="303336"/>
                <w:sz w:val="18"/>
                <w:szCs w:val="18"/>
              </w:rPr>
              <w:t xml:space="preserve"> myFruit=</w:t>
            </w:r>
            <w:r w:rsidRPr="00697AF3">
              <w:rPr>
                <w:rFonts w:ascii="Consolas" w:hAnsi="Consolas" w:cs="Consolas"/>
                <w:color w:val="101094"/>
                <w:sz w:val="18"/>
                <w:szCs w:val="18"/>
              </w:rPr>
              <w:t>new</w:t>
            </w:r>
            <w:r w:rsidRPr="00697AF3">
              <w:rPr>
                <w:rFonts w:ascii="Consolas" w:hAnsi="Consolas" w:cs="Consolas"/>
                <w:color w:val="303336"/>
                <w:sz w:val="18"/>
                <w:szCs w:val="18"/>
              </w:rPr>
              <w:t xml:space="preserve"> </w:t>
            </w:r>
            <w:r w:rsidRPr="00697AF3">
              <w:rPr>
                <w:rFonts w:ascii="Consolas" w:hAnsi="Consolas" w:cs="Consolas"/>
                <w:color w:val="2B91AF"/>
                <w:sz w:val="18"/>
                <w:szCs w:val="18"/>
              </w:rPr>
              <w:t>Fruit</w:t>
            </w:r>
            <w:r w:rsidRPr="00697AF3">
              <w:rPr>
                <w:rFonts w:ascii="Consolas" w:hAnsi="Consolas" w:cs="Consolas"/>
                <w:color w:val="303336"/>
                <w:sz w:val="18"/>
                <w:szCs w:val="18"/>
              </w:rPr>
              <w:t>();</w:t>
            </w:r>
          </w:p>
          <w:p w:rsidR="00697AF3" w:rsidRPr="00697AF3" w:rsidRDefault="00697AF3" w:rsidP="00697AF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03336"/>
                <w:sz w:val="18"/>
                <w:szCs w:val="18"/>
              </w:rPr>
            </w:pPr>
          </w:p>
          <w:p w:rsidR="00697AF3" w:rsidRPr="00697AF3" w:rsidRDefault="00697AF3" w:rsidP="00697AF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93318"/>
                <w:sz w:val="18"/>
                <w:szCs w:val="18"/>
              </w:rPr>
            </w:pPr>
            <w:r w:rsidRPr="00697AF3">
              <w:rPr>
                <w:rFonts w:ascii="Consolas" w:hAnsi="Consolas" w:cs="Consolas"/>
                <w:color w:val="303336"/>
                <w:sz w:val="18"/>
                <w:szCs w:val="18"/>
              </w:rPr>
              <w:t>}</w:t>
            </w:r>
          </w:p>
          <w:p w:rsidR="00697AF3" w:rsidRPr="00697AF3" w:rsidRDefault="00697AF3" w:rsidP="00AE07BE">
            <w:pPr>
              <w:numPr>
                <w:ilvl w:val="0"/>
                <w:numId w:val="35"/>
              </w:numPr>
              <w:shd w:val="clear" w:color="auto" w:fill="FFFFFF"/>
              <w:spacing w:after="120"/>
              <w:ind w:left="265"/>
              <w:rPr>
                <w:rFonts w:ascii="Arial" w:hAnsi="Arial" w:cs="Arial"/>
                <w:color w:val="242729"/>
                <w:sz w:val="18"/>
                <w:szCs w:val="18"/>
              </w:rPr>
            </w:pPr>
            <w:r w:rsidRPr="00697AF3">
              <w:rPr>
                <w:rFonts w:ascii="Arial" w:hAnsi="Arial" w:cs="Arial"/>
                <w:color w:val="242729"/>
                <w:sz w:val="18"/>
                <w:szCs w:val="18"/>
              </w:rPr>
              <w:t>The MakeSomeFruit code is stored in the class area.</w:t>
            </w:r>
          </w:p>
          <w:p w:rsidR="00697AF3" w:rsidRPr="00697AF3" w:rsidRDefault="00697AF3" w:rsidP="00AE07BE">
            <w:pPr>
              <w:numPr>
                <w:ilvl w:val="0"/>
                <w:numId w:val="35"/>
              </w:numPr>
              <w:shd w:val="clear" w:color="auto" w:fill="FFFFFF"/>
              <w:spacing w:after="120"/>
              <w:ind w:left="265"/>
              <w:rPr>
                <w:rFonts w:ascii="Arial" w:hAnsi="Arial" w:cs="Arial"/>
                <w:color w:val="242729"/>
                <w:sz w:val="18"/>
                <w:szCs w:val="18"/>
              </w:rPr>
            </w:pPr>
            <w:r w:rsidRPr="00697AF3">
              <w:rPr>
                <w:rFonts w:ascii="Arial" w:hAnsi="Arial" w:cs="Arial"/>
                <w:color w:val="242729"/>
                <w:sz w:val="18"/>
                <w:szCs w:val="18"/>
              </w:rPr>
              <w:t>When executed, the actual Fruit instance it creates is stored in the Heap.</w:t>
            </w:r>
          </w:p>
          <w:p w:rsidR="00697AF3" w:rsidRPr="00697AF3" w:rsidRDefault="00697AF3" w:rsidP="00AE07BE">
            <w:pPr>
              <w:numPr>
                <w:ilvl w:val="0"/>
                <w:numId w:val="35"/>
              </w:numPr>
              <w:shd w:val="clear" w:color="auto" w:fill="FFFFFF"/>
              <w:ind w:left="265"/>
              <w:rPr>
                <w:rFonts w:ascii="Arial" w:hAnsi="Arial" w:cs="Arial"/>
                <w:color w:val="242729"/>
                <w:sz w:val="18"/>
                <w:szCs w:val="18"/>
              </w:rPr>
            </w:pPr>
            <w:r w:rsidRPr="00697AF3">
              <w:rPr>
                <w:rFonts w:ascii="Arial" w:hAnsi="Arial" w:cs="Arial"/>
                <w:color w:val="242729"/>
                <w:sz w:val="18"/>
                <w:szCs w:val="18"/>
              </w:rPr>
              <w:t>When executed, the myFruit </w:t>
            </w:r>
            <w:r w:rsidRPr="00697AF3">
              <w:rPr>
                <w:rFonts w:ascii="Arial" w:hAnsi="Arial" w:cs="Arial"/>
                <w:i/>
                <w:iCs/>
                <w:color w:val="242729"/>
                <w:sz w:val="18"/>
                <w:szCs w:val="18"/>
              </w:rPr>
              <w:t>reference</w:t>
            </w:r>
            <w:r w:rsidRPr="00697AF3">
              <w:rPr>
                <w:rFonts w:ascii="Arial" w:hAnsi="Arial" w:cs="Arial"/>
                <w:color w:val="242729"/>
                <w:sz w:val="18"/>
                <w:szCs w:val="18"/>
              </w:rPr>
              <w:t> variable is stored on the stack. That's just a number which points at the location of the instance in memory - an address.</w:t>
            </w:r>
          </w:p>
          <w:p w:rsidR="00697AF3" w:rsidRPr="00E67B38" w:rsidRDefault="008B0099" w:rsidP="00697AF3">
            <w:pPr>
              <w:spacing w:before="100" w:beforeAutospacing="1" w:after="100" w:afterAutospacing="1"/>
              <w:rPr>
                <w:rFonts w:ascii="Arial" w:hAnsi="Arial" w:cs="Arial"/>
                <w:color w:val="000000"/>
                <w:sz w:val="28"/>
                <w:szCs w:val="28"/>
                <w:u w:val="single"/>
              </w:rPr>
            </w:pPr>
            <w:r>
              <w:rPr>
                <w:rFonts w:ascii="Droid Sans" w:hAnsi="Droid Sans"/>
                <w:color w:val="000000"/>
                <w:sz w:val="21"/>
                <w:szCs w:val="21"/>
                <w:shd w:val="clear" w:color="auto" w:fill="EBDCC5"/>
              </w:rPr>
              <w:t>Primitives are stored on the stack, objects in the heap space.</w:t>
            </w:r>
            <w:r>
              <w:rPr>
                <w:rFonts w:ascii="Droid Sans" w:hAnsi="Droid Sans"/>
                <w:color w:val="000000"/>
                <w:sz w:val="21"/>
                <w:szCs w:val="21"/>
              </w:rPr>
              <w:br/>
            </w:r>
            <w:r>
              <w:rPr>
                <w:rFonts w:ascii="Droid Sans" w:hAnsi="Droid Sans"/>
                <w:color w:val="000000"/>
                <w:sz w:val="21"/>
                <w:szCs w:val="21"/>
              </w:rPr>
              <w:br/>
            </w:r>
            <w:r>
              <w:rPr>
                <w:rFonts w:ascii="Droid Sans" w:hAnsi="Droid Sans"/>
                <w:color w:val="000000"/>
                <w:sz w:val="21"/>
                <w:szCs w:val="21"/>
                <w:shd w:val="clear" w:color="auto" w:fill="EBDCC5"/>
              </w:rPr>
              <w:t>int j = 20; will be stored on the stack, because the variable itself holds the value and it's much faster, but if you wrap it:</w:t>
            </w:r>
            <w:r>
              <w:rPr>
                <w:rFonts w:ascii="Droid Sans" w:hAnsi="Droid Sans"/>
                <w:color w:val="000000"/>
                <w:sz w:val="21"/>
                <w:szCs w:val="21"/>
              </w:rPr>
              <w:br/>
            </w:r>
            <w:r>
              <w:rPr>
                <w:rFonts w:ascii="Droid Sans" w:hAnsi="Droid Sans"/>
                <w:color w:val="000000"/>
                <w:sz w:val="21"/>
                <w:szCs w:val="21"/>
                <w:shd w:val="clear" w:color="auto" w:fill="EBDCC5"/>
              </w:rPr>
              <w:t>Integer p = new Integer(20); then it's stored in the heap space because it's now an object.</w:t>
            </w:r>
          </w:p>
          <w:p w:rsidR="00C479DC" w:rsidRPr="00E67B38" w:rsidRDefault="00C479DC" w:rsidP="00C479DC">
            <w:pPr>
              <w:spacing w:before="100" w:beforeAutospacing="1" w:after="100" w:afterAutospacing="1"/>
              <w:ind w:left="720"/>
              <w:rPr>
                <w:rFonts w:ascii="Arial" w:hAnsi="Arial" w:cs="Arial"/>
                <w:color w:val="000000"/>
                <w:sz w:val="28"/>
                <w:szCs w:val="28"/>
                <w:u w:val="single"/>
              </w:rPr>
            </w:pPr>
            <w:r w:rsidRPr="00E67B38">
              <w:rPr>
                <w:rFonts w:ascii="Arial" w:hAnsi="Arial" w:cs="Arial"/>
                <w:b/>
                <w:bCs/>
                <w:color w:val="555555"/>
                <w:sz w:val="28"/>
                <w:szCs w:val="28"/>
                <w:u w:val="single"/>
              </w:rPr>
              <w:t>The String Constant Pool.</w:t>
            </w:r>
          </w:p>
          <w:p w:rsidR="00C479DC" w:rsidRPr="00C479DC" w:rsidRDefault="00C479DC" w:rsidP="00C479DC">
            <w:pPr>
              <w:shd w:val="clear" w:color="auto" w:fill="FFFFFF"/>
              <w:spacing w:before="100" w:beforeAutospacing="1" w:after="100" w:afterAutospacing="1"/>
              <w:rPr>
                <w:rFonts w:ascii="Arial" w:hAnsi="Arial" w:cs="Arial"/>
                <w:color w:val="555555"/>
                <w:sz w:val="21"/>
                <w:szCs w:val="21"/>
              </w:rPr>
            </w:pPr>
            <w:r w:rsidRPr="00C479DC">
              <w:rPr>
                <w:rFonts w:ascii="Arial" w:hAnsi="Arial" w:cs="Arial"/>
                <w:color w:val="555555"/>
                <w:sz w:val="21"/>
                <w:szCs w:val="21"/>
              </w:rPr>
              <w:t>It is a special place where the collection of references to string objects are placed. What makes this so special? we will try to understand it now.</w:t>
            </w:r>
          </w:p>
          <w:p w:rsidR="00C479DC" w:rsidRDefault="00C479DC" w:rsidP="00C479DC">
            <w:pPr>
              <w:rPr>
                <w:rFonts w:ascii="Arial" w:hAnsi="Arial" w:cs="Arial"/>
                <w:color w:val="555555"/>
                <w:sz w:val="21"/>
                <w:szCs w:val="21"/>
              </w:rPr>
            </w:pPr>
            <w:r w:rsidRPr="00C479DC">
              <w:rPr>
                <w:rFonts w:ascii="Arial" w:hAnsi="Arial" w:cs="Arial"/>
                <w:color w:val="555555"/>
                <w:sz w:val="21"/>
                <w:szCs w:val="21"/>
              </w:rPr>
              <w:t>In our tutorial about String immutability, we have learned that string literals cannot be modified and multiple reference variable can refer to the same string literal. Let us first write a program to understand object comparison and references</w:t>
            </w:r>
          </w:p>
          <w:p w:rsidR="00C479DC" w:rsidRPr="00C479DC" w:rsidRDefault="00C479DC" w:rsidP="00C479DC">
            <w:pPr>
              <w:rPr>
                <w:rFonts w:ascii="Courier New" w:hAnsi="Courier New" w:cs="Courier New"/>
                <w:color w:val="555555"/>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8861"/>
            </w:tblGrid>
            <w:tr w:rsidR="00C479DC" w:rsidRPr="00C479DC" w:rsidTr="00C479DC">
              <w:trPr>
                <w:tblCellSpacing w:w="15" w:type="dxa"/>
              </w:trPr>
              <w:tc>
                <w:tcPr>
                  <w:tcW w:w="0" w:type="auto"/>
                  <w:tcBorders>
                    <w:top w:val="nil"/>
                    <w:left w:val="nil"/>
                    <w:bottom w:val="nil"/>
                    <w:right w:val="nil"/>
                  </w:tcBorders>
                  <w:vAlign w:val="center"/>
                  <w:hideMark/>
                </w:tcPr>
                <w:p w:rsidR="00C479DC" w:rsidRPr="00C479DC" w:rsidRDefault="00C479DC" w:rsidP="00C479DC">
                  <w:pPr>
                    <w:jc w:val="center"/>
                    <w:rPr>
                      <w:rFonts w:ascii="inherit" w:hAnsi="inherit"/>
                      <w:sz w:val="18"/>
                      <w:szCs w:val="18"/>
                    </w:rPr>
                  </w:pPr>
                  <w:r w:rsidRPr="00C479DC">
                    <w:rPr>
                      <w:rFonts w:ascii="inherit" w:hAnsi="inherit"/>
                      <w:sz w:val="18"/>
                      <w:szCs w:val="18"/>
                    </w:rPr>
                    <w:t>1</w:t>
                  </w:r>
                </w:p>
                <w:p w:rsidR="00C479DC" w:rsidRPr="00C479DC" w:rsidRDefault="00C479DC" w:rsidP="00C479DC">
                  <w:pPr>
                    <w:jc w:val="center"/>
                    <w:rPr>
                      <w:rFonts w:ascii="inherit" w:hAnsi="inherit"/>
                      <w:sz w:val="18"/>
                      <w:szCs w:val="18"/>
                    </w:rPr>
                  </w:pPr>
                  <w:r w:rsidRPr="00C479DC">
                    <w:rPr>
                      <w:rFonts w:ascii="inherit" w:hAnsi="inherit"/>
                      <w:sz w:val="18"/>
                      <w:szCs w:val="18"/>
                    </w:rPr>
                    <w:t>2</w:t>
                  </w:r>
                </w:p>
                <w:p w:rsidR="00C479DC" w:rsidRPr="00C479DC" w:rsidRDefault="00C479DC" w:rsidP="00C479DC">
                  <w:pPr>
                    <w:jc w:val="center"/>
                    <w:rPr>
                      <w:rFonts w:ascii="inherit" w:hAnsi="inherit"/>
                      <w:sz w:val="18"/>
                      <w:szCs w:val="18"/>
                    </w:rPr>
                  </w:pPr>
                  <w:r w:rsidRPr="00C479DC">
                    <w:rPr>
                      <w:rFonts w:ascii="inherit" w:hAnsi="inherit"/>
                      <w:sz w:val="18"/>
                      <w:szCs w:val="18"/>
                    </w:rPr>
                    <w:t>3</w:t>
                  </w:r>
                </w:p>
                <w:p w:rsidR="00C479DC" w:rsidRPr="00C479DC" w:rsidRDefault="00C479DC" w:rsidP="00C479DC">
                  <w:pPr>
                    <w:jc w:val="center"/>
                    <w:rPr>
                      <w:rFonts w:ascii="inherit" w:hAnsi="inherit"/>
                      <w:sz w:val="18"/>
                      <w:szCs w:val="18"/>
                    </w:rPr>
                  </w:pPr>
                  <w:r w:rsidRPr="00C479DC">
                    <w:rPr>
                      <w:rFonts w:ascii="inherit" w:hAnsi="inherit"/>
                      <w:sz w:val="18"/>
                      <w:szCs w:val="18"/>
                    </w:rPr>
                    <w:t>4</w:t>
                  </w:r>
                </w:p>
                <w:p w:rsidR="00C479DC" w:rsidRPr="00C479DC" w:rsidRDefault="00C479DC" w:rsidP="00C479DC">
                  <w:pPr>
                    <w:jc w:val="center"/>
                    <w:rPr>
                      <w:rFonts w:ascii="inherit" w:hAnsi="inherit"/>
                      <w:sz w:val="18"/>
                      <w:szCs w:val="18"/>
                    </w:rPr>
                  </w:pPr>
                  <w:r w:rsidRPr="00C479DC">
                    <w:rPr>
                      <w:rFonts w:ascii="inherit" w:hAnsi="inherit"/>
                      <w:sz w:val="18"/>
                      <w:szCs w:val="18"/>
                    </w:rPr>
                    <w:t>5</w:t>
                  </w:r>
                </w:p>
                <w:p w:rsidR="00C479DC" w:rsidRPr="00C479DC" w:rsidRDefault="00C479DC" w:rsidP="00C479DC">
                  <w:pPr>
                    <w:jc w:val="center"/>
                    <w:rPr>
                      <w:rFonts w:ascii="inherit" w:hAnsi="inherit"/>
                      <w:sz w:val="18"/>
                      <w:szCs w:val="18"/>
                    </w:rPr>
                  </w:pPr>
                  <w:r w:rsidRPr="00C479DC">
                    <w:rPr>
                      <w:rFonts w:ascii="inherit" w:hAnsi="inherit"/>
                      <w:sz w:val="18"/>
                      <w:szCs w:val="18"/>
                    </w:rPr>
                    <w:t>6</w:t>
                  </w:r>
                </w:p>
                <w:p w:rsidR="00C479DC" w:rsidRPr="00C479DC" w:rsidRDefault="00C479DC" w:rsidP="00C479DC">
                  <w:pPr>
                    <w:jc w:val="center"/>
                    <w:rPr>
                      <w:rFonts w:ascii="inherit" w:hAnsi="inherit"/>
                      <w:sz w:val="18"/>
                      <w:szCs w:val="18"/>
                    </w:rPr>
                  </w:pPr>
                  <w:r w:rsidRPr="00C479DC">
                    <w:rPr>
                      <w:rFonts w:ascii="inherit" w:hAnsi="inherit"/>
                      <w:sz w:val="18"/>
                      <w:szCs w:val="18"/>
                    </w:rPr>
                    <w:t>7</w:t>
                  </w:r>
                </w:p>
                <w:p w:rsidR="00C479DC" w:rsidRPr="00C479DC" w:rsidRDefault="00C479DC" w:rsidP="00C479DC">
                  <w:pPr>
                    <w:jc w:val="center"/>
                    <w:rPr>
                      <w:rFonts w:ascii="inherit" w:hAnsi="inherit"/>
                      <w:sz w:val="18"/>
                      <w:szCs w:val="18"/>
                    </w:rPr>
                  </w:pPr>
                  <w:r w:rsidRPr="00C479DC">
                    <w:rPr>
                      <w:rFonts w:ascii="inherit" w:hAnsi="inherit"/>
                      <w:sz w:val="18"/>
                      <w:szCs w:val="18"/>
                    </w:rPr>
                    <w:t>8</w:t>
                  </w:r>
                </w:p>
                <w:p w:rsidR="00C479DC" w:rsidRPr="00C479DC" w:rsidRDefault="00C479DC" w:rsidP="00C479DC">
                  <w:pPr>
                    <w:jc w:val="center"/>
                    <w:rPr>
                      <w:rFonts w:ascii="inherit" w:hAnsi="inherit"/>
                      <w:sz w:val="18"/>
                      <w:szCs w:val="18"/>
                    </w:rPr>
                  </w:pPr>
                  <w:r w:rsidRPr="00C479DC">
                    <w:rPr>
                      <w:rFonts w:ascii="inherit" w:hAnsi="inherit"/>
                      <w:sz w:val="18"/>
                      <w:szCs w:val="18"/>
                    </w:rPr>
                    <w:t>9</w:t>
                  </w:r>
                </w:p>
              </w:tc>
              <w:tc>
                <w:tcPr>
                  <w:tcW w:w="8816" w:type="dxa"/>
                  <w:tcBorders>
                    <w:top w:val="nil"/>
                    <w:left w:val="nil"/>
                    <w:bottom w:val="nil"/>
                    <w:right w:val="nil"/>
                  </w:tcBorders>
                  <w:vAlign w:val="center"/>
                  <w:hideMark/>
                </w:tcPr>
                <w:p w:rsidR="00C479DC" w:rsidRPr="00B77539" w:rsidRDefault="00C479DC" w:rsidP="00C479DC">
                  <w:pPr>
                    <w:rPr>
                      <w:rFonts w:ascii="inherit" w:hAnsi="inherit"/>
                      <w:color w:val="000000"/>
                    </w:rPr>
                  </w:pPr>
                  <w:r w:rsidRPr="00B77539">
                    <w:rPr>
                      <w:rFonts w:ascii="inherit" w:hAnsi="inherit"/>
                      <w:color w:val="000000"/>
                      <w:sz w:val="22"/>
                      <w:szCs w:val="22"/>
                    </w:rPr>
                    <w:t>public class StringConstantPool {</w:t>
                  </w:r>
                </w:p>
                <w:p w:rsidR="00C479DC" w:rsidRPr="00B77539" w:rsidRDefault="00C479DC" w:rsidP="00C479DC">
                  <w:pPr>
                    <w:rPr>
                      <w:rFonts w:ascii="inherit" w:hAnsi="inherit"/>
                      <w:color w:val="000000"/>
                    </w:rPr>
                  </w:pPr>
                  <w:r w:rsidRPr="00B77539">
                    <w:rPr>
                      <w:rFonts w:ascii="inherit" w:hAnsi="inherit"/>
                      <w:color w:val="000000"/>
                      <w:sz w:val="22"/>
                      <w:szCs w:val="22"/>
                    </w:rPr>
                    <w:tab/>
                    <w:t>public static void main(String[] args) {</w:t>
                  </w:r>
                </w:p>
                <w:p w:rsidR="00C479DC" w:rsidRPr="00B77539" w:rsidRDefault="00C479DC" w:rsidP="00C479DC">
                  <w:pPr>
                    <w:rPr>
                      <w:rFonts w:ascii="inherit" w:hAnsi="inherit"/>
                      <w:color w:val="000000"/>
                    </w:rPr>
                  </w:pPr>
                  <w:r w:rsidRPr="00B77539">
                    <w:rPr>
                      <w:rFonts w:ascii="inherit" w:hAnsi="inherit"/>
                      <w:color w:val="000000"/>
                      <w:sz w:val="22"/>
                      <w:szCs w:val="22"/>
                    </w:rPr>
                    <w:tab/>
                  </w:r>
                  <w:r w:rsidRPr="00B77539">
                    <w:rPr>
                      <w:rFonts w:ascii="inherit" w:hAnsi="inherit"/>
                      <w:color w:val="000000"/>
                      <w:sz w:val="22"/>
                      <w:szCs w:val="22"/>
                    </w:rPr>
                    <w:tab/>
                    <w:t>String s = "prasad";</w:t>
                  </w:r>
                </w:p>
                <w:p w:rsidR="00C479DC" w:rsidRPr="00B77539" w:rsidRDefault="00C479DC" w:rsidP="00C479DC">
                  <w:pPr>
                    <w:rPr>
                      <w:rFonts w:ascii="inherit" w:hAnsi="inherit"/>
                      <w:color w:val="000000"/>
                    </w:rPr>
                  </w:pPr>
                  <w:r w:rsidRPr="00B77539">
                    <w:rPr>
                      <w:rFonts w:ascii="inherit" w:hAnsi="inherit"/>
                      <w:color w:val="000000"/>
                      <w:sz w:val="22"/>
                      <w:szCs w:val="22"/>
                    </w:rPr>
                    <w:tab/>
                  </w:r>
                  <w:r w:rsidRPr="00B77539">
                    <w:rPr>
                      <w:rFonts w:ascii="inherit" w:hAnsi="inherit"/>
                      <w:color w:val="000000"/>
                      <w:sz w:val="22"/>
                      <w:szCs w:val="22"/>
                    </w:rPr>
                    <w:tab/>
                    <w:t>String s2 = "prasad";</w:t>
                  </w:r>
                </w:p>
                <w:p w:rsidR="00C479DC" w:rsidRPr="00B77539" w:rsidRDefault="00C479DC" w:rsidP="00C479DC">
                  <w:pPr>
                    <w:rPr>
                      <w:rFonts w:ascii="inherit" w:hAnsi="inherit"/>
                      <w:color w:val="000000"/>
                    </w:rPr>
                  </w:pPr>
                  <w:r w:rsidRPr="00B77539">
                    <w:rPr>
                      <w:rFonts w:ascii="inherit" w:hAnsi="inherit"/>
                      <w:color w:val="000000"/>
                      <w:sz w:val="22"/>
                      <w:szCs w:val="22"/>
                    </w:rPr>
                    <w:t> </w:t>
                  </w:r>
                </w:p>
                <w:p w:rsidR="00C479DC" w:rsidRPr="00B77539" w:rsidRDefault="00C479DC" w:rsidP="00C479DC">
                  <w:pPr>
                    <w:rPr>
                      <w:rFonts w:ascii="inherit" w:hAnsi="inherit"/>
                      <w:color w:val="000000"/>
                    </w:rPr>
                  </w:pPr>
                  <w:r w:rsidRPr="00B77539">
                    <w:rPr>
                      <w:rFonts w:ascii="inherit" w:hAnsi="inherit"/>
                      <w:color w:val="000000"/>
                      <w:sz w:val="22"/>
                      <w:szCs w:val="22"/>
                    </w:rPr>
                    <w:tab/>
                  </w:r>
                  <w:r w:rsidRPr="00B77539">
                    <w:rPr>
                      <w:rFonts w:ascii="inherit" w:hAnsi="inherit"/>
                      <w:color w:val="000000"/>
                      <w:sz w:val="22"/>
                      <w:szCs w:val="22"/>
                    </w:rPr>
                    <w:tab/>
                    <w:t>System.out.println(s.equals(s2));</w:t>
                  </w:r>
                </w:p>
                <w:p w:rsidR="00C479DC" w:rsidRPr="00B77539" w:rsidRDefault="00C479DC" w:rsidP="00C479DC">
                  <w:pPr>
                    <w:rPr>
                      <w:rFonts w:ascii="inherit" w:hAnsi="inherit"/>
                      <w:color w:val="000000"/>
                    </w:rPr>
                  </w:pPr>
                  <w:r w:rsidRPr="00B77539">
                    <w:rPr>
                      <w:rFonts w:ascii="inherit" w:hAnsi="inherit"/>
                      <w:color w:val="000000"/>
                      <w:sz w:val="22"/>
                      <w:szCs w:val="22"/>
                    </w:rPr>
                    <w:tab/>
                  </w:r>
                  <w:r w:rsidRPr="00B77539">
                    <w:rPr>
                      <w:rFonts w:ascii="inherit" w:hAnsi="inherit"/>
                      <w:color w:val="000000"/>
                      <w:sz w:val="22"/>
                      <w:szCs w:val="22"/>
                    </w:rPr>
                    <w:tab/>
                    <w:t>System.out.println(s == s2);</w:t>
                  </w:r>
                </w:p>
                <w:p w:rsidR="00C479DC" w:rsidRPr="00B77539" w:rsidRDefault="00C479DC" w:rsidP="00C479DC">
                  <w:pPr>
                    <w:rPr>
                      <w:rFonts w:ascii="inherit" w:hAnsi="inherit"/>
                      <w:color w:val="000000"/>
                    </w:rPr>
                  </w:pPr>
                  <w:r w:rsidRPr="00B77539">
                    <w:rPr>
                      <w:rFonts w:ascii="inherit" w:hAnsi="inherit"/>
                      <w:color w:val="000000"/>
                      <w:sz w:val="22"/>
                      <w:szCs w:val="22"/>
                    </w:rPr>
                    <w:tab/>
                    <w:t>}</w:t>
                  </w:r>
                </w:p>
                <w:p w:rsidR="00C479DC" w:rsidRPr="00B77539" w:rsidRDefault="00C479DC" w:rsidP="00C479DC">
                  <w:pPr>
                    <w:rPr>
                      <w:rFonts w:ascii="inherit" w:hAnsi="inherit"/>
                      <w:color w:val="000000"/>
                    </w:rPr>
                  </w:pPr>
                  <w:r w:rsidRPr="00B77539">
                    <w:rPr>
                      <w:rFonts w:ascii="inherit" w:hAnsi="inherit"/>
                      <w:color w:val="000000"/>
                      <w:sz w:val="22"/>
                      <w:szCs w:val="22"/>
                    </w:rPr>
                    <w:t>}</w:t>
                  </w:r>
                </w:p>
              </w:tc>
            </w:tr>
            <w:tr w:rsidR="00C479DC" w:rsidRPr="00C479DC" w:rsidTr="00C479DC">
              <w:trPr>
                <w:tblCellSpacing w:w="15" w:type="dxa"/>
              </w:trPr>
              <w:tc>
                <w:tcPr>
                  <w:tcW w:w="0" w:type="auto"/>
                  <w:tcBorders>
                    <w:top w:val="nil"/>
                    <w:left w:val="nil"/>
                    <w:bottom w:val="nil"/>
                    <w:right w:val="nil"/>
                  </w:tcBorders>
                  <w:vAlign w:val="center"/>
                  <w:hideMark/>
                </w:tcPr>
                <w:p w:rsidR="00C479DC" w:rsidRDefault="00C479DC" w:rsidP="00C479DC">
                  <w:pPr>
                    <w:jc w:val="center"/>
                    <w:rPr>
                      <w:rFonts w:ascii="inherit" w:hAnsi="inherit"/>
                      <w:sz w:val="18"/>
                      <w:szCs w:val="18"/>
                    </w:rPr>
                  </w:pPr>
                </w:p>
                <w:p w:rsidR="00C479DC" w:rsidRPr="00C479DC" w:rsidRDefault="00C479DC" w:rsidP="00C479DC">
                  <w:pPr>
                    <w:jc w:val="center"/>
                    <w:rPr>
                      <w:rFonts w:ascii="inherit" w:hAnsi="inherit"/>
                      <w:sz w:val="18"/>
                      <w:szCs w:val="18"/>
                    </w:rPr>
                  </w:pPr>
                  <w:r w:rsidRPr="00C479DC">
                    <w:rPr>
                      <w:rFonts w:ascii="inherit" w:hAnsi="inherit"/>
                      <w:sz w:val="18"/>
                      <w:szCs w:val="18"/>
                    </w:rPr>
                    <w:t>1</w:t>
                  </w:r>
                </w:p>
                <w:p w:rsidR="00C479DC" w:rsidRPr="00C479DC" w:rsidRDefault="00C479DC" w:rsidP="00C479DC">
                  <w:pPr>
                    <w:jc w:val="center"/>
                    <w:rPr>
                      <w:rFonts w:ascii="inherit" w:hAnsi="inherit"/>
                      <w:sz w:val="18"/>
                      <w:szCs w:val="18"/>
                    </w:rPr>
                  </w:pPr>
                  <w:r w:rsidRPr="00C479DC">
                    <w:rPr>
                      <w:rFonts w:ascii="inherit" w:hAnsi="inherit"/>
                      <w:sz w:val="18"/>
                      <w:szCs w:val="18"/>
                    </w:rPr>
                    <w:t>2</w:t>
                  </w:r>
                </w:p>
              </w:tc>
              <w:tc>
                <w:tcPr>
                  <w:tcW w:w="8816" w:type="dxa"/>
                  <w:tcBorders>
                    <w:top w:val="nil"/>
                    <w:left w:val="nil"/>
                    <w:bottom w:val="nil"/>
                    <w:right w:val="nil"/>
                  </w:tcBorders>
                  <w:vAlign w:val="center"/>
                  <w:hideMark/>
                </w:tcPr>
                <w:p w:rsidR="00C479DC" w:rsidRPr="00B77539" w:rsidRDefault="007E0593" w:rsidP="00C479DC">
                  <w:pPr>
                    <w:rPr>
                      <w:rFonts w:ascii="inherit" w:hAnsi="inherit"/>
                      <w:color w:val="000000"/>
                    </w:rPr>
                  </w:pPr>
                  <w:r w:rsidRPr="00B77539">
                    <w:rPr>
                      <w:rFonts w:ascii="inherit" w:hAnsi="inherit"/>
                      <w:color w:val="000000"/>
                      <w:sz w:val="22"/>
                      <w:szCs w:val="22"/>
                    </w:rPr>
                    <w:t>T</w:t>
                  </w:r>
                  <w:r w:rsidR="00C479DC" w:rsidRPr="00B77539">
                    <w:rPr>
                      <w:rFonts w:ascii="inherit" w:hAnsi="inherit"/>
                      <w:color w:val="000000"/>
                      <w:sz w:val="22"/>
                      <w:szCs w:val="22"/>
                    </w:rPr>
                    <w:t>rue</w:t>
                  </w:r>
                </w:p>
                <w:p w:rsidR="00C479DC" w:rsidRPr="00B77539" w:rsidRDefault="00794109" w:rsidP="00C479DC">
                  <w:pPr>
                    <w:rPr>
                      <w:rFonts w:ascii="inherit" w:hAnsi="inherit"/>
                      <w:color w:val="000000"/>
                    </w:rPr>
                  </w:pPr>
                  <w:r w:rsidRPr="00B77539">
                    <w:rPr>
                      <w:rFonts w:ascii="inherit" w:hAnsi="inherit"/>
                      <w:color w:val="000000"/>
                      <w:sz w:val="22"/>
                      <w:szCs w:val="22"/>
                    </w:rPr>
                    <w:t>T</w:t>
                  </w:r>
                  <w:r w:rsidR="00C479DC" w:rsidRPr="00B77539">
                    <w:rPr>
                      <w:rFonts w:ascii="inherit" w:hAnsi="inherit"/>
                      <w:color w:val="000000"/>
                      <w:sz w:val="22"/>
                      <w:szCs w:val="22"/>
                    </w:rPr>
                    <w:t>rue</w:t>
                  </w:r>
                </w:p>
              </w:tc>
            </w:tr>
          </w:tbl>
          <w:p w:rsidR="00C479DC" w:rsidRDefault="00C479DC" w:rsidP="00840563"/>
          <w:p w:rsidR="00C43DF4" w:rsidRPr="00C43DF4" w:rsidRDefault="00C43DF4" w:rsidP="00C43DF4">
            <w:pPr>
              <w:shd w:val="clear" w:color="auto" w:fill="FFFFFF"/>
              <w:rPr>
                <w:rFonts w:ascii="Arial" w:hAnsi="Arial" w:cs="Arial"/>
                <w:color w:val="222222"/>
              </w:rPr>
            </w:pPr>
            <w:r w:rsidRPr="00C43DF4">
              <w:rPr>
                <w:rFonts w:ascii="Arial" w:hAnsi="Arial" w:cs="Arial"/>
                <w:color w:val="222222"/>
              </w:rPr>
              <w:t>1) </w:t>
            </w:r>
            <w:r w:rsidRPr="00C43DF4">
              <w:rPr>
                <w:rFonts w:ascii="Arial" w:hAnsi="Arial" w:cs="Arial"/>
                <w:b/>
                <w:bCs/>
                <w:color w:val="222222"/>
              </w:rPr>
              <w:t>Iterator</w:t>
            </w:r>
            <w:r w:rsidRPr="00C43DF4">
              <w:rPr>
                <w:rFonts w:ascii="Arial" w:hAnsi="Arial" w:cs="Arial"/>
                <w:color w:val="222222"/>
              </w:rPr>
              <w:t> is used for traversing List </w:t>
            </w:r>
            <w:r w:rsidRPr="00C43DF4">
              <w:rPr>
                <w:rFonts w:ascii="Arial" w:hAnsi="Arial" w:cs="Arial"/>
                <w:b/>
                <w:bCs/>
                <w:color w:val="222222"/>
              </w:rPr>
              <w:t>and</w:t>
            </w:r>
            <w:r w:rsidRPr="00C43DF4">
              <w:rPr>
                <w:rFonts w:ascii="Arial" w:hAnsi="Arial" w:cs="Arial"/>
                <w:color w:val="222222"/>
              </w:rPr>
              <w:t> Set both. We can use </w:t>
            </w:r>
            <w:r w:rsidRPr="00C43DF4">
              <w:rPr>
                <w:rFonts w:ascii="Arial" w:hAnsi="Arial" w:cs="Arial"/>
                <w:b/>
                <w:bCs/>
                <w:color w:val="222222"/>
              </w:rPr>
              <w:t>ListIterator</w:t>
            </w:r>
            <w:r w:rsidRPr="00C43DF4">
              <w:rPr>
                <w:rFonts w:ascii="Arial" w:hAnsi="Arial" w:cs="Arial"/>
                <w:color w:val="222222"/>
              </w:rPr>
              <w:t> to traverse List only, we cannot traverse Set using </w:t>
            </w:r>
            <w:r w:rsidRPr="00C43DF4">
              <w:rPr>
                <w:rFonts w:ascii="Arial" w:hAnsi="Arial" w:cs="Arial"/>
                <w:b/>
                <w:bCs/>
                <w:color w:val="222222"/>
              </w:rPr>
              <w:t>ListIterator</w:t>
            </w:r>
            <w:r w:rsidRPr="00C43DF4">
              <w:rPr>
                <w:rFonts w:ascii="Arial" w:hAnsi="Arial" w:cs="Arial"/>
                <w:color w:val="222222"/>
              </w:rPr>
              <w:t>. 2) We can traverse in only forward direction using </w:t>
            </w:r>
            <w:r w:rsidRPr="00C43DF4">
              <w:rPr>
                <w:rFonts w:ascii="Arial" w:hAnsi="Arial" w:cs="Arial"/>
                <w:b/>
                <w:bCs/>
                <w:color w:val="222222"/>
              </w:rPr>
              <w:t>Iterator</w:t>
            </w:r>
            <w:r w:rsidRPr="00C43DF4">
              <w:rPr>
                <w:rFonts w:ascii="Arial" w:hAnsi="Arial" w:cs="Arial"/>
                <w:color w:val="222222"/>
              </w:rPr>
              <w:t>. Using </w:t>
            </w:r>
            <w:r w:rsidRPr="00C43DF4">
              <w:rPr>
                <w:rFonts w:ascii="Arial" w:hAnsi="Arial" w:cs="Arial"/>
                <w:b/>
                <w:bCs/>
                <w:color w:val="222222"/>
              </w:rPr>
              <w:t>ListIterator</w:t>
            </w:r>
            <w:r w:rsidRPr="00C43DF4">
              <w:rPr>
                <w:rFonts w:ascii="Arial" w:hAnsi="Arial" w:cs="Arial"/>
                <w:color w:val="222222"/>
              </w:rPr>
              <w:t>, we can traverse a List in both the directions (forward </w:t>
            </w:r>
            <w:r w:rsidRPr="00C43DF4">
              <w:rPr>
                <w:rFonts w:ascii="Arial" w:hAnsi="Arial" w:cs="Arial"/>
                <w:b/>
                <w:bCs/>
                <w:color w:val="222222"/>
              </w:rPr>
              <w:t>and</w:t>
            </w:r>
            <w:r w:rsidRPr="00C43DF4">
              <w:rPr>
                <w:rFonts w:ascii="Arial" w:hAnsi="Arial" w:cs="Arial"/>
                <w:color w:val="222222"/>
              </w:rPr>
              <w:t> Backward).</w:t>
            </w:r>
          </w:p>
          <w:p w:rsidR="00C43DF4" w:rsidRDefault="00C43DF4" w:rsidP="00840563"/>
          <w:p w:rsidR="00840563" w:rsidRPr="005613A0" w:rsidRDefault="00FC1657" w:rsidP="00840563">
            <w:pPr>
              <w:rPr>
                <w:rFonts w:ascii="Arial" w:hAnsi="Arial" w:cs="Arial"/>
                <w:color w:val="000000"/>
              </w:rPr>
            </w:pPr>
            <w:hyperlink r:id="rId143" w:history="1"/>
          </w:p>
        </w:tc>
      </w:tr>
    </w:tbl>
    <w:p w:rsidR="00840563" w:rsidRDefault="005F35BB" w:rsidP="001406C1">
      <w:pPr>
        <w:pStyle w:val="NormalWeb"/>
        <w:shd w:val="clear" w:color="auto" w:fill="FFFFFF"/>
        <w:spacing w:before="0" w:beforeAutospacing="0" w:after="0" w:afterAutospacing="0"/>
        <w:rPr>
          <w:rFonts w:ascii="Arial" w:hAnsi="Arial" w:cs="Arial"/>
          <w:b/>
          <w:color w:val="444444"/>
          <w:sz w:val="22"/>
          <w:szCs w:val="22"/>
        </w:rPr>
      </w:pPr>
      <w:r>
        <w:rPr>
          <w:rFonts w:ascii="Arial" w:hAnsi="Arial" w:cs="Arial"/>
          <w:b/>
          <w:color w:val="444444"/>
          <w:sz w:val="22"/>
          <w:szCs w:val="22"/>
        </w:rPr>
        <w:lastRenderedPageBreak/>
        <w:t>Runtime Polymorphism - Overriding</w:t>
      </w:r>
    </w:p>
    <w:p w:rsidR="005F35BB" w:rsidRDefault="005F35BB" w:rsidP="001406C1">
      <w:pPr>
        <w:pStyle w:val="NormalWeb"/>
        <w:shd w:val="clear" w:color="auto" w:fill="FFFFFF"/>
        <w:spacing w:before="0" w:beforeAutospacing="0" w:after="0" w:afterAutospacing="0"/>
        <w:rPr>
          <w:rFonts w:ascii="Arial" w:hAnsi="Arial" w:cs="Arial"/>
          <w:b/>
          <w:color w:val="444444"/>
          <w:sz w:val="22"/>
          <w:szCs w:val="22"/>
        </w:rPr>
      </w:pPr>
      <w:r>
        <w:rPr>
          <w:rFonts w:ascii="Arial" w:hAnsi="Arial" w:cs="Arial"/>
          <w:b/>
          <w:color w:val="444444"/>
          <w:sz w:val="22"/>
          <w:szCs w:val="22"/>
        </w:rPr>
        <w:t>Compile time- Over loading</w:t>
      </w:r>
    </w:p>
    <w:p w:rsidR="00CF3AE6" w:rsidRDefault="00CF3AE6" w:rsidP="001406C1">
      <w:pPr>
        <w:pStyle w:val="NormalWeb"/>
        <w:shd w:val="clear" w:color="auto" w:fill="FFFFFF"/>
        <w:spacing w:before="0" w:beforeAutospacing="0" w:after="0" w:afterAutospacing="0"/>
        <w:rPr>
          <w:rFonts w:ascii="Arial" w:hAnsi="Arial" w:cs="Arial"/>
          <w:b/>
          <w:color w:val="444444"/>
          <w:sz w:val="22"/>
          <w:szCs w:val="22"/>
        </w:rPr>
      </w:pPr>
    </w:p>
    <w:p w:rsidR="00CF3AE6" w:rsidRDefault="00CF3AE6" w:rsidP="001406C1">
      <w:pPr>
        <w:pStyle w:val="NormalWeb"/>
        <w:shd w:val="clear" w:color="auto" w:fill="FFFFFF"/>
        <w:spacing w:before="0" w:beforeAutospacing="0" w:after="0" w:afterAutospacing="0"/>
        <w:rPr>
          <w:rFonts w:ascii="Arial" w:hAnsi="Arial" w:cs="Arial"/>
          <w:b/>
          <w:color w:val="444444"/>
          <w:sz w:val="22"/>
          <w:szCs w:val="22"/>
        </w:rPr>
      </w:pPr>
      <w:r>
        <w:rPr>
          <w:rFonts w:ascii="Arial" w:hAnsi="Arial" w:cs="Arial"/>
          <w:b/>
          <w:noProof/>
          <w:color w:val="444444"/>
          <w:sz w:val="22"/>
          <w:szCs w:val="22"/>
        </w:rPr>
        <w:drawing>
          <wp:inline distT="0" distB="0" distL="0" distR="0">
            <wp:extent cx="5467350" cy="4119109"/>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a:srcRect/>
                    <a:stretch>
                      <a:fillRect/>
                    </a:stretch>
                  </pic:blipFill>
                  <pic:spPr bwMode="auto">
                    <a:xfrm>
                      <a:off x="0" y="0"/>
                      <a:ext cx="5470008" cy="4121111"/>
                    </a:xfrm>
                    <a:prstGeom prst="rect">
                      <a:avLst/>
                    </a:prstGeom>
                    <a:noFill/>
                    <a:ln w="9525">
                      <a:noFill/>
                      <a:miter lim="800000"/>
                      <a:headEnd/>
                      <a:tailEnd/>
                    </a:ln>
                  </pic:spPr>
                </pic:pic>
              </a:graphicData>
            </a:graphic>
          </wp:inline>
        </w:drawing>
      </w:r>
    </w:p>
    <w:p w:rsidR="00A970B2" w:rsidRDefault="00A970B2" w:rsidP="00A970B2">
      <w:pPr>
        <w:shd w:val="clear" w:color="auto" w:fill="FFFFFF"/>
        <w:rPr>
          <w:rFonts w:ascii="Arial" w:hAnsi="Arial" w:cs="Arial"/>
          <w:color w:val="222222"/>
        </w:rPr>
      </w:pPr>
    </w:p>
    <w:p w:rsidR="00A970B2" w:rsidRPr="00A970B2" w:rsidRDefault="00A970B2" w:rsidP="00A970B2">
      <w:pPr>
        <w:shd w:val="clear" w:color="auto" w:fill="FFFFFF"/>
        <w:rPr>
          <w:rFonts w:ascii="Arial" w:hAnsi="Arial" w:cs="Arial"/>
          <w:color w:val="222222"/>
        </w:rPr>
      </w:pPr>
      <w:r w:rsidRPr="00A970B2">
        <w:rPr>
          <w:rFonts w:ascii="Arial" w:hAnsi="Arial" w:cs="Arial"/>
          <w:color w:val="222222"/>
        </w:rPr>
        <w:t>java.util.</w:t>
      </w:r>
      <w:r w:rsidRPr="00A970B2">
        <w:rPr>
          <w:rFonts w:ascii="Arial" w:hAnsi="Arial" w:cs="Arial"/>
          <w:b/>
          <w:bCs/>
          <w:color w:val="222222"/>
        </w:rPr>
        <w:t>ConcurrentModificationException</w:t>
      </w:r>
      <w:r w:rsidRPr="00A970B2">
        <w:rPr>
          <w:rFonts w:ascii="Arial" w:hAnsi="Arial" w:cs="Arial"/>
          <w:color w:val="222222"/>
        </w:rPr>
        <w:t> is a very common exception when working with java collection classes. Java Collection classes are fail-fast, which means if the Collection will be changed while some thread is traversing over it using iterator, the iterator.next() will throw</w:t>
      </w:r>
      <w:r w:rsidRPr="00A970B2">
        <w:rPr>
          <w:rFonts w:ascii="Arial" w:hAnsi="Arial" w:cs="Arial"/>
          <w:b/>
          <w:bCs/>
          <w:color w:val="222222"/>
        </w:rPr>
        <w:t>ConcurrentModificationException</w:t>
      </w:r>
      <w:r w:rsidRPr="00A970B2">
        <w:rPr>
          <w:rFonts w:ascii="Arial" w:hAnsi="Arial" w:cs="Arial"/>
          <w:color w:val="222222"/>
        </w:rPr>
        <w:t>.</w:t>
      </w:r>
      <w:r w:rsidRPr="00A970B2">
        <w:rPr>
          <w:rFonts w:ascii="Arial" w:hAnsi="Arial" w:cs="Arial"/>
          <w:color w:val="777777"/>
        </w:rPr>
        <w:t>Jun 18, 2016</w:t>
      </w:r>
    </w:p>
    <w:p w:rsidR="00B010F0" w:rsidRDefault="00B010F0" w:rsidP="001406C1">
      <w:pPr>
        <w:pStyle w:val="NormalWeb"/>
        <w:shd w:val="clear" w:color="auto" w:fill="FFFFFF"/>
        <w:spacing w:before="0" w:beforeAutospacing="0" w:after="0" w:afterAutospacing="0"/>
        <w:rPr>
          <w:rFonts w:ascii="Arial" w:hAnsi="Arial" w:cs="Arial"/>
          <w:b/>
          <w:color w:val="444444"/>
          <w:sz w:val="22"/>
          <w:szCs w:val="22"/>
        </w:rPr>
      </w:pPr>
    </w:p>
    <w:p w:rsidR="00147201" w:rsidRDefault="00147201" w:rsidP="001406C1">
      <w:pPr>
        <w:pStyle w:val="NormalWeb"/>
        <w:shd w:val="clear" w:color="auto" w:fill="FFFFFF"/>
        <w:spacing w:before="0" w:beforeAutospacing="0" w:after="0" w:afterAutospacing="0"/>
        <w:rPr>
          <w:noProof/>
        </w:rPr>
      </w:pPr>
    </w:p>
    <w:p w:rsidR="00147201" w:rsidRDefault="00147201" w:rsidP="001406C1">
      <w:pPr>
        <w:pStyle w:val="NormalWeb"/>
        <w:shd w:val="clear" w:color="auto" w:fill="FFFFFF"/>
        <w:spacing w:before="0" w:beforeAutospacing="0" w:after="0" w:afterAutospacing="0"/>
        <w:rPr>
          <w:noProof/>
        </w:rPr>
      </w:pPr>
    </w:p>
    <w:p w:rsidR="00B010F0" w:rsidRDefault="00B010F0" w:rsidP="001406C1">
      <w:pPr>
        <w:pStyle w:val="NormalWeb"/>
        <w:shd w:val="clear" w:color="auto" w:fill="FFFFFF"/>
        <w:spacing w:before="0" w:beforeAutospacing="0" w:after="0" w:afterAutospacing="0"/>
        <w:rPr>
          <w:rFonts w:ascii="Arial" w:hAnsi="Arial" w:cs="Arial"/>
          <w:b/>
          <w:color w:val="444444"/>
          <w:sz w:val="22"/>
          <w:szCs w:val="22"/>
        </w:rPr>
      </w:pPr>
      <w:r>
        <w:rPr>
          <w:noProof/>
        </w:rPr>
        <w:lastRenderedPageBreak/>
        <w:drawing>
          <wp:inline distT="0" distB="0" distL="0" distR="0">
            <wp:extent cx="5731510" cy="3223974"/>
            <wp:effectExtent l="19050" t="0" r="2540" b="0"/>
            <wp:docPr id="3" name="Picture 8" descr="How to solve ConcurrentModificationException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ow to solve ConcurrentModificationException in Java"/>
                    <pic:cNvPicPr>
                      <a:picLocks noChangeAspect="1" noChangeArrowheads="1"/>
                    </pic:cNvPicPr>
                  </pic:nvPicPr>
                  <pic:blipFill>
                    <a:blip r:embed="rId145"/>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tbl>
      <w:tblPr>
        <w:tblW w:w="0" w:type="auto"/>
        <w:shd w:val="clear" w:color="auto" w:fill="FFFFFF"/>
        <w:tblCellMar>
          <w:left w:w="0" w:type="dxa"/>
          <w:right w:w="0" w:type="dxa"/>
        </w:tblCellMar>
        <w:tblLook w:val="04A0" w:firstRow="1" w:lastRow="0" w:firstColumn="1" w:lastColumn="0" w:noHBand="0" w:noVBand="1"/>
      </w:tblPr>
      <w:tblGrid>
        <w:gridCol w:w="139"/>
        <w:gridCol w:w="7236"/>
      </w:tblGrid>
      <w:tr w:rsidR="00147201" w:rsidRPr="00147201" w:rsidTr="00147201">
        <w:tc>
          <w:tcPr>
            <w:tcW w:w="0" w:type="auto"/>
            <w:tcBorders>
              <w:top w:val="nil"/>
              <w:left w:val="nil"/>
              <w:bottom w:val="nil"/>
              <w:right w:val="nil"/>
            </w:tcBorders>
            <w:shd w:val="clear" w:color="auto" w:fill="FFFFFF"/>
            <w:tcMar>
              <w:top w:w="0" w:type="dxa"/>
              <w:left w:w="0" w:type="dxa"/>
              <w:bottom w:w="0" w:type="dxa"/>
              <w:right w:w="133" w:type="dxa"/>
            </w:tcMar>
            <w:hideMark/>
          </w:tcPr>
          <w:p w:rsidR="00147201" w:rsidRPr="00147201" w:rsidRDefault="00147201" w:rsidP="00147201">
            <w:pPr>
              <w:jc w:val="center"/>
              <w:rPr>
                <w:rFonts w:ascii="Arial" w:hAnsi="Arial" w:cs="Arial"/>
                <w:color w:val="242729"/>
                <w:sz w:val="28"/>
                <w:szCs w:val="28"/>
              </w:rPr>
            </w:pPr>
            <w:r w:rsidRPr="00147201">
              <w:rPr>
                <w:rFonts w:ascii="Arial" w:hAnsi="Arial" w:cs="Arial"/>
                <w:color w:val="6A737C"/>
                <w:sz w:val="28"/>
                <w:szCs w:val="28"/>
                <w:bdr w:val="none" w:sz="0" w:space="0" w:color="auto" w:frame="1"/>
              </w:rPr>
              <w:br/>
            </w:r>
          </w:p>
        </w:tc>
        <w:tc>
          <w:tcPr>
            <w:tcW w:w="0" w:type="auto"/>
            <w:tcBorders>
              <w:top w:val="nil"/>
              <w:left w:val="nil"/>
              <w:bottom w:val="nil"/>
              <w:right w:val="nil"/>
            </w:tcBorders>
            <w:shd w:val="clear" w:color="auto" w:fill="FFFFFF"/>
            <w:hideMark/>
          </w:tcPr>
          <w:p w:rsidR="00147201" w:rsidRPr="00147201" w:rsidRDefault="00147201" w:rsidP="00147201">
            <w:pPr>
              <w:rPr>
                <w:rFonts w:ascii="Arial" w:hAnsi="Arial" w:cs="Arial"/>
                <w:color w:val="242729"/>
                <w:sz w:val="28"/>
                <w:szCs w:val="28"/>
              </w:rPr>
            </w:pPr>
            <w:r w:rsidRPr="00147201">
              <w:rPr>
                <w:rFonts w:ascii="Arial" w:hAnsi="Arial" w:cs="Arial"/>
                <w:color w:val="242729"/>
                <w:sz w:val="28"/>
                <w:szCs w:val="28"/>
              </w:rPr>
              <w:t>Use an </w:t>
            </w:r>
            <w:hyperlink r:id="rId146" w:history="1">
              <w:r w:rsidRPr="00147201">
                <w:rPr>
                  <w:rFonts w:ascii="Consolas" w:hAnsi="Consolas" w:cs="Consolas"/>
                  <w:color w:val="005999"/>
                  <w:sz w:val="28"/>
                  <w:szCs w:val="28"/>
                </w:rPr>
                <w:t>Iterator</w:t>
              </w:r>
            </w:hyperlink>
            <w:r w:rsidRPr="00147201">
              <w:rPr>
                <w:rFonts w:ascii="Arial" w:hAnsi="Arial" w:cs="Arial"/>
                <w:color w:val="242729"/>
                <w:sz w:val="28"/>
                <w:szCs w:val="28"/>
              </w:rPr>
              <w:t> and call </w:t>
            </w:r>
            <w:hyperlink r:id="rId147" w:anchor="remove%28%29" w:history="1">
              <w:r w:rsidRPr="00147201">
                <w:rPr>
                  <w:rFonts w:ascii="Consolas" w:hAnsi="Consolas" w:cs="Consolas"/>
                  <w:color w:val="005999"/>
                  <w:sz w:val="28"/>
                  <w:szCs w:val="28"/>
                </w:rPr>
                <w:t>remove()</w:t>
              </w:r>
            </w:hyperlink>
            <w:r w:rsidRPr="00147201">
              <w:rPr>
                <w:rFonts w:ascii="Arial" w:hAnsi="Arial" w:cs="Arial"/>
                <w:color w:val="242729"/>
                <w:sz w:val="28"/>
                <w:szCs w:val="28"/>
              </w:rPr>
              <w:t>:</w:t>
            </w:r>
          </w:p>
          <w:p w:rsidR="00147201" w:rsidRPr="00147201" w:rsidRDefault="00147201" w:rsidP="0014720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03336"/>
                <w:sz w:val="28"/>
                <w:szCs w:val="28"/>
              </w:rPr>
            </w:pPr>
            <w:r w:rsidRPr="00147201">
              <w:rPr>
                <w:rFonts w:ascii="Consolas" w:hAnsi="Consolas" w:cs="Consolas"/>
                <w:color w:val="2B91AF"/>
                <w:sz w:val="28"/>
                <w:szCs w:val="28"/>
              </w:rPr>
              <w:t>Iterator</w:t>
            </w:r>
            <w:r w:rsidRPr="00147201">
              <w:rPr>
                <w:rFonts w:ascii="Consolas" w:hAnsi="Consolas" w:cs="Consolas"/>
                <w:color w:val="303336"/>
                <w:sz w:val="28"/>
                <w:szCs w:val="28"/>
              </w:rPr>
              <w:t>&lt;</w:t>
            </w:r>
            <w:r w:rsidRPr="00147201">
              <w:rPr>
                <w:rFonts w:ascii="Consolas" w:hAnsi="Consolas" w:cs="Consolas"/>
                <w:color w:val="2B91AF"/>
                <w:sz w:val="28"/>
                <w:szCs w:val="28"/>
              </w:rPr>
              <w:t>String</w:t>
            </w:r>
            <w:r w:rsidRPr="00147201">
              <w:rPr>
                <w:rFonts w:ascii="Consolas" w:hAnsi="Consolas" w:cs="Consolas"/>
                <w:color w:val="303336"/>
                <w:sz w:val="28"/>
                <w:szCs w:val="28"/>
              </w:rPr>
              <w:t>&gt; iter = myArrayList.iterator();</w:t>
            </w:r>
          </w:p>
          <w:p w:rsidR="00147201" w:rsidRPr="00147201" w:rsidRDefault="00147201" w:rsidP="0014720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03336"/>
                <w:sz w:val="28"/>
                <w:szCs w:val="28"/>
              </w:rPr>
            </w:pPr>
          </w:p>
          <w:p w:rsidR="00147201" w:rsidRPr="00147201" w:rsidRDefault="00147201" w:rsidP="0014720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03336"/>
                <w:sz w:val="28"/>
                <w:szCs w:val="28"/>
              </w:rPr>
            </w:pPr>
            <w:r w:rsidRPr="00147201">
              <w:rPr>
                <w:rFonts w:ascii="Consolas" w:hAnsi="Consolas" w:cs="Consolas"/>
                <w:color w:val="101094"/>
                <w:sz w:val="28"/>
                <w:szCs w:val="28"/>
              </w:rPr>
              <w:t>while</w:t>
            </w:r>
            <w:r w:rsidRPr="00147201">
              <w:rPr>
                <w:rFonts w:ascii="Consolas" w:hAnsi="Consolas" w:cs="Consolas"/>
                <w:color w:val="303336"/>
                <w:sz w:val="28"/>
                <w:szCs w:val="28"/>
              </w:rPr>
              <w:t xml:space="preserve"> (iter.hasNext()) {</w:t>
            </w:r>
          </w:p>
          <w:p w:rsidR="00147201" w:rsidRPr="00147201" w:rsidRDefault="00147201" w:rsidP="0014720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03336"/>
                <w:sz w:val="28"/>
                <w:szCs w:val="28"/>
              </w:rPr>
            </w:pPr>
            <w:r w:rsidRPr="00147201">
              <w:rPr>
                <w:rFonts w:ascii="Consolas" w:hAnsi="Consolas" w:cs="Consolas"/>
                <w:color w:val="303336"/>
                <w:sz w:val="28"/>
                <w:szCs w:val="28"/>
              </w:rPr>
              <w:t xml:space="preserve">    </w:t>
            </w:r>
            <w:r w:rsidRPr="00147201">
              <w:rPr>
                <w:rFonts w:ascii="Consolas" w:hAnsi="Consolas" w:cs="Consolas"/>
                <w:color w:val="2B91AF"/>
                <w:sz w:val="28"/>
                <w:szCs w:val="28"/>
              </w:rPr>
              <w:t>String</w:t>
            </w:r>
            <w:r w:rsidRPr="00147201">
              <w:rPr>
                <w:rFonts w:ascii="Consolas" w:hAnsi="Consolas" w:cs="Consolas"/>
                <w:color w:val="303336"/>
                <w:sz w:val="28"/>
                <w:szCs w:val="28"/>
              </w:rPr>
              <w:t xml:space="preserve"> str = iter.next();</w:t>
            </w:r>
          </w:p>
          <w:p w:rsidR="00147201" w:rsidRPr="00147201" w:rsidRDefault="00147201" w:rsidP="0014720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03336"/>
                <w:sz w:val="28"/>
                <w:szCs w:val="28"/>
              </w:rPr>
            </w:pPr>
          </w:p>
          <w:p w:rsidR="00147201" w:rsidRPr="00147201" w:rsidRDefault="00147201" w:rsidP="0014720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03336"/>
                <w:sz w:val="28"/>
                <w:szCs w:val="28"/>
              </w:rPr>
            </w:pPr>
            <w:r w:rsidRPr="00147201">
              <w:rPr>
                <w:rFonts w:ascii="Consolas" w:hAnsi="Consolas" w:cs="Consolas"/>
                <w:color w:val="303336"/>
                <w:sz w:val="28"/>
                <w:szCs w:val="28"/>
              </w:rPr>
              <w:t xml:space="preserve">    </w:t>
            </w:r>
            <w:r w:rsidRPr="00147201">
              <w:rPr>
                <w:rFonts w:ascii="Consolas" w:hAnsi="Consolas" w:cs="Consolas"/>
                <w:color w:val="101094"/>
                <w:sz w:val="28"/>
                <w:szCs w:val="28"/>
              </w:rPr>
              <w:t>if</w:t>
            </w:r>
            <w:r w:rsidRPr="00147201">
              <w:rPr>
                <w:rFonts w:ascii="Consolas" w:hAnsi="Consolas" w:cs="Consolas"/>
                <w:color w:val="303336"/>
                <w:sz w:val="28"/>
                <w:szCs w:val="28"/>
              </w:rPr>
              <w:t xml:space="preserve"> (someCondition)</w:t>
            </w:r>
          </w:p>
          <w:p w:rsidR="00147201" w:rsidRPr="00147201" w:rsidRDefault="00147201" w:rsidP="0014720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03336"/>
                <w:sz w:val="28"/>
                <w:szCs w:val="28"/>
              </w:rPr>
            </w:pPr>
            <w:r w:rsidRPr="00147201">
              <w:rPr>
                <w:rFonts w:ascii="Consolas" w:hAnsi="Consolas" w:cs="Consolas"/>
                <w:color w:val="303336"/>
                <w:sz w:val="28"/>
                <w:szCs w:val="28"/>
              </w:rPr>
              <w:t xml:space="preserve">        iter.remove();</w:t>
            </w:r>
          </w:p>
          <w:p w:rsidR="00147201" w:rsidRPr="00147201" w:rsidRDefault="00147201" w:rsidP="0014720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93318"/>
                <w:sz w:val="28"/>
                <w:szCs w:val="28"/>
              </w:rPr>
            </w:pPr>
            <w:r w:rsidRPr="00147201">
              <w:rPr>
                <w:rFonts w:ascii="Consolas" w:hAnsi="Consolas" w:cs="Consolas"/>
                <w:color w:val="303336"/>
                <w:sz w:val="28"/>
                <w:szCs w:val="28"/>
              </w:rPr>
              <w:t>}</w:t>
            </w:r>
          </w:p>
        </w:tc>
      </w:tr>
    </w:tbl>
    <w:p w:rsidR="00147201" w:rsidRDefault="00147201" w:rsidP="001406C1">
      <w:pPr>
        <w:pStyle w:val="NormalWeb"/>
        <w:shd w:val="clear" w:color="auto" w:fill="FFFFFF"/>
        <w:spacing w:before="0" w:beforeAutospacing="0" w:after="0" w:afterAutospacing="0"/>
        <w:rPr>
          <w:rFonts w:ascii="Arial" w:hAnsi="Arial" w:cs="Arial"/>
          <w:b/>
          <w:color w:val="444444"/>
          <w:sz w:val="22"/>
          <w:szCs w:val="22"/>
        </w:rPr>
      </w:pPr>
    </w:p>
    <w:p w:rsidR="00A970B2" w:rsidRDefault="00A970B2" w:rsidP="001406C1">
      <w:pPr>
        <w:pStyle w:val="NormalWeb"/>
        <w:shd w:val="clear" w:color="auto" w:fill="FFFFFF"/>
        <w:spacing w:before="0" w:beforeAutospacing="0" w:after="0" w:afterAutospacing="0"/>
        <w:rPr>
          <w:rFonts w:ascii="Arial" w:hAnsi="Arial" w:cs="Arial"/>
          <w:b/>
          <w:color w:val="444444"/>
          <w:sz w:val="22"/>
          <w:szCs w:val="22"/>
        </w:rPr>
      </w:pPr>
    </w:p>
    <w:p w:rsidR="00A970B2" w:rsidRDefault="00A970B2" w:rsidP="001406C1">
      <w:pPr>
        <w:pStyle w:val="NormalWeb"/>
        <w:shd w:val="clear" w:color="auto" w:fill="FFFFFF"/>
        <w:spacing w:before="0" w:beforeAutospacing="0" w:after="0" w:afterAutospacing="0"/>
        <w:rPr>
          <w:rFonts w:ascii="Arial" w:hAnsi="Arial" w:cs="Arial"/>
          <w:b/>
          <w:color w:val="444444"/>
          <w:sz w:val="22"/>
          <w:szCs w:val="22"/>
        </w:rPr>
      </w:pPr>
    </w:p>
    <w:p w:rsidR="003B1D90" w:rsidRPr="00961712" w:rsidRDefault="003B1D90" w:rsidP="001406C1">
      <w:pPr>
        <w:pStyle w:val="NormalWeb"/>
        <w:shd w:val="clear" w:color="auto" w:fill="FFFFFF"/>
        <w:spacing w:before="0" w:beforeAutospacing="0" w:after="0" w:afterAutospacing="0"/>
        <w:rPr>
          <w:rFonts w:ascii="Arial" w:hAnsi="Arial" w:cs="Arial"/>
          <w:b/>
          <w:color w:val="444444"/>
          <w:sz w:val="22"/>
          <w:szCs w:val="22"/>
        </w:rPr>
      </w:pPr>
    </w:p>
    <w:p w:rsidR="003B1D90" w:rsidRPr="00961712" w:rsidRDefault="003B1D90" w:rsidP="003B1D90">
      <w:pPr>
        <w:shd w:val="clear" w:color="auto" w:fill="FFFFFF"/>
        <w:spacing w:after="240"/>
        <w:rPr>
          <w:rFonts w:ascii="Arial" w:hAnsi="Arial" w:cs="Arial"/>
          <w:b/>
          <w:color w:val="242729"/>
          <w:sz w:val="23"/>
          <w:szCs w:val="23"/>
        </w:rPr>
      </w:pPr>
      <w:r w:rsidRPr="00961712">
        <w:rPr>
          <w:rFonts w:ascii="Arial" w:hAnsi="Arial" w:cs="Arial"/>
          <w:b/>
          <w:color w:val="242729"/>
          <w:sz w:val="23"/>
          <w:szCs w:val="23"/>
        </w:rPr>
        <w:t>There are four different ways to create objects in java:</w:t>
      </w:r>
    </w:p>
    <w:p w:rsidR="003B1D90" w:rsidRPr="003B1D90" w:rsidRDefault="003B1D90" w:rsidP="003B1D90">
      <w:pPr>
        <w:shd w:val="clear" w:color="auto" w:fill="FFFFFF"/>
        <w:rPr>
          <w:rFonts w:ascii="Arial" w:hAnsi="Arial" w:cs="Arial"/>
          <w:color w:val="242729"/>
          <w:sz w:val="23"/>
          <w:szCs w:val="23"/>
        </w:rPr>
      </w:pPr>
      <w:r w:rsidRPr="003B1D90">
        <w:rPr>
          <w:rFonts w:ascii="Arial" w:hAnsi="Arial" w:cs="Arial"/>
          <w:b/>
          <w:bCs/>
          <w:color w:val="242729"/>
          <w:sz w:val="23"/>
        </w:rPr>
        <w:t>A</w:t>
      </w:r>
      <w:r w:rsidRPr="003B1D90">
        <w:rPr>
          <w:rFonts w:ascii="Arial" w:hAnsi="Arial" w:cs="Arial"/>
          <w:color w:val="242729"/>
          <w:sz w:val="23"/>
          <w:szCs w:val="23"/>
        </w:rPr>
        <w:t>. Using</w:t>
      </w:r>
      <w:r w:rsidRPr="003B1D90">
        <w:rPr>
          <w:rFonts w:ascii="Arial" w:hAnsi="Arial" w:cs="Arial"/>
          <w:color w:val="242729"/>
          <w:sz w:val="23"/>
        </w:rPr>
        <w:t> </w:t>
      </w:r>
      <w:r w:rsidRPr="003B1D90">
        <w:rPr>
          <w:rFonts w:ascii="Consolas" w:hAnsi="Consolas" w:cs="Consolas"/>
          <w:color w:val="242729"/>
          <w:sz w:val="20"/>
        </w:rPr>
        <w:t>new</w:t>
      </w:r>
      <w:r w:rsidRPr="003B1D90">
        <w:rPr>
          <w:rFonts w:ascii="Arial" w:hAnsi="Arial" w:cs="Arial"/>
          <w:color w:val="242729"/>
          <w:sz w:val="23"/>
        </w:rPr>
        <w:t> </w:t>
      </w:r>
      <w:r w:rsidRPr="003B1D90">
        <w:rPr>
          <w:rFonts w:ascii="Arial" w:hAnsi="Arial" w:cs="Arial"/>
          <w:color w:val="242729"/>
          <w:sz w:val="23"/>
          <w:szCs w:val="23"/>
        </w:rPr>
        <w:t>keyword</w:t>
      </w:r>
      <w:r w:rsidRPr="003B1D90">
        <w:rPr>
          <w:rFonts w:ascii="Arial" w:hAnsi="Arial" w:cs="Arial"/>
          <w:color w:val="242729"/>
          <w:sz w:val="23"/>
          <w:szCs w:val="23"/>
        </w:rPr>
        <w:br/>
        <w:t>This is the most common way to create an object in java. Almost 99% of objects are created in this way.</w:t>
      </w:r>
    </w:p>
    <w:p w:rsidR="003B1D90" w:rsidRDefault="003B1D90" w:rsidP="003B1D9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03336"/>
          <w:sz w:val="20"/>
          <w:szCs w:val="20"/>
        </w:rPr>
      </w:pPr>
      <w:r w:rsidRPr="003B1D90">
        <w:rPr>
          <w:rFonts w:ascii="Consolas" w:hAnsi="Consolas" w:cs="Consolas"/>
          <w:color w:val="303336"/>
          <w:sz w:val="20"/>
          <w:szCs w:val="20"/>
        </w:rPr>
        <w:t xml:space="preserve"> </w:t>
      </w:r>
      <w:r w:rsidRPr="003B1D90">
        <w:rPr>
          <w:rFonts w:ascii="Consolas" w:hAnsi="Consolas" w:cs="Consolas"/>
          <w:color w:val="2B91AF"/>
          <w:sz w:val="20"/>
          <w:szCs w:val="20"/>
        </w:rPr>
        <w:t>MyObject</w:t>
      </w:r>
      <w:r w:rsidRPr="003B1D90">
        <w:rPr>
          <w:rFonts w:ascii="Consolas" w:hAnsi="Consolas" w:cs="Consolas"/>
          <w:color w:val="303336"/>
          <w:sz w:val="20"/>
          <w:szCs w:val="20"/>
        </w:rPr>
        <w:t xml:space="preserve"> object = </w:t>
      </w:r>
      <w:r w:rsidRPr="003B1D90">
        <w:rPr>
          <w:rFonts w:ascii="Consolas" w:hAnsi="Consolas" w:cs="Consolas"/>
          <w:color w:val="101094"/>
          <w:sz w:val="20"/>
          <w:szCs w:val="20"/>
        </w:rPr>
        <w:t>new</w:t>
      </w:r>
      <w:r w:rsidRPr="003B1D90">
        <w:rPr>
          <w:rFonts w:ascii="Consolas" w:hAnsi="Consolas" w:cs="Consolas"/>
          <w:color w:val="303336"/>
          <w:sz w:val="20"/>
          <w:szCs w:val="20"/>
        </w:rPr>
        <w:t xml:space="preserve"> </w:t>
      </w:r>
      <w:r w:rsidRPr="003B1D90">
        <w:rPr>
          <w:rFonts w:ascii="Consolas" w:hAnsi="Consolas" w:cs="Consolas"/>
          <w:color w:val="2B91AF"/>
          <w:sz w:val="20"/>
          <w:szCs w:val="20"/>
        </w:rPr>
        <w:t>MyObject</w:t>
      </w:r>
      <w:r w:rsidRPr="003B1D90">
        <w:rPr>
          <w:rFonts w:ascii="Consolas" w:hAnsi="Consolas" w:cs="Consolas"/>
          <w:color w:val="303336"/>
          <w:sz w:val="20"/>
          <w:szCs w:val="20"/>
        </w:rPr>
        <w:t>();</w:t>
      </w:r>
    </w:p>
    <w:p w:rsidR="004F5A77" w:rsidRPr="003B1D90" w:rsidRDefault="004F5A77" w:rsidP="003B1D9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93318"/>
          <w:sz w:val="20"/>
          <w:szCs w:val="20"/>
        </w:rPr>
      </w:pPr>
    </w:p>
    <w:p w:rsidR="003B1D90" w:rsidRPr="003B1D90" w:rsidRDefault="003B1D90" w:rsidP="003B1D90">
      <w:pPr>
        <w:shd w:val="clear" w:color="auto" w:fill="FFFFFF"/>
        <w:rPr>
          <w:rFonts w:ascii="Arial" w:hAnsi="Arial" w:cs="Arial"/>
          <w:color w:val="242729"/>
          <w:sz w:val="23"/>
          <w:szCs w:val="23"/>
        </w:rPr>
      </w:pPr>
      <w:r w:rsidRPr="003B1D90">
        <w:rPr>
          <w:rFonts w:ascii="Arial" w:hAnsi="Arial" w:cs="Arial"/>
          <w:b/>
          <w:bCs/>
          <w:color w:val="242729"/>
          <w:sz w:val="23"/>
        </w:rPr>
        <w:t>B</w:t>
      </w:r>
      <w:r w:rsidRPr="003B1D90">
        <w:rPr>
          <w:rFonts w:ascii="Arial" w:hAnsi="Arial" w:cs="Arial"/>
          <w:color w:val="242729"/>
          <w:sz w:val="23"/>
          <w:szCs w:val="23"/>
        </w:rPr>
        <w:t>. Using</w:t>
      </w:r>
      <w:r w:rsidRPr="003B1D90">
        <w:rPr>
          <w:rFonts w:ascii="Arial" w:hAnsi="Arial" w:cs="Arial"/>
          <w:color w:val="242729"/>
          <w:sz w:val="23"/>
        </w:rPr>
        <w:t> </w:t>
      </w:r>
      <w:r w:rsidRPr="003B1D90">
        <w:rPr>
          <w:rFonts w:ascii="Consolas" w:hAnsi="Consolas" w:cs="Consolas"/>
          <w:color w:val="242729"/>
          <w:sz w:val="20"/>
        </w:rPr>
        <w:t>Class.forName()</w:t>
      </w:r>
      <w:r w:rsidRPr="003B1D90">
        <w:rPr>
          <w:rFonts w:ascii="Arial" w:hAnsi="Arial" w:cs="Arial"/>
          <w:color w:val="242729"/>
          <w:sz w:val="23"/>
          <w:szCs w:val="23"/>
        </w:rPr>
        <w:br/>
        <w:t>If we know the name of the class &amp; if it has a public default constructor we can create an object in this way.</w:t>
      </w:r>
    </w:p>
    <w:p w:rsidR="004F5A77" w:rsidRDefault="004F5A77" w:rsidP="003B1D9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B91AF"/>
          <w:sz w:val="20"/>
          <w:szCs w:val="20"/>
        </w:rPr>
      </w:pPr>
    </w:p>
    <w:p w:rsidR="003B1D90" w:rsidRPr="003B1D90" w:rsidRDefault="003B1D90" w:rsidP="003B1D9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93318"/>
          <w:sz w:val="20"/>
          <w:szCs w:val="20"/>
        </w:rPr>
      </w:pPr>
      <w:r w:rsidRPr="003B1D90">
        <w:rPr>
          <w:rFonts w:ascii="Consolas" w:hAnsi="Consolas" w:cs="Consolas"/>
          <w:color w:val="2B91AF"/>
          <w:sz w:val="20"/>
          <w:szCs w:val="20"/>
        </w:rPr>
        <w:t>MyObject</w:t>
      </w:r>
      <w:r w:rsidRPr="003B1D90">
        <w:rPr>
          <w:rFonts w:ascii="Consolas" w:hAnsi="Consolas" w:cs="Consolas"/>
          <w:color w:val="303336"/>
          <w:sz w:val="20"/>
          <w:szCs w:val="20"/>
        </w:rPr>
        <w:t xml:space="preserve"> object = (</w:t>
      </w:r>
      <w:r w:rsidRPr="003B1D90">
        <w:rPr>
          <w:rFonts w:ascii="Consolas" w:hAnsi="Consolas" w:cs="Consolas"/>
          <w:color w:val="2B91AF"/>
          <w:sz w:val="20"/>
          <w:szCs w:val="20"/>
        </w:rPr>
        <w:t>MyObject</w:t>
      </w:r>
      <w:r w:rsidRPr="003B1D90">
        <w:rPr>
          <w:rFonts w:ascii="Consolas" w:hAnsi="Consolas" w:cs="Consolas"/>
          <w:color w:val="303336"/>
          <w:sz w:val="20"/>
          <w:szCs w:val="20"/>
        </w:rPr>
        <w:t xml:space="preserve">) </w:t>
      </w:r>
      <w:r w:rsidRPr="003B1D90">
        <w:rPr>
          <w:rFonts w:ascii="Consolas" w:hAnsi="Consolas" w:cs="Consolas"/>
          <w:color w:val="2B91AF"/>
          <w:sz w:val="20"/>
          <w:szCs w:val="20"/>
        </w:rPr>
        <w:t>Class</w:t>
      </w:r>
      <w:r w:rsidRPr="003B1D90">
        <w:rPr>
          <w:rFonts w:ascii="Consolas" w:hAnsi="Consolas" w:cs="Consolas"/>
          <w:color w:val="303336"/>
          <w:sz w:val="20"/>
          <w:szCs w:val="20"/>
        </w:rPr>
        <w:t>.forName(</w:t>
      </w:r>
      <w:r w:rsidRPr="003B1D90">
        <w:rPr>
          <w:rFonts w:ascii="Consolas" w:hAnsi="Consolas" w:cs="Consolas"/>
          <w:color w:val="7D2727"/>
          <w:sz w:val="20"/>
          <w:szCs w:val="20"/>
        </w:rPr>
        <w:t>"subin.rnd.MyObject"</w:t>
      </w:r>
      <w:r w:rsidRPr="003B1D90">
        <w:rPr>
          <w:rFonts w:ascii="Consolas" w:hAnsi="Consolas" w:cs="Consolas"/>
          <w:color w:val="303336"/>
          <w:sz w:val="20"/>
          <w:szCs w:val="20"/>
        </w:rPr>
        <w:t>).newInstance();</w:t>
      </w:r>
    </w:p>
    <w:p w:rsidR="004F5A77" w:rsidRDefault="00686E7C" w:rsidP="00686E7C">
      <w:pPr>
        <w:shd w:val="clear" w:color="auto" w:fill="FFFFFF"/>
        <w:tabs>
          <w:tab w:val="left" w:pos="2265"/>
        </w:tabs>
        <w:rPr>
          <w:rFonts w:ascii="Arial" w:hAnsi="Arial" w:cs="Arial"/>
          <w:b/>
          <w:bCs/>
          <w:color w:val="242729"/>
          <w:sz w:val="23"/>
        </w:rPr>
      </w:pPr>
      <w:r>
        <w:rPr>
          <w:rFonts w:ascii="Arial" w:hAnsi="Arial" w:cs="Arial"/>
          <w:b/>
          <w:bCs/>
          <w:color w:val="242729"/>
          <w:sz w:val="23"/>
        </w:rPr>
        <w:tab/>
      </w:r>
    </w:p>
    <w:p w:rsidR="003B1D90" w:rsidRPr="003B1D90" w:rsidRDefault="003B1D90" w:rsidP="003B1D90">
      <w:pPr>
        <w:shd w:val="clear" w:color="auto" w:fill="FFFFFF"/>
        <w:rPr>
          <w:rFonts w:ascii="Arial" w:hAnsi="Arial" w:cs="Arial"/>
          <w:color w:val="242729"/>
          <w:sz w:val="23"/>
          <w:szCs w:val="23"/>
        </w:rPr>
      </w:pPr>
      <w:r w:rsidRPr="003B1D90">
        <w:rPr>
          <w:rFonts w:ascii="Arial" w:hAnsi="Arial" w:cs="Arial"/>
          <w:b/>
          <w:bCs/>
          <w:color w:val="242729"/>
          <w:sz w:val="23"/>
        </w:rPr>
        <w:t>C</w:t>
      </w:r>
      <w:r w:rsidRPr="003B1D90">
        <w:rPr>
          <w:rFonts w:ascii="Arial" w:hAnsi="Arial" w:cs="Arial"/>
          <w:color w:val="242729"/>
          <w:sz w:val="23"/>
          <w:szCs w:val="23"/>
        </w:rPr>
        <w:t>. Using</w:t>
      </w:r>
      <w:r w:rsidRPr="003B1D90">
        <w:rPr>
          <w:rFonts w:ascii="Arial" w:hAnsi="Arial" w:cs="Arial"/>
          <w:color w:val="242729"/>
          <w:sz w:val="23"/>
        </w:rPr>
        <w:t> </w:t>
      </w:r>
      <w:r w:rsidRPr="003B1D90">
        <w:rPr>
          <w:rFonts w:ascii="Consolas" w:hAnsi="Consolas" w:cs="Consolas"/>
          <w:color w:val="242729"/>
          <w:sz w:val="20"/>
        </w:rPr>
        <w:t>clone()</w:t>
      </w:r>
      <w:r w:rsidRPr="003B1D90">
        <w:rPr>
          <w:rFonts w:ascii="Arial" w:hAnsi="Arial" w:cs="Arial"/>
          <w:color w:val="242729"/>
          <w:sz w:val="23"/>
          <w:szCs w:val="23"/>
        </w:rPr>
        <w:br/>
        <w:t>The clone() can be used to create a copy of an existing object.</w:t>
      </w:r>
    </w:p>
    <w:p w:rsidR="004F5A77" w:rsidRDefault="004F5A77" w:rsidP="003B1D9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B91AF"/>
          <w:sz w:val="20"/>
          <w:szCs w:val="20"/>
        </w:rPr>
      </w:pPr>
    </w:p>
    <w:p w:rsidR="003B1D90" w:rsidRPr="003B1D90" w:rsidRDefault="003B1D90" w:rsidP="003B1D9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03336"/>
          <w:sz w:val="20"/>
          <w:szCs w:val="20"/>
        </w:rPr>
      </w:pPr>
      <w:r w:rsidRPr="003B1D90">
        <w:rPr>
          <w:rFonts w:ascii="Consolas" w:hAnsi="Consolas" w:cs="Consolas"/>
          <w:color w:val="2B91AF"/>
          <w:sz w:val="20"/>
          <w:szCs w:val="20"/>
        </w:rPr>
        <w:t>MyObject</w:t>
      </w:r>
      <w:r w:rsidRPr="003B1D90">
        <w:rPr>
          <w:rFonts w:ascii="Consolas" w:hAnsi="Consolas" w:cs="Consolas"/>
          <w:color w:val="303336"/>
          <w:sz w:val="20"/>
          <w:szCs w:val="20"/>
        </w:rPr>
        <w:t xml:space="preserve"> anotherObject = </w:t>
      </w:r>
      <w:r w:rsidRPr="003B1D90">
        <w:rPr>
          <w:rFonts w:ascii="Consolas" w:hAnsi="Consolas" w:cs="Consolas"/>
          <w:color w:val="101094"/>
          <w:sz w:val="20"/>
          <w:szCs w:val="20"/>
        </w:rPr>
        <w:t>new</w:t>
      </w:r>
      <w:r w:rsidRPr="003B1D90">
        <w:rPr>
          <w:rFonts w:ascii="Consolas" w:hAnsi="Consolas" w:cs="Consolas"/>
          <w:color w:val="303336"/>
          <w:sz w:val="20"/>
          <w:szCs w:val="20"/>
        </w:rPr>
        <w:t xml:space="preserve"> </w:t>
      </w:r>
      <w:r w:rsidRPr="003B1D90">
        <w:rPr>
          <w:rFonts w:ascii="Consolas" w:hAnsi="Consolas" w:cs="Consolas"/>
          <w:color w:val="2B91AF"/>
          <w:sz w:val="20"/>
          <w:szCs w:val="20"/>
        </w:rPr>
        <w:t>MyObject</w:t>
      </w:r>
      <w:r w:rsidRPr="003B1D90">
        <w:rPr>
          <w:rFonts w:ascii="Consolas" w:hAnsi="Consolas" w:cs="Consolas"/>
          <w:color w:val="303336"/>
          <w:sz w:val="20"/>
          <w:szCs w:val="20"/>
        </w:rPr>
        <w:t>();</w:t>
      </w:r>
    </w:p>
    <w:p w:rsidR="003B1D90" w:rsidRDefault="003B1D90" w:rsidP="003B1D9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03336"/>
          <w:sz w:val="20"/>
          <w:szCs w:val="20"/>
        </w:rPr>
      </w:pPr>
      <w:r w:rsidRPr="003B1D90">
        <w:rPr>
          <w:rFonts w:ascii="Consolas" w:hAnsi="Consolas" w:cs="Consolas"/>
          <w:color w:val="2B91AF"/>
          <w:sz w:val="20"/>
          <w:szCs w:val="20"/>
        </w:rPr>
        <w:t>MyObject</w:t>
      </w:r>
      <w:r w:rsidRPr="003B1D90">
        <w:rPr>
          <w:rFonts w:ascii="Consolas" w:hAnsi="Consolas" w:cs="Consolas"/>
          <w:color w:val="303336"/>
          <w:sz w:val="20"/>
          <w:szCs w:val="20"/>
        </w:rPr>
        <w:t xml:space="preserve"> object = (</w:t>
      </w:r>
      <w:r w:rsidRPr="003B1D90">
        <w:rPr>
          <w:rFonts w:ascii="Consolas" w:hAnsi="Consolas" w:cs="Consolas"/>
          <w:color w:val="2B91AF"/>
          <w:sz w:val="20"/>
          <w:szCs w:val="20"/>
        </w:rPr>
        <w:t>MyObject</w:t>
      </w:r>
      <w:r w:rsidRPr="003B1D90">
        <w:rPr>
          <w:rFonts w:ascii="Consolas" w:hAnsi="Consolas" w:cs="Consolas"/>
          <w:color w:val="303336"/>
          <w:sz w:val="20"/>
          <w:szCs w:val="20"/>
        </w:rPr>
        <w:t>) anotherObject.clone();</w:t>
      </w:r>
    </w:p>
    <w:p w:rsidR="004873AF" w:rsidRPr="003B1D90" w:rsidRDefault="004873AF" w:rsidP="003B1D9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93318"/>
          <w:sz w:val="20"/>
          <w:szCs w:val="20"/>
        </w:rPr>
      </w:pPr>
    </w:p>
    <w:p w:rsidR="004F5A77" w:rsidRDefault="003B1D90" w:rsidP="003B1D90">
      <w:pPr>
        <w:shd w:val="clear" w:color="auto" w:fill="FFFFFF"/>
        <w:rPr>
          <w:rFonts w:ascii="Consolas" w:hAnsi="Consolas" w:cs="Consolas"/>
          <w:color w:val="242729"/>
          <w:sz w:val="20"/>
        </w:rPr>
      </w:pPr>
      <w:r w:rsidRPr="003B1D90">
        <w:rPr>
          <w:rFonts w:ascii="Arial" w:hAnsi="Arial" w:cs="Arial"/>
          <w:b/>
          <w:bCs/>
          <w:color w:val="242729"/>
          <w:sz w:val="23"/>
        </w:rPr>
        <w:t>D</w:t>
      </w:r>
      <w:r w:rsidRPr="003B1D90">
        <w:rPr>
          <w:rFonts w:ascii="Arial" w:hAnsi="Arial" w:cs="Arial"/>
          <w:color w:val="242729"/>
          <w:sz w:val="23"/>
          <w:szCs w:val="23"/>
        </w:rPr>
        <w:t>. Using</w:t>
      </w:r>
      <w:r w:rsidRPr="003B1D90">
        <w:rPr>
          <w:rFonts w:ascii="Arial" w:hAnsi="Arial" w:cs="Arial"/>
          <w:color w:val="242729"/>
          <w:sz w:val="23"/>
        </w:rPr>
        <w:t> </w:t>
      </w:r>
      <w:r w:rsidRPr="003B1D90">
        <w:rPr>
          <w:rFonts w:ascii="Consolas" w:hAnsi="Consolas" w:cs="Consolas"/>
          <w:color w:val="242729"/>
          <w:sz w:val="20"/>
        </w:rPr>
        <w:t>object deserialization</w:t>
      </w:r>
    </w:p>
    <w:p w:rsidR="003B1D90" w:rsidRPr="003B1D90" w:rsidRDefault="003B1D90" w:rsidP="003B1D90">
      <w:pPr>
        <w:shd w:val="clear" w:color="auto" w:fill="FFFFFF"/>
        <w:rPr>
          <w:rFonts w:ascii="Arial" w:hAnsi="Arial" w:cs="Arial"/>
          <w:color w:val="242729"/>
          <w:sz w:val="23"/>
          <w:szCs w:val="23"/>
        </w:rPr>
      </w:pPr>
      <w:r w:rsidRPr="003B1D90">
        <w:rPr>
          <w:rFonts w:ascii="Arial" w:hAnsi="Arial" w:cs="Arial"/>
          <w:color w:val="242729"/>
          <w:sz w:val="23"/>
          <w:szCs w:val="23"/>
        </w:rPr>
        <w:br/>
        <w:t>Object deserialization is nothing but creating an object from its serialized form.</w:t>
      </w:r>
    </w:p>
    <w:p w:rsidR="003B1D90" w:rsidRPr="003B1D90" w:rsidRDefault="003B1D90" w:rsidP="003B1D9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03336"/>
          <w:sz w:val="20"/>
          <w:szCs w:val="20"/>
        </w:rPr>
      </w:pPr>
      <w:r w:rsidRPr="003B1D90">
        <w:rPr>
          <w:rFonts w:ascii="Consolas" w:hAnsi="Consolas" w:cs="Consolas"/>
          <w:color w:val="2B91AF"/>
          <w:sz w:val="20"/>
          <w:szCs w:val="20"/>
        </w:rPr>
        <w:t>ObjectInputStream</w:t>
      </w:r>
      <w:r w:rsidRPr="003B1D90">
        <w:rPr>
          <w:rFonts w:ascii="Consolas" w:hAnsi="Consolas" w:cs="Consolas"/>
          <w:color w:val="303336"/>
          <w:sz w:val="20"/>
          <w:szCs w:val="20"/>
        </w:rPr>
        <w:t xml:space="preserve"> inStream = </w:t>
      </w:r>
      <w:r w:rsidRPr="003B1D90">
        <w:rPr>
          <w:rFonts w:ascii="Consolas" w:hAnsi="Consolas" w:cs="Consolas"/>
          <w:color w:val="101094"/>
          <w:sz w:val="20"/>
          <w:szCs w:val="20"/>
        </w:rPr>
        <w:t>new</w:t>
      </w:r>
      <w:r w:rsidRPr="003B1D90">
        <w:rPr>
          <w:rFonts w:ascii="Consolas" w:hAnsi="Consolas" w:cs="Consolas"/>
          <w:color w:val="303336"/>
          <w:sz w:val="20"/>
          <w:szCs w:val="20"/>
        </w:rPr>
        <w:t xml:space="preserve"> </w:t>
      </w:r>
      <w:r w:rsidRPr="003B1D90">
        <w:rPr>
          <w:rFonts w:ascii="Consolas" w:hAnsi="Consolas" w:cs="Consolas"/>
          <w:color w:val="2B91AF"/>
          <w:sz w:val="20"/>
          <w:szCs w:val="20"/>
        </w:rPr>
        <w:t>ObjectInputStream</w:t>
      </w:r>
      <w:r w:rsidRPr="003B1D90">
        <w:rPr>
          <w:rFonts w:ascii="Consolas" w:hAnsi="Consolas" w:cs="Consolas"/>
          <w:color w:val="303336"/>
          <w:sz w:val="20"/>
          <w:szCs w:val="20"/>
        </w:rPr>
        <w:t>(anInputStream );</w:t>
      </w:r>
    </w:p>
    <w:p w:rsidR="003B1D90" w:rsidRPr="003B1D90" w:rsidRDefault="003B1D90" w:rsidP="003B1D9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93318"/>
          <w:sz w:val="20"/>
          <w:szCs w:val="20"/>
        </w:rPr>
      </w:pPr>
      <w:r w:rsidRPr="003B1D90">
        <w:rPr>
          <w:rFonts w:ascii="Consolas" w:hAnsi="Consolas" w:cs="Consolas"/>
          <w:color w:val="2B91AF"/>
          <w:sz w:val="20"/>
          <w:szCs w:val="20"/>
        </w:rPr>
        <w:t>MyObject</w:t>
      </w:r>
      <w:r w:rsidRPr="003B1D90">
        <w:rPr>
          <w:rFonts w:ascii="Consolas" w:hAnsi="Consolas" w:cs="Consolas"/>
          <w:color w:val="303336"/>
          <w:sz w:val="20"/>
          <w:szCs w:val="20"/>
        </w:rPr>
        <w:t xml:space="preserve"> object = (</w:t>
      </w:r>
      <w:r w:rsidRPr="003B1D90">
        <w:rPr>
          <w:rFonts w:ascii="Consolas" w:hAnsi="Consolas" w:cs="Consolas"/>
          <w:color w:val="2B91AF"/>
          <w:sz w:val="20"/>
          <w:szCs w:val="20"/>
        </w:rPr>
        <w:t>MyObject</w:t>
      </w:r>
      <w:r w:rsidRPr="003B1D90">
        <w:rPr>
          <w:rFonts w:ascii="Consolas" w:hAnsi="Consolas" w:cs="Consolas"/>
          <w:color w:val="303336"/>
          <w:sz w:val="20"/>
          <w:szCs w:val="20"/>
        </w:rPr>
        <w:t>) inStream.readObject();</w:t>
      </w:r>
    </w:p>
    <w:p w:rsidR="003B1D90" w:rsidRDefault="003B1D90" w:rsidP="001406C1">
      <w:pPr>
        <w:pStyle w:val="NormalWeb"/>
        <w:shd w:val="clear" w:color="auto" w:fill="FFFFFF"/>
        <w:spacing w:before="0" w:beforeAutospacing="0" w:after="0" w:afterAutospacing="0"/>
        <w:rPr>
          <w:rFonts w:ascii="Arial" w:hAnsi="Arial" w:cs="Arial"/>
          <w:b/>
          <w:color w:val="444444"/>
          <w:sz w:val="22"/>
          <w:szCs w:val="22"/>
        </w:rPr>
      </w:pPr>
    </w:p>
    <w:p w:rsidR="003B1D90" w:rsidRPr="003B1D90" w:rsidRDefault="003B1D90" w:rsidP="003B1D90">
      <w:pPr>
        <w:pStyle w:val="NormalWeb"/>
        <w:shd w:val="clear" w:color="auto" w:fill="FFFFFF"/>
        <w:spacing w:before="0" w:beforeAutospacing="0" w:after="0" w:afterAutospacing="0"/>
        <w:rPr>
          <w:rFonts w:ascii="Arial" w:hAnsi="Arial" w:cs="Arial"/>
          <w:color w:val="242729"/>
          <w:sz w:val="22"/>
          <w:szCs w:val="22"/>
        </w:rPr>
      </w:pPr>
      <w:r w:rsidRPr="003B1D90">
        <w:rPr>
          <w:rFonts w:ascii="Arial" w:hAnsi="Arial" w:cs="Arial"/>
          <w:b/>
          <w:color w:val="444444"/>
          <w:sz w:val="22"/>
          <w:szCs w:val="22"/>
        </w:rPr>
        <w:t>E:</w:t>
      </w:r>
      <w:r w:rsidRPr="003B1D90">
        <w:rPr>
          <w:rFonts w:ascii="Arial" w:hAnsi="Arial" w:cs="Arial"/>
          <w:color w:val="242729"/>
          <w:sz w:val="22"/>
          <w:szCs w:val="22"/>
        </w:rPr>
        <w:t xml:space="preserve"> Using</w:t>
      </w:r>
      <w:r w:rsidRPr="003B1D90">
        <w:rPr>
          <w:rStyle w:val="apple-converted-space"/>
          <w:rFonts w:ascii="Arial" w:hAnsi="Arial" w:cs="Arial"/>
          <w:color w:val="242729"/>
          <w:sz w:val="22"/>
          <w:szCs w:val="22"/>
        </w:rPr>
        <w:t> </w:t>
      </w:r>
      <w:hyperlink r:id="rId148" w:anchor="newInstance--" w:history="1">
        <w:r w:rsidRPr="003B1D90">
          <w:rPr>
            <w:rStyle w:val="HTMLCode"/>
            <w:rFonts w:ascii="Consolas" w:hAnsi="Consolas" w:cs="Consolas"/>
            <w:color w:val="005999"/>
            <w:sz w:val="22"/>
            <w:szCs w:val="22"/>
            <w:bdr w:val="none" w:sz="0" w:space="0" w:color="auto" w:frame="1"/>
            <w:shd w:val="clear" w:color="auto" w:fill="EFF0F1"/>
          </w:rPr>
          <w:t>Class::newInstance()</w:t>
        </w:r>
      </w:hyperlink>
      <w:r w:rsidRPr="003B1D90">
        <w:rPr>
          <w:rStyle w:val="apple-converted-space"/>
          <w:rFonts w:ascii="Arial" w:hAnsi="Arial" w:cs="Arial"/>
          <w:color w:val="242729"/>
          <w:sz w:val="22"/>
          <w:szCs w:val="22"/>
        </w:rPr>
        <w:t> </w:t>
      </w:r>
      <w:r w:rsidRPr="003B1D90">
        <w:rPr>
          <w:rFonts w:ascii="Arial" w:hAnsi="Arial" w:cs="Arial"/>
          <w:color w:val="242729"/>
          <w:sz w:val="22"/>
          <w:szCs w:val="22"/>
        </w:rPr>
        <w:t>method. See</w:t>
      </w:r>
      <w:r w:rsidRPr="003B1D90">
        <w:rPr>
          <w:rStyle w:val="apple-converted-space"/>
          <w:rFonts w:ascii="Arial" w:hAnsi="Arial" w:cs="Arial"/>
          <w:color w:val="242729"/>
          <w:sz w:val="22"/>
          <w:szCs w:val="22"/>
        </w:rPr>
        <w:t> </w:t>
      </w:r>
      <w:hyperlink r:id="rId149" w:history="1">
        <w:r w:rsidRPr="003B1D90">
          <w:rPr>
            <w:rStyle w:val="Hyperlink"/>
            <w:rFonts w:ascii="Arial" w:hAnsi="Arial" w:cs="Arial"/>
            <w:color w:val="005999"/>
            <w:sz w:val="22"/>
            <w:szCs w:val="22"/>
            <w:bdr w:val="none" w:sz="0" w:space="0" w:color="auto" w:frame="1"/>
          </w:rPr>
          <w:t>Oracle Tutorial</w:t>
        </w:r>
      </w:hyperlink>
      <w:r w:rsidRPr="003B1D90">
        <w:rPr>
          <w:rFonts w:ascii="Arial" w:hAnsi="Arial" w:cs="Arial"/>
          <w:color w:val="242729"/>
          <w:sz w:val="22"/>
          <w:szCs w:val="22"/>
        </w:rPr>
        <w:t>.</w:t>
      </w:r>
    </w:p>
    <w:p w:rsidR="003B1D90" w:rsidRPr="003B1D90" w:rsidRDefault="003B1D90" w:rsidP="003B1D90">
      <w:pPr>
        <w:pStyle w:val="HTMLPreformatted"/>
        <w:shd w:val="clear" w:color="auto" w:fill="EFF0F1"/>
        <w:rPr>
          <w:rFonts w:ascii="Consolas" w:hAnsi="Consolas" w:cs="Consolas"/>
          <w:color w:val="393318"/>
          <w:sz w:val="22"/>
          <w:szCs w:val="22"/>
        </w:rPr>
      </w:pPr>
      <w:r w:rsidRPr="003B1D90">
        <w:rPr>
          <w:rStyle w:val="typ"/>
          <w:rFonts w:ascii="Consolas" w:hAnsi="Consolas" w:cs="Consolas"/>
          <w:color w:val="2B91AF"/>
          <w:sz w:val="22"/>
          <w:szCs w:val="22"/>
          <w:bdr w:val="none" w:sz="0" w:space="0" w:color="auto" w:frame="1"/>
          <w:shd w:val="clear" w:color="auto" w:fill="EFF0F1"/>
        </w:rPr>
        <w:t>Object</w:t>
      </w:r>
      <w:r w:rsidRPr="003B1D90">
        <w:rPr>
          <w:rStyle w:val="pln"/>
          <w:rFonts w:ascii="Consolas" w:hAnsi="Consolas" w:cs="Consolas"/>
          <w:color w:val="303336"/>
          <w:sz w:val="22"/>
          <w:szCs w:val="22"/>
          <w:bdr w:val="none" w:sz="0" w:space="0" w:color="auto" w:frame="1"/>
          <w:shd w:val="clear" w:color="auto" w:fill="EFF0F1"/>
        </w:rPr>
        <w:t xml:space="preserve"> object4 </w:t>
      </w:r>
      <w:r w:rsidRPr="003B1D90">
        <w:rPr>
          <w:rStyle w:val="pun"/>
          <w:rFonts w:ascii="Consolas" w:hAnsi="Consolas" w:cs="Consolas"/>
          <w:color w:val="303336"/>
          <w:sz w:val="22"/>
          <w:szCs w:val="22"/>
          <w:bdr w:val="none" w:sz="0" w:space="0" w:color="auto" w:frame="1"/>
          <w:shd w:val="clear" w:color="auto" w:fill="EFF0F1"/>
        </w:rPr>
        <w:t>=</w:t>
      </w:r>
      <w:r w:rsidRPr="003B1D90">
        <w:rPr>
          <w:rStyle w:val="pln"/>
          <w:rFonts w:ascii="Consolas" w:hAnsi="Consolas" w:cs="Consolas"/>
          <w:color w:val="303336"/>
          <w:sz w:val="22"/>
          <w:szCs w:val="22"/>
          <w:bdr w:val="none" w:sz="0" w:space="0" w:color="auto" w:frame="1"/>
          <w:shd w:val="clear" w:color="auto" w:fill="EFF0F1"/>
        </w:rPr>
        <w:t xml:space="preserve"> </w:t>
      </w:r>
      <w:r w:rsidRPr="003B1D90">
        <w:rPr>
          <w:rStyle w:val="typ"/>
          <w:rFonts w:ascii="Consolas" w:hAnsi="Consolas" w:cs="Consolas"/>
          <w:color w:val="2B91AF"/>
          <w:sz w:val="22"/>
          <w:szCs w:val="22"/>
          <w:bdr w:val="none" w:sz="0" w:space="0" w:color="auto" w:frame="1"/>
          <w:shd w:val="clear" w:color="auto" w:fill="EFF0F1"/>
        </w:rPr>
        <w:t>CrunchifyObj</w:t>
      </w:r>
      <w:r w:rsidRPr="003B1D90">
        <w:rPr>
          <w:rStyle w:val="pun"/>
          <w:rFonts w:ascii="Consolas" w:hAnsi="Consolas" w:cs="Consolas"/>
          <w:color w:val="303336"/>
          <w:sz w:val="22"/>
          <w:szCs w:val="22"/>
          <w:bdr w:val="none" w:sz="0" w:space="0" w:color="auto" w:frame="1"/>
          <w:shd w:val="clear" w:color="auto" w:fill="EFF0F1"/>
        </w:rPr>
        <w:t>.</w:t>
      </w:r>
      <w:r w:rsidRPr="003B1D90">
        <w:rPr>
          <w:rStyle w:val="kwd"/>
          <w:rFonts w:ascii="Consolas" w:hAnsi="Consolas" w:cs="Consolas"/>
          <w:color w:val="101094"/>
          <w:sz w:val="22"/>
          <w:szCs w:val="22"/>
          <w:bdr w:val="none" w:sz="0" w:space="0" w:color="auto" w:frame="1"/>
          <w:shd w:val="clear" w:color="auto" w:fill="EFF0F1"/>
        </w:rPr>
        <w:t>class</w:t>
      </w:r>
      <w:r w:rsidRPr="003B1D90">
        <w:rPr>
          <w:rStyle w:val="pun"/>
          <w:rFonts w:ascii="Consolas" w:hAnsi="Consolas" w:cs="Consolas"/>
          <w:color w:val="303336"/>
          <w:sz w:val="22"/>
          <w:szCs w:val="22"/>
          <w:bdr w:val="none" w:sz="0" w:space="0" w:color="auto" w:frame="1"/>
          <w:shd w:val="clear" w:color="auto" w:fill="EFF0F1"/>
        </w:rPr>
        <w:t>.</w:t>
      </w:r>
      <w:r w:rsidRPr="003B1D90">
        <w:rPr>
          <w:rStyle w:val="pln"/>
          <w:rFonts w:ascii="Consolas" w:hAnsi="Consolas" w:cs="Consolas"/>
          <w:color w:val="303336"/>
          <w:sz w:val="22"/>
          <w:szCs w:val="22"/>
          <w:bdr w:val="none" w:sz="0" w:space="0" w:color="auto" w:frame="1"/>
          <w:shd w:val="clear" w:color="auto" w:fill="EFF0F1"/>
        </w:rPr>
        <w:t>getClassLoader</w:t>
      </w:r>
      <w:r w:rsidRPr="003B1D90">
        <w:rPr>
          <w:rStyle w:val="pun"/>
          <w:rFonts w:ascii="Consolas" w:hAnsi="Consolas" w:cs="Consolas"/>
          <w:color w:val="303336"/>
          <w:sz w:val="22"/>
          <w:szCs w:val="22"/>
          <w:bdr w:val="none" w:sz="0" w:space="0" w:color="auto" w:frame="1"/>
          <w:shd w:val="clear" w:color="auto" w:fill="EFF0F1"/>
        </w:rPr>
        <w:t>().</w:t>
      </w:r>
      <w:r w:rsidRPr="003B1D90">
        <w:rPr>
          <w:rStyle w:val="pln"/>
          <w:rFonts w:ascii="Consolas" w:hAnsi="Consolas" w:cs="Consolas"/>
          <w:color w:val="303336"/>
          <w:sz w:val="22"/>
          <w:szCs w:val="22"/>
          <w:bdr w:val="none" w:sz="0" w:space="0" w:color="auto" w:frame="1"/>
          <w:shd w:val="clear" w:color="auto" w:fill="EFF0F1"/>
        </w:rPr>
        <w:t>loadClass</w:t>
      </w:r>
      <w:r w:rsidRPr="003B1D90">
        <w:rPr>
          <w:rStyle w:val="pun"/>
          <w:rFonts w:ascii="Consolas" w:hAnsi="Consolas" w:cs="Consolas"/>
          <w:color w:val="303336"/>
          <w:sz w:val="22"/>
          <w:szCs w:val="22"/>
          <w:bdr w:val="none" w:sz="0" w:space="0" w:color="auto" w:frame="1"/>
          <w:shd w:val="clear" w:color="auto" w:fill="EFF0F1"/>
        </w:rPr>
        <w:t>(</w:t>
      </w:r>
      <w:r w:rsidRPr="003B1D90">
        <w:rPr>
          <w:rStyle w:val="str"/>
          <w:rFonts w:ascii="Consolas" w:hAnsi="Consolas" w:cs="Consolas"/>
          <w:color w:val="7D2727"/>
          <w:sz w:val="22"/>
          <w:szCs w:val="22"/>
          <w:bdr w:val="none" w:sz="0" w:space="0" w:color="auto" w:frame="1"/>
          <w:shd w:val="clear" w:color="auto" w:fill="EFF0F1"/>
        </w:rPr>
        <w:t>"crunchify.com.example.CrunchifyObj"</w:t>
      </w:r>
      <w:r w:rsidRPr="003B1D90">
        <w:rPr>
          <w:rStyle w:val="pun"/>
          <w:rFonts w:ascii="Consolas" w:hAnsi="Consolas" w:cs="Consolas"/>
          <w:color w:val="303336"/>
          <w:sz w:val="22"/>
          <w:szCs w:val="22"/>
          <w:bdr w:val="none" w:sz="0" w:space="0" w:color="auto" w:frame="1"/>
          <w:shd w:val="clear" w:color="auto" w:fill="EFF0F1"/>
        </w:rPr>
        <w:t>).</w:t>
      </w:r>
      <w:r w:rsidRPr="003B1D90">
        <w:rPr>
          <w:rStyle w:val="pln"/>
          <w:rFonts w:ascii="Consolas" w:hAnsi="Consolas" w:cs="Consolas"/>
          <w:color w:val="303336"/>
          <w:sz w:val="22"/>
          <w:szCs w:val="22"/>
          <w:bdr w:val="none" w:sz="0" w:space="0" w:color="auto" w:frame="1"/>
          <w:shd w:val="clear" w:color="auto" w:fill="EFF0F1"/>
        </w:rPr>
        <w:t>newInstance</w:t>
      </w:r>
      <w:r w:rsidRPr="003B1D90">
        <w:rPr>
          <w:rStyle w:val="pun"/>
          <w:rFonts w:ascii="Consolas" w:hAnsi="Consolas" w:cs="Consolas"/>
          <w:color w:val="303336"/>
          <w:sz w:val="22"/>
          <w:szCs w:val="22"/>
          <w:bdr w:val="none" w:sz="0" w:space="0" w:color="auto" w:frame="1"/>
          <w:shd w:val="clear" w:color="auto" w:fill="EFF0F1"/>
        </w:rPr>
        <w:t>();</w:t>
      </w:r>
    </w:p>
    <w:p w:rsidR="003B1D90" w:rsidRDefault="003B1D90" w:rsidP="001406C1">
      <w:pPr>
        <w:pStyle w:val="NormalWeb"/>
        <w:shd w:val="clear" w:color="auto" w:fill="FFFFFF"/>
        <w:spacing w:before="0" w:beforeAutospacing="0" w:after="0" w:afterAutospacing="0"/>
        <w:rPr>
          <w:rFonts w:ascii="Arial" w:hAnsi="Arial" w:cs="Arial"/>
          <w:b/>
          <w:color w:val="444444"/>
          <w:sz w:val="22"/>
          <w:szCs w:val="22"/>
        </w:rPr>
      </w:pPr>
    </w:p>
    <w:p w:rsidR="003B1D90" w:rsidRPr="003B1D90" w:rsidRDefault="0078264E" w:rsidP="003B1D90">
      <w:pPr>
        <w:pStyle w:val="NormalWeb"/>
        <w:shd w:val="clear" w:color="auto" w:fill="FFFFFF"/>
        <w:spacing w:before="0" w:beforeAutospacing="0" w:after="0" w:afterAutospacing="0"/>
        <w:rPr>
          <w:rFonts w:ascii="Arial" w:hAnsi="Arial" w:cs="Arial"/>
          <w:color w:val="242729"/>
          <w:sz w:val="20"/>
          <w:szCs w:val="20"/>
        </w:rPr>
      </w:pPr>
      <w:r>
        <w:rPr>
          <w:rFonts w:ascii="Arial" w:hAnsi="Arial" w:cs="Arial"/>
          <w:b/>
          <w:color w:val="444444"/>
          <w:sz w:val="22"/>
          <w:szCs w:val="22"/>
        </w:rPr>
        <w:t>F</w:t>
      </w:r>
      <w:r w:rsidR="003B1D90">
        <w:rPr>
          <w:rFonts w:ascii="Arial" w:hAnsi="Arial" w:cs="Arial"/>
          <w:b/>
          <w:color w:val="444444"/>
          <w:sz w:val="22"/>
          <w:szCs w:val="22"/>
        </w:rPr>
        <w:t>:</w:t>
      </w:r>
      <w:r w:rsidR="003B1D90" w:rsidRPr="003B1D90">
        <w:rPr>
          <w:rFonts w:ascii="Arial" w:hAnsi="Arial" w:cs="Arial"/>
          <w:color w:val="242729"/>
          <w:sz w:val="13"/>
          <w:szCs w:val="13"/>
        </w:rPr>
        <w:t xml:space="preserve"> </w:t>
      </w:r>
      <w:r w:rsidR="003B1D90" w:rsidRPr="003B1D90">
        <w:rPr>
          <w:rFonts w:ascii="Arial" w:hAnsi="Arial" w:cs="Arial"/>
          <w:color w:val="242729"/>
          <w:sz w:val="20"/>
          <w:szCs w:val="20"/>
        </w:rPr>
        <w:t>Use the</w:t>
      </w:r>
      <w:r w:rsidR="003B1D90" w:rsidRPr="003B1D90">
        <w:rPr>
          <w:rStyle w:val="apple-converted-space"/>
          <w:rFonts w:ascii="Arial" w:hAnsi="Arial" w:cs="Arial"/>
          <w:color w:val="242729"/>
          <w:sz w:val="20"/>
          <w:szCs w:val="20"/>
        </w:rPr>
        <w:t> </w:t>
      </w:r>
      <w:hyperlink r:id="rId150" w:history="1">
        <w:r w:rsidR="003B1D90" w:rsidRPr="003B1D90">
          <w:rPr>
            <w:rStyle w:val="HTMLCode"/>
            <w:rFonts w:ascii="Consolas" w:hAnsi="Consolas" w:cs="Consolas"/>
            <w:color w:val="005999"/>
            <w:bdr w:val="none" w:sz="0" w:space="0" w:color="auto" w:frame="1"/>
            <w:shd w:val="clear" w:color="auto" w:fill="EFF0F1"/>
          </w:rPr>
          <w:t>Constructor</w:t>
        </w:r>
      </w:hyperlink>
      <w:r w:rsidR="003B1D90" w:rsidRPr="003B1D90">
        <w:rPr>
          <w:rStyle w:val="apple-converted-space"/>
          <w:rFonts w:ascii="Arial" w:hAnsi="Arial" w:cs="Arial"/>
          <w:color w:val="242729"/>
          <w:sz w:val="20"/>
          <w:szCs w:val="20"/>
        </w:rPr>
        <w:t> </w:t>
      </w:r>
      <w:r w:rsidR="003B1D90" w:rsidRPr="003B1D90">
        <w:rPr>
          <w:rFonts w:ascii="Arial" w:hAnsi="Arial" w:cs="Arial"/>
          <w:color w:val="242729"/>
          <w:sz w:val="20"/>
          <w:szCs w:val="20"/>
        </w:rPr>
        <w:t>class from the</w:t>
      </w:r>
      <w:r w:rsidR="003B1D90" w:rsidRPr="003B1D90">
        <w:rPr>
          <w:rStyle w:val="apple-converted-space"/>
          <w:rFonts w:ascii="Arial" w:hAnsi="Arial" w:cs="Arial"/>
          <w:color w:val="242729"/>
          <w:sz w:val="20"/>
          <w:szCs w:val="20"/>
        </w:rPr>
        <w:t> </w:t>
      </w:r>
      <w:hyperlink r:id="rId151" w:history="1">
        <w:r w:rsidR="003B1D90" w:rsidRPr="003B1D90">
          <w:rPr>
            <w:rStyle w:val="Hyperlink"/>
            <w:rFonts w:ascii="Arial" w:hAnsi="Arial" w:cs="Arial"/>
            <w:color w:val="005999"/>
            <w:sz w:val="20"/>
            <w:szCs w:val="20"/>
            <w:bdr w:val="none" w:sz="0" w:space="0" w:color="auto" w:frame="1"/>
          </w:rPr>
          <w:t>java.lang.reflect</w:t>
        </w:r>
      </w:hyperlink>
      <w:r w:rsidR="003B1D90" w:rsidRPr="003B1D90">
        <w:rPr>
          <w:rStyle w:val="apple-converted-space"/>
          <w:rFonts w:ascii="Arial" w:hAnsi="Arial" w:cs="Arial"/>
          <w:color w:val="242729"/>
          <w:sz w:val="20"/>
          <w:szCs w:val="20"/>
        </w:rPr>
        <w:t> </w:t>
      </w:r>
      <w:r w:rsidR="003B1D90" w:rsidRPr="003B1D90">
        <w:rPr>
          <w:rFonts w:ascii="Arial" w:hAnsi="Arial" w:cs="Arial"/>
          <w:color w:val="242729"/>
          <w:sz w:val="20"/>
          <w:szCs w:val="20"/>
        </w:rPr>
        <w:t>package, part of</w:t>
      </w:r>
      <w:r w:rsidR="003B1D90" w:rsidRPr="003B1D90">
        <w:rPr>
          <w:rStyle w:val="apple-converted-space"/>
          <w:rFonts w:ascii="Arial" w:hAnsi="Arial" w:cs="Arial"/>
          <w:color w:val="242729"/>
          <w:sz w:val="20"/>
          <w:szCs w:val="20"/>
        </w:rPr>
        <w:t> </w:t>
      </w:r>
      <w:hyperlink r:id="rId152" w:history="1">
        <w:r w:rsidR="003B1D90" w:rsidRPr="003B1D90">
          <w:rPr>
            <w:rStyle w:val="Hyperlink"/>
            <w:rFonts w:ascii="Arial" w:hAnsi="Arial" w:cs="Arial"/>
            <w:color w:val="005999"/>
            <w:sz w:val="20"/>
            <w:szCs w:val="20"/>
            <w:bdr w:val="none" w:sz="0" w:space="0" w:color="auto" w:frame="1"/>
          </w:rPr>
          <w:t>Java Reflection</w:t>
        </w:r>
      </w:hyperlink>
      <w:r w:rsidR="003B1D90" w:rsidRPr="003B1D90">
        <w:rPr>
          <w:rStyle w:val="apple-converted-space"/>
          <w:rFonts w:ascii="Arial" w:hAnsi="Arial" w:cs="Arial"/>
          <w:color w:val="242729"/>
          <w:sz w:val="20"/>
          <w:szCs w:val="20"/>
        </w:rPr>
        <w:t> </w:t>
      </w:r>
      <w:r w:rsidR="003B1D90" w:rsidRPr="003B1D90">
        <w:rPr>
          <w:rFonts w:ascii="Arial" w:hAnsi="Arial" w:cs="Arial"/>
          <w:color w:val="242729"/>
          <w:sz w:val="20"/>
          <w:szCs w:val="20"/>
        </w:rPr>
        <w:t>facility.</w:t>
      </w:r>
    </w:p>
    <w:p w:rsidR="003B1D90" w:rsidRPr="003B1D90" w:rsidRDefault="003B1D90" w:rsidP="003B1D90">
      <w:pPr>
        <w:pStyle w:val="HTMLPreformatted"/>
        <w:shd w:val="clear" w:color="auto" w:fill="EFF0F1"/>
        <w:rPr>
          <w:rStyle w:val="pln"/>
          <w:rFonts w:ascii="Consolas" w:hAnsi="Consolas" w:cs="Consolas"/>
          <w:color w:val="303336"/>
          <w:bdr w:val="none" w:sz="0" w:space="0" w:color="auto" w:frame="1"/>
          <w:shd w:val="clear" w:color="auto" w:fill="EFF0F1"/>
        </w:rPr>
      </w:pPr>
      <w:r w:rsidRPr="003B1D90">
        <w:rPr>
          <w:rStyle w:val="typ"/>
          <w:rFonts w:ascii="Consolas" w:hAnsi="Consolas" w:cs="Consolas"/>
          <w:color w:val="2B91AF"/>
          <w:bdr w:val="none" w:sz="0" w:space="0" w:color="auto" w:frame="1"/>
          <w:shd w:val="clear" w:color="auto" w:fill="EFF0F1"/>
        </w:rPr>
        <w:t>Class</w:t>
      </w:r>
      <w:r w:rsidRPr="003B1D90">
        <w:rPr>
          <w:rStyle w:val="pln"/>
          <w:rFonts w:ascii="Consolas" w:hAnsi="Consolas" w:cs="Consolas"/>
          <w:color w:val="303336"/>
          <w:bdr w:val="none" w:sz="0" w:space="0" w:color="auto" w:frame="1"/>
          <w:shd w:val="clear" w:color="auto" w:fill="EFF0F1"/>
        </w:rPr>
        <w:t xml:space="preserve"> clazz </w:t>
      </w:r>
      <w:r w:rsidRPr="003B1D90">
        <w:rPr>
          <w:rStyle w:val="pun"/>
          <w:rFonts w:ascii="Consolas" w:hAnsi="Consolas" w:cs="Consolas"/>
          <w:color w:val="303336"/>
          <w:bdr w:val="none" w:sz="0" w:space="0" w:color="auto" w:frame="1"/>
          <w:shd w:val="clear" w:color="auto" w:fill="EFF0F1"/>
        </w:rPr>
        <w:t>=</w:t>
      </w:r>
      <w:r w:rsidRPr="003B1D90">
        <w:rPr>
          <w:rStyle w:val="pln"/>
          <w:rFonts w:ascii="Consolas" w:hAnsi="Consolas" w:cs="Consolas"/>
          <w:color w:val="303336"/>
          <w:bdr w:val="none" w:sz="0" w:space="0" w:color="auto" w:frame="1"/>
          <w:shd w:val="clear" w:color="auto" w:fill="EFF0F1"/>
        </w:rPr>
        <w:t xml:space="preserve"> </w:t>
      </w:r>
      <w:r w:rsidRPr="003B1D90">
        <w:rPr>
          <w:rStyle w:val="typ"/>
          <w:rFonts w:ascii="Consolas" w:hAnsi="Consolas" w:cs="Consolas"/>
          <w:color w:val="2B91AF"/>
          <w:bdr w:val="none" w:sz="0" w:space="0" w:color="auto" w:frame="1"/>
          <w:shd w:val="clear" w:color="auto" w:fill="EFF0F1"/>
        </w:rPr>
        <w:t>CrunchifyObj</w:t>
      </w:r>
      <w:r w:rsidRPr="003B1D90">
        <w:rPr>
          <w:rStyle w:val="pun"/>
          <w:rFonts w:ascii="Consolas" w:hAnsi="Consolas" w:cs="Consolas"/>
          <w:color w:val="303336"/>
          <w:bdr w:val="none" w:sz="0" w:space="0" w:color="auto" w:frame="1"/>
          <w:shd w:val="clear" w:color="auto" w:fill="EFF0F1"/>
        </w:rPr>
        <w:t>.</w:t>
      </w:r>
      <w:r w:rsidRPr="003B1D90">
        <w:rPr>
          <w:rStyle w:val="kwd"/>
          <w:rFonts w:ascii="Consolas" w:hAnsi="Consolas" w:cs="Consolas"/>
          <w:color w:val="101094"/>
          <w:bdr w:val="none" w:sz="0" w:space="0" w:color="auto" w:frame="1"/>
          <w:shd w:val="clear" w:color="auto" w:fill="EFF0F1"/>
        </w:rPr>
        <w:t>class</w:t>
      </w:r>
      <w:r w:rsidRPr="003B1D90">
        <w:rPr>
          <w:rStyle w:val="pun"/>
          <w:rFonts w:ascii="Consolas" w:hAnsi="Consolas" w:cs="Consolas"/>
          <w:color w:val="303336"/>
          <w:bdr w:val="none" w:sz="0" w:space="0" w:color="auto" w:frame="1"/>
          <w:shd w:val="clear" w:color="auto" w:fill="EFF0F1"/>
        </w:rPr>
        <w:t>;</w:t>
      </w:r>
    </w:p>
    <w:p w:rsidR="003B1D90" w:rsidRPr="003B1D90" w:rsidRDefault="003B1D90" w:rsidP="003B1D90">
      <w:pPr>
        <w:pStyle w:val="HTMLPreformatted"/>
        <w:shd w:val="clear" w:color="auto" w:fill="EFF0F1"/>
        <w:rPr>
          <w:rStyle w:val="pln"/>
          <w:rFonts w:ascii="Consolas" w:hAnsi="Consolas" w:cs="Consolas"/>
          <w:color w:val="303336"/>
          <w:bdr w:val="none" w:sz="0" w:space="0" w:color="auto" w:frame="1"/>
          <w:shd w:val="clear" w:color="auto" w:fill="EFF0F1"/>
        </w:rPr>
      </w:pPr>
      <w:r w:rsidRPr="003B1D90">
        <w:rPr>
          <w:rStyle w:val="typ"/>
          <w:rFonts w:ascii="Consolas" w:hAnsi="Consolas" w:cs="Consolas"/>
          <w:color w:val="2B91AF"/>
          <w:bdr w:val="none" w:sz="0" w:space="0" w:color="auto" w:frame="1"/>
          <w:shd w:val="clear" w:color="auto" w:fill="EFF0F1"/>
        </w:rPr>
        <w:t>Constructor</w:t>
      </w:r>
      <w:r w:rsidRPr="003B1D90">
        <w:rPr>
          <w:rStyle w:val="pln"/>
          <w:rFonts w:ascii="Consolas" w:hAnsi="Consolas" w:cs="Consolas"/>
          <w:color w:val="303336"/>
          <w:bdr w:val="none" w:sz="0" w:space="0" w:color="auto" w:frame="1"/>
          <w:shd w:val="clear" w:color="auto" w:fill="EFF0F1"/>
        </w:rPr>
        <w:t xml:space="preserve"> crunchifyCon </w:t>
      </w:r>
      <w:r w:rsidRPr="003B1D90">
        <w:rPr>
          <w:rStyle w:val="pun"/>
          <w:rFonts w:ascii="Consolas" w:hAnsi="Consolas" w:cs="Consolas"/>
          <w:color w:val="303336"/>
          <w:bdr w:val="none" w:sz="0" w:space="0" w:color="auto" w:frame="1"/>
          <w:shd w:val="clear" w:color="auto" w:fill="EFF0F1"/>
        </w:rPr>
        <w:t>=</w:t>
      </w:r>
      <w:r w:rsidRPr="003B1D90">
        <w:rPr>
          <w:rStyle w:val="pln"/>
          <w:rFonts w:ascii="Consolas" w:hAnsi="Consolas" w:cs="Consolas"/>
          <w:color w:val="303336"/>
          <w:bdr w:val="none" w:sz="0" w:space="0" w:color="auto" w:frame="1"/>
          <w:shd w:val="clear" w:color="auto" w:fill="EFF0F1"/>
        </w:rPr>
        <w:t xml:space="preserve"> clazz</w:t>
      </w:r>
      <w:r w:rsidRPr="003B1D90">
        <w:rPr>
          <w:rStyle w:val="pun"/>
          <w:rFonts w:ascii="Consolas" w:hAnsi="Consolas" w:cs="Consolas"/>
          <w:color w:val="303336"/>
          <w:bdr w:val="none" w:sz="0" w:space="0" w:color="auto" w:frame="1"/>
          <w:shd w:val="clear" w:color="auto" w:fill="EFF0F1"/>
        </w:rPr>
        <w:t>.</w:t>
      </w:r>
      <w:r w:rsidRPr="003B1D90">
        <w:rPr>
          <w:rStyle w:val="pln"/>
          <w:rFonts w:ascii="Consolas" w:hAnsi="Consolas" w:cs="Consolas"/>
          <w:color w:val="303336"/>
          <w:bdr w:val="none" w:sz="0" w:space="0" w:color="auto" w:frame="1"/>
          <w:shd w:val="clear" w:color="auto" w:fill="EFF0F1"/>
        </w:rPr>
        <w:t>getDeclaredConstructors</w:t>
      </w:r>
      <w:r w:rsidRPr="003B1D90">
        <w:rPr>
          <w:rStyle w:val="pun"/>
          <w:rFonts w:ascii="Consolas" w:hAnsi="Consolas" w:cs="Consolas"/>
          <w:color w:val="303336"/>
          <w:bdr w:val="none" w:sz="0" w:space="0" w:color="auto" w:frame="1"/>
          <w:shd w:val="clear" w:color="auto" w:fill="EFF0F1"/>
        </w:rPr>
        <w:t>()[</w:t>
      </w:r>
      <w:r w:rsidRPr="003B1D90">
        <w:rPr>
          <w:rStyle w:val="lit"/>
          <w:rFonts w:ascii="Consolas" w:hAnsi="Consolas" w:cs="Consolas"/>
          <w:color w:val="7D2727"/>
          <w:bdr w:val="none" w:sz="0" w:space="0" w:color="auto" w:frame="1"/>
          <w:shd w:val="clear" w:color="auto" w:fill="EFF0F1"/>
        </w:rPr>
        <w:t>0</w:t>
      </w:r>
      <w:r w:rsidRPr="003B1D90">
        <w:rPr>
          <w:rStyle w:val="pun"/>
          <w:rFonts w:ascii="Consolas" w:hAnsi="Consolas" w:cs="Consolas"/>
          <w:color w:val="303336"/>
          <w:bdr w:val="none" w:sz="0" w:space="0" w:color="auto" w:frame="1"/>
          <w:shd w:val="clear" w:color="auto" w:fill="EFF0F1"/>
        </w:rPr>
        <w:t>];</w:t>
      </w:r>
    </w:p>
    <w:p w:rsidR="003B1D90" w:rsidRPr="003B1D90" w:rsidRDefault="003B1D90" w:rsidP="003B1D90">
      <w:pPr>
        <w:pStyle w:val="HTMLPreformatted"/>
        <w:shd w:val="clear" w:color="auto" w:fill="EFF0F1"/>
        <w:rPr>
          <w:rFonts w:ascii="Consolas" w:hAnsi="Consolas" w:cs="Consolas"/>
          <w:color w:val="393318"/>
        </w:rPr>
      </w:pPr>
      <w:r w:rsidRPr="003B1D90">
        <w:rPr>
          <w:rStyle w:val="typ"/>
          <w:rFonts w:ascii="Consolas" w:hAnsi="Consolas" w:cs="Consolas"/>
          <w:color w:val="2B91AF"/>
          <w:bdr w:val="none" w:sz="0" w:space="0" w:color="auto" w:frame="1"/>
          <w:shd w:val="clear" w:color="auto" w:fill="EFF0F1"/>
        </w:rPr>
        <w:t>CrunchifyObj</w:t>
      </w:r>
      <w:r w:rsidRPr="003B1D90">
        <w:rPr>
          <w:rStyle w:val="pln"/>
          <w:rFonts w:ascii="Consolas" w:hAnsi="Consolas" w:cs="Consolas"/>
          <w:color w:val="303336"/>
          <w:bdr w:val="none" w:sz="0" w:space="0" w:color="auto" w:frame="1"/>
          <w:shd w:val="clear" w:color="auto" w:fill="EFF0F1"/>
        </w:rPr>
        <w:t xml:space="preserve"> obj </w:t>
      </w:r>
      <w:r w:rsidRPr="003B1D90">
        <w:rPr>
          <w:rStyle w:val="pun"/>
          <w:rFonts w:ascii="Consolas" w:hAnsi="Consolas" w:cs="Consolas"/>
          <w:color w:val="303336"/>
          <w:bdr w:val="none" w:sz="0" w:space="0" w:color="auto" w:frame="1"/>
          <w:shd w:val="clear" w:color="auto" w:fill="EFF0F1"/>
        </w:rPr>
        <w:t>=</w:t>
      </w:r>
      <w:r w:rsidRPr="003B1D90">
        <w:rPr>
          <w:rStyle w:val="pln"/>
          <w:rFonts w:ascii="Consolas" w:hAnsi="Consolas" w:cs="Consolas"/>
          <w:color w:val="303336"/>
          <w:bdr w:val="none" w:sz="0" w:space="0" w:color="auto" w:frame="1"/>
          <w:shd w:val="clear" w:color="auto" w:fill="EFF0F1"/>
        </w:rPr>
        <w:t xml:space="preserve"> </w:t>
      </w:r>
      <w:r w:rsidRPr="003B1D90">
        <w:rPr>
          <w:rStyle w:val="pun"/>
          <w:rFonts w:ascii="Consolas" w:hAnsi="Consolas" w:cs="Consolas"/>
          <w:color w:val="303336"/>
          <w:bdr w:val="none" w:sz="0" w:space="0" w:color="auto" w:frame="1"/>
          <w:shd w:val="clear" w:color="auto" w:fill="EFF0F1"/>
        </w:rPr>
        <w:t>(</w:t>
      </w:r>
      <w:r w:rsidRPr="003B1D90">
        <w:rPr>
          <w:rStyle w:val="typ"/>
          <w:rFonts w:ascii="Consolas" w:hAnsi="Consolas" w:cs="Consolas"/>
          <w:color w:val="2B91AF"/>
          <w:bdr w:val="none" w:sz="0" w:space="0" w:color="auto" w:frame="1"/>
          <w:shd w:val="clear" w:color="auto" w:fill="EFF0F1"/>
        </w:rPr>
        <w:t>CrunchifyObj</w:t>
      </w:r>
      <w:r w:rsidRPr="003B1D90">
        <w:rPr>
          <w:rStyle w:val="pun"/>
          <w:rFonts w:ascii="Consolas" w:hAnsi="Consolas" w:cs="Consolas"/>
          <w:color w:val="303336"/>
          <w:bdr w:val="none" w:sz="0" w:space="0" w:color="auto" w:frame="1"/>
          <w:shd w:val="clear" w:color="auto" w:fill="EFF0F1"/>
        </w:rPr>
        <w:t>)</w:t>
      </w:r>
      <w:r w:rsidRPr="003B1D90">
        <w:rPr>
          <w:rStyle w:val="pln"/>
          <w:rFonts w:ascii="Consolas" w:hAnsi="Consolas" w:cs="Consolas"/>
          <w:color w:val="303336"/>
          <w:bdr w:val="none" w:sz="0" w:space="0" w:color="auto" w:frame="1"/>
          <w:shd w:val="clear" w:color="auto" w:fill="EFF0F1"/>
        </w:rPr>
        <w:t xml:space="preserve"> crunchifyCon</w:t>
      </w:r>
      <w:r w:rsidRPr="003B1D90">
        <w:rPr>
          <w:rStyle w:val="pun"/>
          <w:rFonts w:ascii="Consolas" w:hAnsi="Consolas" w:cs="Consolas"/>
          <w:color w:val="303336"/>
          <w:bdr w:val="none" w:sz="0" w:space="0" w:color="auto" w:frame="1"/>
          <w:shd w:val="clear" w:color="auto" w:fill="EFF0F1"/>
        </w:rPr>
        <w:t>.</w:t>
      </w:r>
      <w:r w:rsidRPr="003B1D90">
        <w:rPr>
          <w:rStyle w:val="pln"/>
          <w:rFonts w:ascii="Consolas" w:hAnsi="Consolas" w:cs="Consolas"/>
          <w:color w:val="303336"/>
          <w:bdr w:val="none" w:sz="0" w:space="0" w:color="auto" w:frame="1"/>
          <w:shd w:val="clear" w:color="auto" w:fill="EFF0F1"/>
        </w:rPr>
        <w:t>newInstance</w:t>
      </w:r>
      <w:r w:rsidRPr="003B1D90">
        <w:rPr>
          <w:rStyle w:val="pun"/>
          <w:rFonts w:ascii="Consolas" w:hAnsi="Consolas" w:cs="Consolas"/>
          <w:color w:val="303336"/>
          <w:bdr w:val="none" w:sz="0" w:space="0" w:color="auto" w:frame="1"/>
          <w:shd w:val="clear" w:color="auto" w:fill="EFF0F1"/>
        </w:rPr>
        <w:t>();</w:t>
      </w:r>
    </w:p>
    <w:p w:rsidR="003B1D90" w:rsidRDefault="003B1D90" w:rsidP="001406C1">
      <w:pPr>
        <w:pStyle w:val="NormalWeb"/>
        <w:shd w:val="clear" w:color="auto" w:fill="FFFFFF"/>
        <w:spacing w:before="0" w:beforeAutospacing="0" w:after="0" w:afterAutospacing="0"/>
        <w:rPr>
          <w:rFonts w:ascii="Arial" w:hAnsi="Arial" w:cs="Arial"/>
          <w:b/>
          <w:color w:val="444444"/>
          <w:sz w:val="22"/>
          <w:szCs w:val="22"/>
        </w:rPr>
      </w:pPr>
    </w:p>
    <w:p w:rsidR="00DE2978" w:rsidRDefault="00DE2978" w:rsidP="001406C1">
      <w:pPr>
        <w:pStyle w:val="NormalWeb"/>
        <w:shd w:val="clear" w:color="auto" w:fill="FFFFFF"/>
        <w:spacing w:before="0" w:beforeAutospacing="0" w:after="0" w:afterAutospacing="0"/>
        <w:rPr>
          <w:rFonts w:ascii="Arial" w:hAnsi="Arial" w:cs="Arial"/>
          <w:b/>
          <w:color w:val="444444"/>
          <w:sz w:val="22"/>
          <w:szCs w:val="22"/>
        </w:rPr>
      </w:pPr>
    </w:p>
    <w:p w:rsidR="00DE2978" w:rsidRDefault="00DE2978" w:rsidP="001406C1">
      <w:pPr>
        <w:pStyle w:val="NormalWeb"/>
        <w:shd w:val="clear" w:color="auto" w:fill="FFFFFF"/>
        <w:spacing w:before="0" w:beforeAutospacing="0" w:after="0" w:afterAutospacing="0"/>
        <w:rPr>
          <w:rFonts w:ascii="Arial" w:hAnsi="Arial" w:cs="Arial"/>
          <w:b/>
          <w:color w:val="444444"/>
          <w:sz w:val="22"/>
          <w:szCs w:val="22"/>
        </w:rPr>
      </w:pPr>
    </w:p>
    <w:p w:rsidR="00DE2978" w:rsidRDefault="00DE2978" w:rsidP="001406C1">
      <w:pPr>
        <w:pStyle w:val="NormalWeb"/>
        <w:shd w:val="clear" w:color="auto" w:fill="FFFFFF"/>
        <w:spacing w:before="0" w:beforeAutospacing="0" w:after="0" w:afterAutospacing="0"/>
        <w:rPr>
          <w:rFonts w:ascii="Arial" w:hAnsi="Arial" w:cs="Arial"/>
          <w:b/>
          <w:color w:val="444444"/>
          <w:sz w:val="22"/>
          <w:szCs w:val="22"/>
        </w:rPr>
      </w:pPr>
      <w:r>
        <w:rPr>
          <w:rFonts w:ascii="Arial" w:hAnsi="Arial" w:cs="Arial"/>
          <w:b/>
          <w:color w:val="444444"/>
          <w:sz w:val="22"/>
          <w:szCs w:val="22"/>
        </w:rPr>
        <w:t>String to Byte Arrays</w:t>
      </w:r>
    </w:p>
    <w:p w:rsidR="00DE2978" w:rsidRPr="00DE2978" w:rsidRDefault="00DE2978" w:rsidP="00DE2978">
      <w:pPr>
        <w:pStyle w:val="NormalWeb"/>
        <w:shd w:val="clear" w:color="auto" w:fill="FFFFFF"/>
        <w:rPr>
          <w:rFonts w:ascii="Arial" w:hAnsi="Arial" w:cs="Arial"/>
          <w:b/>
          <w:color w:val="444444"/>
          <w:sz w:val="22"/>
          <w:szCs w:val="22"/>
        </w:rPr>
      </w:pPr>
      <w:r w:rsidRPr="00DE2978">
        <w:rPr>
          <w:rFonts w:ascii="Arial" w:hAnsi="Arial" w:cs="Arial"/>
          <w:b/>
          <w:color w:val="444444"/>
          <w:sz w:val="22"/>
          <w:szCs w:val="22"/>
        </w:rPr>
        <w:t xml:space="preserve">        String str = "www.journaldev.com";</w:t>
      </w:r>
    </w:p>
    <w:p w:rsidR="00DE2978" w:rsidRPr="00DE2978" w:rsidRDefault="00DE2978" w:rsidP="00DE2978">
      <w:pPr>
        <w:pStyle w:val="NormalWeb"/>
        <w:shd w:val="clear" w:color="auto" w:fill="FFFFFF"/>
        <w:rPr>
          <w:rFonts w:ascii="Arial" w:hAnsi="Arial" w:cs="Arial"/>
          <w:b/>
          <w:color w:val="444444"/>
          <w:sz w:val="22"/>
          <w:szCs w:val="22"/>
        </w:rPr>
      </w:pPr>
      <w:r w:rsidRPr="00DE2978">
        <w:rPr>
          <w:rFonts w:ascii="Arial" w:hAnsi="Arial" w:cs="Arial"/>
          <w:b/>
          <w:color w:val="444444"/>
          <w:sz w:val="22"/>
          <w:szCs w:val="22"/>
        </w:rPr>
        <w:t xml:space="preserve">        //convert String to byte array</w:t>
      </w:r>
    </w:p>
    <w:p w:rsidR="00DE2978" w:rsidRDefault="00DE2978" w:rsidP="001D059A">
      <w:pPr>
        <w:pStyle w:val="NormalWeb"/>
        <w:shd w:val="clear" w:color="auto" w:fill="FFFFFF"/>
        <w:spacing w:before="0" w:beforeAutospacing="0" w:after="0" w:afterAutospacing="0"/>
        <w:jc w:val="both"/>
        <w:rPr>
          <w:rFonts w:ascii="Arial" w:hAnsi="Arial" w:cs="Arial"/>
          <w:b/>
          <w:color w:val="444444"/>
          <w:sz w:val="22"/>
          <w:szCs w:val="22"/>
        </w:rPr>
      </w:pPr>
      <w:r w:rsidRPr="00DE2978">
        <w:rPr>
          <w:rFonts w:ascii="Arial" w:hAnsi="Arial" w:cs="Arial"/>
          <w:b/>
          <w:color w:val="444444"/>
          <w:sz w:val="22"/>
          <w:szCs w:val="22"/>
        </w:rPr>
        <w:t xml:space="preserve">        byte[] byteArr = str.getBytes();</w:t>
      </w:r>
    </w:p>
    <w:p w:rsidR="00FA64BD" w:rsidRDefault="00FA64BD" w:rsidP="00DE2978">
      <w:pPr>
        <w:pStyle w:val="NormalWeb"/>
        <w:shd w:val="clear" w:color="auto" w:fill="FFFFFF"/>
        <w:spacing w:before="0" w:beforeAutospacing="0" w:after="0" w:afterAutospacing="0"/>
        <w:rPr>
          <w:rFonts w:ascii="Arial" w:hAnsi="Arial" w:cs="Arial"/>
          <w:b/>
          <w:color w:val="444444"/>
          <w:sz w:val="22"/>
          <w:szCs w:val="22"/>
        </w:rPr>
      </w:pPr>
    </w:p>
    <w:p w:rsidR="00562348" w:rsidRDefault="00562348" w:rsidP="00DE2978">
      <w:pPr>
        <w:pStyle w:val="NormalWeb"/>
        <w:shd w:val="clear" w:color="auto" w:fill="FFFFFF"/>
        <w:spacing w:before="0" w:beforeAutospacing="0" w:after="0" w:afterAutospacing="0"/>
        <w:rPr>
          <w:rFonts w:ascii="Arial" w:hAnsi="Arial" w:cs="Arial"/>
          <w:b/>
          <w:color w:val="444444"/>
          <w:sz w:val="22"/>
          <w:szCs w:val="22"/>
        </w:rPr>
      </w:pPr>
    </w:p>
    <w:p w:rsidR="00562348" w:rsidRDefault="00562348" w:rsidP="00DE2978">
      <w:pPr>
        <w:pStyle w:val="NormalWeb"/>
        <w:shd w:val="clear" w:color="auto" w:fill="FFFFFF"/>
        <w:spacing w:before="0" w:beforeAutospacing="0" w:after="0" w:afterAutospacing="0"/>
        <w:rPr>
          <w:rFonts w:ascii="Arial" w:hAnsi="Arial" w:cs="Arial"/>
          <w:b/>
          <w:color w:val="444444"/>
          <w:sz w:val="22"/>
          <w:szCs w:val="22"/>
        </w:rPr>
      </w:pPr>
      <w:r>
        <w:rPr>
          <w:rFonts w:ascii="Arial" w:hAnsi="Arial" w:cs="Arial"/>
          <w:b/>
          <w:color w:val="444444"/>
          <w:sz w:val="22"/>
          <w:szCs w:val="22"/>
        </w:rPr>
        <w:t>Java 9 Features</w:t>
      </w:r>
    </w:p>
    <w:p w:rsidR="00FA64BD" w:rsidRDefault="00562348" w:rsidP="00FA64BD">
      <w:pPr>
        <w:rPr>
          <w:rFonts w:asciiTheme="minorHAnsi" w:hAnsiTheme="minorHAnsi" w:cs="Arial"/>
          <w:color w:val="222222"/>
        </w:rPr>
      </w:pPr>
      <w:r>
        <w:rPr>
          <w:rFonts w:asciiTheme="minorHAnsi" w:hAnsiTheme="minorHAnsi" w:cs="Arial"/>
          <w:color w:val="222222"/>
        </w:rPr>
        <w:t>Private method in interface</w:t>
      </w:r>
    </w:p>
    <w:p w:rsidR="00562348" w:rsidRDefault="00562348" w:rsidP="00FA64BD">
      <w:pPr>
        <w:rPr>
          <w:rFonts w:asciiTheme="minorHAnsi" w:hAnsiTheme="minorHAnsi" w:cs="Arial"/>
          <w:color w:val="222222"/>
        </w:rPr>
      </w:pPr>
    </w:p>
    <w:p w:rsidR="00562348" w:rsidRPr="0094016A" w:rsidRDefault="00562348" w:rsidP="00FA64BD">
      <w:pPr>
        <w:rPr>
          <w:rFonts w:asciiTheme="minorHAnsi" w:hAnsiTheme="minorHAnsi" w:cs="Arial"/>
          <w:color w:val="222222"/>
        </w:rPr>
      </w:pPr>
    </w:p>
    <w:p w:rsidR="00FA64BD" w:rsidRPr="005B19EE" w:rsidRDefault="00FA64BD" w:rsidP="00FA64BD">
      <w:pPr>
        <w:rPr>
          <w:rFonts w:asciiTheme="minorHAnsi" w:hAnsiTheme="minorHAnsi" w:cs="Arial"/>
          <w:b/>
          <w:color w:val="222222"/>
        </w:rPr>
      </w:pPr>
      <w:r w:rsidRPr="005B19EE">
        <w:rPr>
          <w:rFonts w:asciiTheme="minorHAnsi" w:hAnsiTheme="minorHAnsi" w:cs="Arial"/>
          <w:b/>
          <w:color w:val="222222"/>
        </w:rPr>
        <w:t>JAVA 8 New Features</w:t>
      </w:r>
    </w:p>
    <w:p w:rsidR="00FA64BD" w:rsidRDefault="00FA64BD" w:rsidP="00DE2978">
      <w:pPr>
        <w:pStyle w:val="NormalWeb"/>
        <w:shd w:val="clear" w:color="auto" w:fill="FFFFFF"/>
        <w:spacing w:before="0" w:beforeAutospacing="0" w:after="0" w:afterAutospacing="0"/>
        <w:rPr>
          <w:rFonts w:ascii="Arial" w:hAnsi="Arial" w:cs="Arial"/>
          <w:b/>
          <w:color w:val="444444"/>
          <w:sz w:val="22"/>
          <w:szCs w:val="22"/>
        </w:rPr>
      </w:pPr>
    </w:p>
    <w:p w:rsidR="00125A8B" w:rsidRDefault="00125A8B" w:rsidP="00DE2978">
      <w:pPr>
        <w:pStyle w:val="NormalWeb"/>
        <w:shd w:val="clear" w:color="auto" w:fill="FFFFFF"/>
        <w:spacing w:before="0" w:beforeAutospacing="0" w:after="0" w:afterAutospacing="0"/>
        <w:rPr>
          <w:rFonts w:ascii="Arial" w:hAnsi="Arial" w:cs="Arial"/>
          <w:b/>
          <w:color w:val="444444"/>
          <w:sz w:val="22"/>
          <w:szCs w:val="22"/>
        </w:rPr>
      </w:pPr>
    </w:p>
    <w:p w:rsidR="00125A8B" w:rsidRDefault="00FC1657" w:rsidP="00125A8B">
      <w:pPr>
        <w:pStyle w:val="Heading2"/>
        <w:rPr>
          <w:rFonts w:ascii="Droid Sans" w:hAnsi="Droid Sans"/>
          <w:b w:val="0"/>
          <w:bCs w:val="0"/>
          <w:color w:val="474747"/>
        </w:rPr>
      </w:pPr>
      <w:hyperlink r:id="rId153" w:tgtFrame="_blank" w:history="1">
        <w:r w:rsidR="00125A8B">
          <w:rPr>
            <w:rStyle w:val="Hyperlink"/>
            <w:rFonts w:ascii="Droid Sans" w:hAnsi="Droid Sans"/>
            <w:b w:val="0"/>
            <w:bCs w:val="0"/>
            <w:color w:val="2AA4CF"/>
          </w:rPr>
          <w:t>What is a queue? Explain types of queue.</w:t>
        </w:r>
      </w:hyperlink>
    </w:p>
    <w:p w:rsidR="00125A8B" w:rsidRDefault="00125A8B" w:rsidP="00125A8B">
      <w:r>
        <w:rPr>
          <w:sz w:val="36"/>
          <w:szCs w:val="36"/>
        </w:rPr>
        <w:t>•</w:t>
      </w:r>
      <w:r>
        <w:rPr>
          <w:rStyle w:val="m172933654397035813gmail-apple-tab-span"/>
          <w:sz w:val="36"/>
          <w:szCs w:val="36"/>
        </w:rPr>
        <w:t xml:space="preserve"> </w:t>
      </w:r>
      <w:r>
        <w:rPr>
          <w:sz w:val="36"/>
          <w:szCs w:val="36"/>
        </w:rPr>
        <w:t>Queue is a Linear Data Structure that works on First-in-First-Out (FIFO) principle. </w:t>
      </w:r>
      <w:r>
        <w:br/>
      </w:r>
      <w:r>
        <w:rPr>
          <w:sz w:val="36"/>
          <w:szCs w:val="36"/>
        </w:rPr>
        <w:t>•</w:t>
      </w:r>
      <w:r>
        <w:rPr>
          <w:rStyle w:val="m172933654397035813gmail-apple-tab-span"/>
          <w:sz w:val="36"/>
          <w:szCs w:val="36"/>
        </w:rPr>
        <w:t xml:space="preserve"> </w:t>
      </w:r>
      <w:r>
        <w:rPr>
          <w:sz w:val="36"/>
          <w:szCs w:val="36"/>
        </w:rPr>
        <w:t>It has two pointers, ‘Front’ that points to the beginning of the queue and ‘Rear’ that points to the end of the queue.</w:t>
      </w:r>
      <w:r>
        <w:br/>
      </w:r>
      <w:r>
        <w:rPr>
          <w:sz w:val="36"/>
          <w:szCs w:val="36"/>
        </w:rPr>
        <w:t>•</w:t>
      </w:r>
      <w:r>
        <w:rPr>
          <w:rStyle w:val="m172933654397035813gmail-apple-tab-span"/>
          <w:sz w:val="36"/>
          <w:szCs w:val="36"/>
        </w:rPr>
        <w:t xml:space="preserve"> </w:t>
      </w:r>
      <w:r>
        <w:rPr>
          <w:sz w:val="36"/>
          <w:szCs w:val="36"/>
        </w:rPr>
        <w:t>The ‘Front’ and ‘Rear’ pointers are manipulated constantly to always point to the beginning and end of queue.</w:t>
      </w:r>
      <w:r>
        <w:br/>
      </w:r>
      <w:r>
        <w:rPr>
          <w:sz w:val="36"/>
          <w:szCs w:val="36"/>
        </w:rPr>
        <w:lastRenderedPageBreak/>
        <w:t>•</w:t>
      </w:r>
      <w:r>
        <w:rPr>
          <w:rStyle w:val="m172933654397035813gmail-apple-tab-span"/>
          <w:sz w:val="36"/>
          <w:szCs w:val="36"/>
        </w:rPr>
        <w:t xml:space="preserve"> </w:t>
      </w:r>
      <w:r>
        <w:rPr>
          <w:sz w:val="36"/>
          <w:szCs w:val="36"/>
        </w:rPr>
        <w:t>It can be implemented using Arrays and Linked Lists (Recursive and Non-recursive) methods both.</w:t>
      </w:r>
      <w:r>
        <w:br/>
      </w:r>
      <w:r>
        <w:rPr>
          <w:sz w:val="36"/>
          <w:szCs w:val="36"/>
        </w:rPr>
        <w:t>•</w:t>
      </w:r>
      <w:r>
        <w:rPr>
          <w:rStyle w:val="m172933654397035813gmail-apple-tab-span"/>
          <w:sz w:val="36"/>
          <w:szCs w:val="36"/>
        </w:rPr>
        <w:t xml:space="preserve"> </w:t>
      </w:r>
      <w:r>
        <w:rPr>
          <w:sz w:val="36"/>
          <w:szCs w:val="36"/>
        </w:rPr>
        <w:t>Different types of queues:</w:t>
      </w:r>
      <w:r>
        <w:br/>
      </w:r>
      <w:r>
        <w:rPr>
          <w:sz w:val="36"/>
          <w:szCs w:val="36"/>
        </w:rPr>
        <w:br/>
        <w:t>1.Simple or linear queue</w:t>
      </w:r>
      <w:r>
        <w:br/>
      </w:r>
      <w:r>
        <w:rPr>
          <w:sz w:val="36"/>
          <w:szCs w:val="36"/>
        </w:rPr>
        <w:t>Linked lists are among the simplest and most common data structures.</w:t>
      </w:r>
      <w:r>
        <w:br/>
      </w:r>
      <w:r>
        <w:rPr>
          <w:sz w:val="36"/>
          <w:szCs w:val="36"/>
        </w:rPr>
        <w:t>They can be used to implement several other common abstract data types, including lists(the abstract data type), stacks, queues, </w:t>
      </w:r>
      <w:r>
        <w:rPr>
          <w:rStyle w:val="m172933654397035813gmail-ilad"/>
          <w:rFonts w:ascii="Droid Sans" w:hAnsi="Droid Sans"/>
          <w:color w:val="009900"/>
          <w:sz w:val="27"/>
          <w:szCs w:val="27"/>
        </w:rPr>
        <w:t>associative</w:t>
      </w:r>
      <w:r>
        <w:rPr>
          <w:sz w:val="36"/>
          <w:szCs w:val="36"/>
        </w:rPr>
        <w:t> arrays, and S-expressions, though it is not uncommon to implement the other data structures directly without using a list as the basis of implementation.</w:t>
      </w:r>
      <w:r>
        <w:br/>
      </w:r>
      <w:r>
        <w:rPr>
          <w:sz w:val="36"/>
          <w:szCs w:val="36"/>
        </w:rPr>
        <w:br/>
        <w:t>2.Circular queue:</w:t>
      </w:r>
      <w:r>
        <w:br/>
      </w:r>
      <w:r>
        <w:rPr>
          <w:sz w:val="36"/>
          <w:szCs w:val="36"/>
        </w:rPr>
        <w:t>Another common implementation of a queue is a circular buffer. "Buffer" is a general name for a temporary storage location, although it often refers to an array, as it does in this case.</w:t>
      </w:r>
      <w:r>
        <w:br/>
      </w:r>
      <w:r>
        <w:rPr>
          <w:sz w:val="36"/>
          <w:szCs w:val="36"/>
        </w:rPr>
        <w:t>A circular buffer, cyclic buffer or ring buffer is a data structure that uses a single, fixed-size buffer as if it were connected end-to-end. This structure lends itself easily to buffering data streams.</w:t>
      </w:r>
      <w:r>
        <w:br/>
      </w:r>
      <w:r>
        <w:rPr>
          <w:sz w:val="36"/>
          <w:szCs w:val="36"/>
        </w:rPr>
        <w:br/>
        <w:t>3.Priority queue:</w:t>
      </w:r>
      <w:r>
        <w:br/>
      </w:r>
      <w:r>
        <w:rPr>
          <w:sz w:val="36"/>
          <w:szCs w:val="36"/>
        </w:rPr>
        <w:t>The Priority Queue ADT has the same interface as the Queue ADT, but different semantics.</w:t>
      </w:r>
      <w:r>
        <w:br/>
      </w:r>
      <w:r>
        <w:rPr>
          <w:sz w:val="36"/>
          <w:szCs w:val="36"/>
        </w:rPr>
        <w:t>The semantic difference is that the item that is removed from the queue is not necessarily the first one that was added. Rather, it is whatever item in the queue has the highest priority.</w:t>
      </w:r>
      <w:r>
        <w:br/>
      </w:r>
      <w:r>
        <w:rPr>
          <w:sz w:val="36"/>
          <w:szCs w:val="36"/>
        </w:rPr>
        <w:br/>
        <w:t>4.Dequeue:</w:t>
      </w:r>
      <w:r>
        <w:br/>
      </w:r>
      <w:r>
        <w:rPr>
          <w:sz w:val="36"/>
          <w:szCs w:val="36"/>
        </w:rPr>
        <w:lastRenderedPageBreak/>
        <w:t>A double-ended queue (Dequeue) is an abstract data type that generalizes a queue, for which elements can be added to or removed from either the front (head) or back (tail).</w:t>
      </w:r>
      <w:r>
        <w:br/>
      </w:r>
      <w:r>
        <w:rPr>
          <w:sz w:val="36"/>
          <w:szCs w:val="36"/>
        </w:rPr>
        <w:t>It is also often called a head-tail linked list, though properly this refers to a specific data structure implementation.</w:t>
      </w:r>
    </w:p>
    <w:p w:rsidR="00125A8B" w:rsidRDefault="00125A8B" w:rsidP="00125A8B"/>
    <w:p w:rsidR="00125A8B" w:rsidRDefault="00125A8B" w:rsidP="00125A8B">
      <w:pPr>
        <w:textAlignment w:val="baseline"/>
        <w:rPr>
          <w:rFonts w:ascii="Trebuchet MS" w:hAnsi="Trebuchet MS"/>
          <w:color w:val="222222"/>
          <w:sz w:val="20"/>
          <w:szCs w:val="20"/>
        </w:rPr>
      </w:pPr>
      <w:r>
        <w:rPr>
          <w:rFonts w:ascii="Trebuchet MS" w:hAnsi="Trebuchet MS"/>
          <w:color w:val="222222"/>
          <w:sz w:val="20"/>
          <w:szCs w:val="20"/>
        </w:rPr>
        <w:t>element() and PEAK())</w:t>
      </w:r>
    </w:p>
    <w:p w:rsidR="00125A8B" w:rsidRDefault="00125A8B" w:rsidP="00125A8B">
      <w:pPr>
        <w:textAlignment w:val="baseline"/>
        <w:rPr>
          <w:rFonts w:ascii="Trebuchet MS" w:hAnsi="Trebuchet MS"/>
          <w:color w:val="222222"/>
          <w:sz w:val="20"/>
          <w:szCs w:val="20"/>
        </w:rPr>
      </w:pPr>
      <w:r>
        <w:rPr>
          <w:rFonts w:ascii="Trebuchet MS" w:hAnsi="Trebuchet MS"/>
          <w:color w:val="222222"/>
          <w:sz w:val="20"/>
          <w:szCs w:val="20"/>
        </w:rPr>
        <w:t>Remove() and poll()</w:t>
      </w:r>
    </w:p>
    <w:p w:rsidR="00125A8B" w:rsidRDefault="00125A8B" w:rsidP="00125A8B">
      <w:pPr>
        <w:textAlignment w:val="baseline"/>
        <w:rPr>
          <w:rFonts w:ascii="Trebuchet MS" w:hAnsi="Trebuchet MS"/>
          <w:color w:val="222222"/>
          <w:sz w:val="20"/>
          <w:szCs w:val="20"/>
        </w:rPr>
      </w:pPr>
      <w:r>
        <w:rPr>
          <w:rFonts w:ascii="Trebuchet MS" w:hAnsi="Trebuchet MS"/>
          <w:color w:val="222222"/>
          <w:sz w:val="20"/>
          <w:szCs w:val="20"/>
        </w:rPr>
        <w:t>OFFER() and Add()</w:t>
      </w:r>
    </w:p>
    <w:p w:rsidR="00125A8B" w:rsidRDefault="00125A8B" w:rsidP="00125A8B">
      <w:pPr>
        <w:textAlignment w:val="baseline"/>
        <w:rPr>
          <w:rFonts w:ascii="Trebuchet MS" w:hAnsi="Trebuchet MS"/>
          <w:color w:val="222222"/>
          <w:sz w:val="20"/>
          <w:szCs w:val="20"/>
        </w:rPr>
      </w:pPr>
    </w:p>
    <w:p w:rsidR="00156EF0" w:rsidRDefault="00156EF0" w:rsidP="00125A8B">
      <w:pPr>
        <w:textAlignment w:val="baseline"/>
        <w:rPr>
          <w:rFonts w:ascii="Trebuchet MS" w:hAnsi="Trebuchet MS"/>
          <w:color w:val="222222"/>
          <w:sz w:val="20"/>
          <w:szCs w:val="20"/>
        </w:rPr>
      </w:pPr>
    </w:p>
    <w:p w:rsidR="00084BC2" w:rsidRDefault="00084BC2" w:rsidP="00125A8B">
      <w:pPr>
        <w:textAlignment w:val="baseline"/>
        <w:rPr>
          <w:rFonts w:ascii="inherit" w:hAnsi="inherit" w:cs="Arial"/>
          <w:b/>
          <w:bCs/>
          <w:color w:val="38761D"/>
          <w:sz w:val="27"/>
          <w:szCs w:val="27"/>
          <w:bdr w:val="none" w:sz="0" w:space="0" w:color="auto" w:frame="1"/>
          <w:shd w:val="clear" w:color="auto" w:fill="FFFFFF"/>
        </w:rPr>
      </w:pPr>
    </w:p>
    <w:p w:rsidR="00084BC2" w:rsidRDefault="00084BC2" w:rsidP="00125A8B">
      <w:pPr>
        <w:textAlignment w:val="baseline"/>
        <w:rPr>
          <w:rFonts w:ascii="inherit" w:hAnsi="inherit" w:cs="Arial"/>
          <w:b/>
          <w:bCs/>
          <w:color w:val="38761D"/>
          <w:sz w:val="27"/>
          <w:szCs w:val="27"/>
          <w:bdr w:val="none" w:sz="0" w:space="0" w:color="auto" w:frame="1"/>
          <w:shd w:val="clear" w:color="auto" w:fill="FFFFFF"/>
        </w:rPr>
      </w:pPr>
      <w:r>
        <w:rPr>
          <w:rFonts w:ascii="Arial" w:hAnsi="Arial" w:cs="Arial"/>
          <w:b/>
          <w:bCs/>
          <w:color w:val="2F2E2E"/>
          <w:sz w:val="27"/>
          <w:szCs w:val="27"/>
          <w:shd w:val="clear" w:color="auto" w:fill="FFFFFF"/>
        </w:rPr>
        <w:t>Difference between Fail Fast iterator and Fail Safe iterator</w:t>
      </w:r>
      <w:r>
        <w:rPr>
          <w:rFonts w:ascii="Arial" w:hAnsi="Arial" w:cs="Arial"/>
          <w:color w:val="2F2E2E"/>
          <w:sz w:val="27"/>
          <w:szCs w:val="27"/>
        </w:rPr>
        <w:br/>
      </w:r>
      <w:r>
        <w:rPr>
          <w:rFonts w:ascii="Arial" w:hAnsi="Arial" w:cs="Arial"/>
          <w:color w:val="2F2E2E"/>
          <w:sz w:val="27"/>
          <w:szCs w:val="27"/>
        </w:rPr>
        <w:br/>
      </w:r>
      <w:r>
        <w:rPr>
          <w:rFonts w:ascii="Arial" w:hAnsi="Arial" w:cs="Arial"/>
          <w:b/>
          <w:bCs/>
          <w:color w:val="38761D"/>
          <w:sz w:val="27"/>
          <w:szCs w:val="27"/>
          <w:bdr w:val="none" w:sz="0" w:space="0" w:color="auto" w:frame="1"/>
          <w:shd w:val="clear" w:color="auto" w:fill="FFFFFF"/>
        </w:rPr>
        <w:t>Fail fast Iterator</w:t>
      </w:r>
      <w:r>
        <w:rPr>
          <w:rFonts w:ascii="Arial" w:hAnsi="Arial" w:cs="Arial"/>
          <w:color w:val="2F2E2E"/>
          <w:sz w:val="27"/>
          <w:szCs w:val="27"/>
        </w:rPr>
        <w:br/>
      </w:r>
      <w:r>
        <w:rPr>
          <w:rFonts w:ascii="Arial" w:hAnsi="Arial" w:cs="Arial"/>
          <w:color w:val="2F2E2E"/>
          <w:sz w:val="27"/>
          <w:szCs w:val="27"/>
        </w:rPr>
        <w:br/>
      </w:r>
      <w:r>
        <w:rPr>
          <w:rFonts w:ascii="Arial" w:hAnsi="Arial" w:cs="Arial"/>
          <w:color w:val="2F2E2E"/>
          <w:sz w:val="27"/>
          <w:szCs w:val="27"/>
          <w:shd w:val="clear" w:color="auto" w:fill="FFFFFF"/>
        </w:rPr>
        <w:t>Fail fast iterator while iterating through the collection , instantly throws Concurrent Modification Exception if there is structural modification  of the collection . Thus, in the face of concurrent modification, the iterator fails quickly and cleanly, rather than risking arbitrary, non-deterministic behavior at an undetermined time in the future.</w:t>
      </w:r>
      <w:r>
        <w:rPr>
          <w:rStyle w:val="apple-converted-space"/>
          <w:rFonts w:ascii="Arial" w:hAnsi="Arial" w:cs="Arial"/>
          <w:color w:val="2F2E2E"/>
          <w:sz w:val="27"/>
          <w:szCs w:val="27"/>
          <w:shd w:val="clear" w:color="auto" w:fill="FFFFFF"/>
        </w:rPr>
        <w:t> </w:t>
      </w:r>
    </w:p>
    <w:p w:rsidR="00084BC2" w:rsidRPr="00084BC2" w:rsidRDefault="00084BC2" w:rsidP="00125A8B">
      <w:pPr>
        <w:textAlignment w:val="baseline"/>
        <w:rPr>
          <w:rFonts w:ascii="Arial" w:hAnsi="Arial" w:cs="Arial"/>
          <w:color w:val="2F2E2E"/>
          <w:sz w:val="27"/>
          <w:szCs w:val="27"/>
          <w:shd w:val="clear" w:color="auto" w:fill="FFFFFF"/>
        </w:rPr>
      </w:pPr>
    </w:p>
    <w:p w:rsidR="00EB7BAD" w:rsidRPr="00EB7BAD" w:rsidRDefault="00084BC2" w:rsidP="00125A8B">
      <w:pPr>
        <w:textAlignment w:val="baseline"/>
        <w:rPr>
          <w:rFonts w:ascii="Arial" w:hAnsi="Arial" w:cs="Arial"/>
          <w:color w:val="2F2E2E"/>
          <w:sz w:val="20"/>
          <w:szCs w:val="20"/>
          <w:shd w:val="clear" w:color="auto" w:fill="FFFFFF"/>
        </w:rPr>
      </w:pPr>
      <w:r w:rsidRPr="00084BC2">
        <w:rPr>
          <w:rFonts w:ascii="Arial" w:hAnsi="Arial" w:cs="Arial"/>
          <w:color w:val="2F2E2E"/>
          <w:sz w:val="27"/>
          <w:szCs w:val="27"/>
          <w:shd w:val="clear" w:color="auto" w:fill="FFFFFF"/>
        </w:rPr>
        <w:t>Fail Safe Iterator :</w:t>
      </w:r>
    </w:p>
    <w:p w:rsidR="00EB7BAD" w:rsidRPr="00250199" w:rsidRDefault="00EB7BAD" w:rsidP="00250199">
      <w:pPr>
        <w:shd w:val="clear" w:color="auto" w:fill="FFFFFF"/>
        <w:spacing w:beforeAutospacing="1" w:afterAutospacing="1"/>
        <w:textAlignment w:val="baseline"/>
        <w:rPr>
          <w:rFonts w:ascii="Arial" w:hAnsi="Arial" w:cs="Arial"/>
          <w:color w:val="2F2E2E"/>
          <w:sz w:val="20"/>
          <w:szCs w:val="20"/>
          <w:shd w:val="clear" w:color="auto" w:fill="FFFFFF"/>
        </w:rPr>
      </w:pPr>
      <w:r w:rsidRPr="00EB7BAD">
        <w:rPr>
          <w:rFonts w:ascii="Arial" w:hAnsi="Arial" w:cs="Arial"/>
          <w:color w:val="2F2E2E"/>
          <w:sz w:val="20"/>
          <w:szCs w:val="20"/>
          <w:shd w:val="clear" w:color="auto" w:fill="FFFFFF"/>
        </w:rPr>
        <w:t>Fail-Safe iterators don’t throw any exceptions if the collection is modified while iterating over it. Because, they iterate on the clone of the collection not on the actual collection. So, any structural modifications done on the actual collection goes unnoticed by these iterators. But, these iterators have some drawbacks. One of them is that it is not always guaranteed that you will get up-to-date data while iterating. Because any modifications to collection after the iterator has been created is not updated in the iterator. One more disadvantage of these iterators is that there will be additional overhead of creating the copy of the collection in terms of both time and memory.</w:t>
      </w:r>
    </w:p>
    <w:p w:rsidR="00084BC2" w:rsidRDefault="00084BC2" w:rsidP="00125A8B">
      <w:pPr>
        <w:textAlignment w:val="baseline"/>
        <w:rPr>
          <w:sz w:val="27"/>
          <w:szCs w:val="27"/>
        </w:rPr>
      </w:pPr>
      <w:r w:rsidRPr="00084BC2">
        <w:rPr>
          <w:rFonts w:ascii="Arial" w:hAnsi="Arial" w:cs="Arial"/>
          <w:color w:val="2F2E2E"/>
          <w:sz w:val="27"/>
          <w:szCs w:val="27"/>
          <w:shd w:val="clear" w:color="auto" w:fill="FFFFFF"/>
        </w:rPr>
        <w:br/>
      </w:r>
      <w:r w:rsidRPr="00250199">
        <w:rPr>
          <w:rFonts w:ascii="Arial" w:hAnsi="Arial" w:cs="Arial"/>
          <w:color w:val="2F2E2E"/>
          <w:sz w:val="20"/>
          <w:szCs w:val="20"/>
          <w:shd w:val="clear" w:color="auto" w:fill="FFFFFF"/>
        </w:rPr>
        <w:t>Two  issues associated with Fail Safe Iterator are :</w:t>
      </w:r>
      <w:r w:rsidRPr="00250199">
        <w:rPr>
          <w:rFonts w:ascii="Arial" w:hAnsi="Arial" w:cs="Arial"/>
          <w:color w:val="2F2E2E"/>
          <w:sz w:val="20"/>
          <w:szCs w:val="20"/>
          <w:shd w:val="clear" w:color="auto" w:fill="FFFFFF"/>
        </w:rPr>
        <w:br/>
      </w:r>
      <w:r w:rsidRPr="00250199">
        <w:rPr>
          <w:rFonts w:ascii="Arial" w:hAnsi="Arial" w:cs="Arial"/>
          <w:color w:val="2F2E2E"/>
          <w:sz w:val="20"/>
          <w:szCs w:val="20"/>
          <w:shd w:val="clear" w:color="auto" w:fill="FFFFFF"/>
        </w:rPr>
        <w:br/>
        <w:t>1. Overhead of maintaining the copied data structure i.e memory.</w:t>
      </w:r>
      <w:r w:rsidRPr="00250199">
        <w:rPr>
          <w:rFonts w:ascii="Arial" w:hAnsi="Arial" w:cs="Arial"/>
          <w:color w:val="2F2E2E"/>
          <w:sz w:val="20"/>
          <w:szCs w:val="20"/>
          <w:shd w:val="clear" w:color="auto" w:fill="FFFFFF"/>
        </w:rPr>
        <w:br/>
      </w:r>
      <w:r w:rsidRPr="00250199">
        <w:rPr>
          <w:rFonts w:ascii="Arial" w:hAnsi="Arial" w:cs="Arial"/>
          <w:color w:val="2F2E2E"/>
          <w:sz w:val="20"/>
          <w:szCs w:val="20"/>
          <w:shd w:val="clear" w:color="auto" w:fill="FFFFFF"/>
        </w:rPr>
        <w:br/>
        <w:t>2.  Fail safe iterator does not guarantee that the data being read is the data currently in the original data structure.</w:t>
      </w:r>
      <w:r w:rsidRPr="00084BC2">
        <w:rPr>
          <w:sz w:val="27"/>
          <w:szCs w:val="27"/>
        </w:rPr>
        <w:t> </w:t>
      </w:r>
    </w:p>
    <w:p w:rsidR="001242E4" w:rsidRDefault="001242E4" w:rsidP="00125A8B">
      <w:pPr>
        <w:textAlignment w:val="baseline"/>
        <w:rPr>
          <w:sz w:val="27"/>
          <w:szCs w:val="27"/>
        </w:rPr>
      </w:pPr>
    </w:p>
    <w:p w:rsidR="001242E4" w:rsidRPr="001242E4" w:rsidRDefault="001242E4" w:rsidP="001242E4">
      <w:pPr>
        <w:pStyle w:val="HTMLPreformatted"/>
        <w:spacing w:line="338" w:lineRule="atLeast"/>
        <w:textAlignment w:val="baseline"/>
        <w:rPr>
          <w:rFonts w:ascii="inherit" w:hAnsi="inherit"/>
          <w:color w:val="2F2E2E"/>
          <w:sz w:val="27"/>
          <w:szCs w:val="27"/>
        </w:rPr>
      </w:pPr>
      <w:r>
        <w:rPr>
          <w:sz w:val="27"/>
          <w:szCs w:val="27"/>
        </w:rPr>
        <w:t xml:space="preserve">HashMap(FailFast) and </w:t>
      </w:r>
      <w:r w:rsidRPr="001242E4">
        <w:rPr>
          <w:rFonts w:ascii="inherit" w:hAnsi="inherit"/>
          <w:color w:val="2F2E2E"/>
          <w:sz w:val="27"/>
          <w:szCs w:val="27"/>
        </w:rPr>
        <w:t>ConcurrentHashMap</w:t>
      </w:r>
      <w:r>
        <w:rPr>
          <w:rFonts w:ascii="inherit" w:hAnsi="inherit"/>
          <w:color w:val="2F2E2E"/>
          <w:sz w:val="27"/>
          <w:szCs w:val="27"/>
        </w:rPr>
        <w:t>(FailSafe)</w:t>
      </w:r>
    </w:p>
    <w:p w:rsidR="001242E4" w:rsidRDefault="001242E4" w:rsidP="00125A8B">
      <w:pPr>
        <w:textAlignment w:val="baseline"/>
        <w:rPr>
          <w:sz w:val="27"/>
          <w:szCs w:val="27"/>
        </w:rPr>
      </w:pPr>
    </w:p>
    <w:p w:rsidR="001242E4" w:rsidRPr="00084BC2" w:rsidRDefault="001242E4" w:rsidP="00125A8B">
      <w:pPr>
        <w:textAlignment w:val="baseline"/>
        <w:rPr>
          <w:rFonts w:ascii="Arial" w:hAnsi="Arial" w:cs="Arial"/>
          <w:color w:val="2F2E2E"/>
          <w:sz w:val="27"/>
          <w:szCs w:val="27"/>
          <w:shd w:val="clear" w:color="auto" w:fill="FFFFFF"/>
        </w:rPr>
      </w:pPr>
    </w:p>
    <w:p w:rsidR="00156EF0" w:rsidRDefault="00156EF0" w:rsidP="00125A8B">
      <w:pPr>
        <w:textAlignment w:val="baseline"/>
        <w:rPr>
          <w:rFonts w:ascii="Trebuchet MS" w:hAnsi="Trebuchet MS"/>
          <w:color w:val="222222"/>
          <w:sz w:val="20"/>
          <w:szCs w:val="20"/>
        </w:rPr>
      </w:pPr>
      <w:r>
        <w:rPr>
          <w:rFonts w:ascii="inherit" w:hAnsi="inherit" w:cs="Arial"/>
          <w:b/>
          <w:bCs/>
          <w:color w:val="38761D"/>
          <w:sz w:val="27"/>
          <w:szCs w:val="27"/>
          <w:bdr w:val="none" w:sz="0" w:space="0" w:color="auto" w:frame="1"/>
          <w:shd w:val="clear" w:color="auto" w:fill="FFFFFF"/>
        </w:rPr>
        <w:t>Interviewer : How  Fail  Fast Iterator  come to know that the internal structure is modified ?</w:t>
      </w:r>
      <w:r>
        <w:rPr>
          <w:rFonts w:ascii="Arial" w:hAnsi="Arial" w:cs="Arial"/>
          <w:color w:val="2F2E2E"/>
          <w:sz w:val="27"/>
          <w:szCs w:val="27"/>
        </w:rPr>
        <w:br/>
      </w:r>
      <w:r>
        <w:rPr>
          <w:rFonts w:ascii="Arial" w:hAnsi="Arial" w:cs="Arial"/>
          <w:b/>
          <w:bCs/>
          <w:color w:val="2F2E2E"/>
          <w:sz w:val="27"/>
          <w:szCs w:val="27"/>
          <w:shd w:val="clear" w:color="auto" w:fill="FFFFFF"/>
        </w:rPr>
        <w:lastRenderedPageBreak/>
        <w:br/>
      </w:r>
      <w:r>
        <w:rPr>
          <w:rFonts w:ascii="Arial" w:hAnsi="Arial" w:cs="Arial"/>
          <w:color w:val="2F2E2E"/>
          <w:sz w:val="27"/>
          <w:szCs w:val="27"/>
          <w:shd w:val="clear" w:color="auto" w:fill="FFFFFF"/>
        </w:rPr>
        <w:t>Iterator read internal data structure (object array) directly . The internal data structure(i.e object array) should not be modified while iterating through the collection. To ensure this it maintains an internal  flag</w:t>
      </w:r>
      <w:r>
        <w:rPr>
          <w:rStyle w:val="apple-converted-space"/>
          <w:rFonts w:ascii="Arial" w:hAnsi="Arial" w:cs="Arial"/>
          <w:color w:val="2F2E2E"/>
          <w:sz w:val="27"/>
          <w:szCs w:val="27"/>
          <w:shd w:val="clear" w:color="auto" w:fill="FFFFFF"/>
        </w:rPr>
        <w:t> </w:t>
      </w:r>
      <w:r>
        <w:rPr>
          <w:rFonts w:ascii="Arial" w:hAnsi="Arial" w:cs="Arial"/>
          <w:i/>
          <w:iCs/>
          <w:color w:val="2F2E2E"/>
          <w:sz w:val="27"/>
          <w:szCs w:val="27"/>
          <w:shd w:val="clear" w:color="auto" w:fill="FFFFFF"/>
        </w:rPr>
        <w:t>"mods" .</w:t>
      </w:r>
      <w:r>
        <w:rPr>
          <w:rFonts w:ascii="Arial" w:hAnsi="Arial" w:cs="Arial"/>
          <w:color w:val="2F2E2E"/>
          <w:sz w:val="27"/>
          <w:szCs w:val="27"/>
          <w:shd w:val="clear" w:color="auto" w:fill="FFFFFF"/>
        </w:rPr>
        <w:t>Iterator checks the</w:t>
      </w:r>
      <w:r>
        <w:rPr>
          <w:rStyle w:val="apple-converted-space"/>
          <w:rFonts w:ascii="Arial" w:hAnsi="Arial" w:cs="Arial"/>
          <w:color w:val="2F2E2E"/>
          <w:sz w:val="27"/>
          <w:szCs w:val="27"/>
          <w:shd w:val="clear" w:color="auto" w:fill="FFFFFF"/>
        </w:rPr>
        <w:t> </w:t>
      </w:r>
      <w:r>
        <w:rPr>
          <w:rFonts w:ascii="Arial" w:hAnsi="Arial" w:cs="Arial"/>
          <w:i/>
          <w:iCs/>
          <w:color w:val="2F2E2E"/>
          <w:sz w:val="27"/>
          <w:szCs w:val="27"/>
          <w:shd w:val="clear" w:color="auto" w:fill="FFFFFF"/>
        </w:rPr>
        <w:t>"mods" flag</w:t>
      </w:r>
      <w:r>
        <w:rPr>
          <w:rStyle w:val="apple-converted-space"/>
          <w:rFonts w:ascii="Arial" w:hAnsi="Arial" w:cs="Arial"/>
          <w:color w:val="2F2E2E"/>
          <w:sz w:val="27"/>
          <w:szCs w:val="27"/>
          <w:shd w:val="clear" w:color="auto" w:fill="FFFFFF"/>
        </w:rPr>
        <w:t> </w:t>
      </w:r>
      <w:r>
        <w:rPr>
          <w:rFonts w:ascii="Arial" w:hAnsi="Arial" w:cs="Arial"/>
          <w:color w:val="2F2E2E"/>
          <w:sz w:val="27"/>
          <w:szCs w:val="27"/>
          <w:shd w:val="clear" w:color="auto" w:fill="FFFFFF"/>
        </w:rPr>
        <w:t>whenever it gets the next value (using hasNext() method and next() method). Value of</w:t>
      </w:r>
      <w:r>
        <w:rPr>
          <w:rStyle w:val="apple-converted-space"/>
          <w:rFonts w:ascii="Arial" w:hAnsi="Arial" w:cs="Arial"/>
          <w:color w:val="2F2E2E"/>
          <w:sz w:val="27"/>
          <w:szCs w:val="27"/>
          <w:shd w:val="clear" w:color="auto" w:fill="FFFFFF"/>
        </w:rPr>
        <w:t> </w:t>
      </w:r>
      <w:r>
        <w:rPr>
          <w:rFonts w:ascii="Arial" w:hAnsi="Arial" w:cs="Arial"/>
          <w:i/>
          <w:iCs/>
          <w:color w:val="2F2E2E"/>
          <w:sz w:val="27"/>
          <w:szCs w:val="27"/>
          <w:shd w:val="clear" w:color="auto" w:fill="FFFFFF"/>
        </w:rPr>
        <w:t>mods</w:t>
      </w:r>
      <w:r>
        <w:rPr>
          <w:rStyle w:val="apple-converted-space"/>
          <w:rFonts w:ascii="Arial" w:hAnsi="Arial" w:cs="Arial"/>
          <w:color w:val="2F2E2E"/>
          <w:sz w:val="27"/>
          <w:szCs w:val="27"/>
          <w:shd w:val="clear" w:color="auto" w:fill="FFFFFF"/>
        </w:rPr>
        <w:t> </w:t>
      </w:r>
      <w:r>
        <w:rPr>
          <w:rFonts w:ascii="Arial" w:hAnsi="Arial" w:cs="Arial"/>
          <w:color w:val="2F2E2E"/>
          <w:sz w:val="27"/>
          <w:szCs w:val="27"/>
          <w:shd w:val="clear" w:color="auto" w:fill="FFFFFF"/>
        </w:rPr>
        <w:t>flag changes whenever there is an structural modification. Thus indicating iterator to throw ConcurrentModificationException.</w:t>
      </w:r>
    </w:p>
    <w:p w:rsidR="00125A8B" w:rsidRDefault="00125A8B" w:rsidP="00DE2978">
      <w:pPr>
        <w:pStyle w:val="NormalWeb"/>
        <w:shd w:val="clear" w:color="auto" w:fill="FFFFFF"/>
        <w:spacing w:before="0" w:beforeAutospacing="0" w:after="0" w:afterAutospacing="0"/>
        <w:rPr>
          <w:rFonts w:ascii="Arial" w:hAnsi="Arial" w:cs="Arial"/>
          <w:b/>
          <w:color w:val="444444"/>
          <w:sz w:val="22"/>
          <w:szCs w:val="22"/>
        </w:rPr>
      </w:pPr>
    </w:p>
    <w:p w:rsidR="00FC14F4" w:rsidRDefault="00FC14F4" w:rsidP="00DE2978">
      <w:pPr>
        <w:pStyle w:val="NormalWeb"/>
        <w:shd w:val="clear" w:color="auto" w:fill="FFFFFF"/>
        <w:spacing w:before="0" w:beforeAutospacing="0" w:after="0" w:afterAutospacing="0"/>
        <w:rPr>
          <w:rFonts w:ascii="Arial" w:hAnsi="Arial" w:cs="Arial"/>
          <w:b/>
          <w:color w:val="444444"/>
          <w:sz w:val="22"/>
          <w:szCs w:val="22"/>
        </w:rPr>
      </w:pPr>
      <w:r>
        <w:rPr>
          <w:rFonts w:ascii="Arial" w:hAnsi="Arial" w:cs="Arial"/>
          <w:b/>
          <w:color w:val="444444"/>
          <w:sz w:val="22"/>
          <w:szCs w:val="22"/>
        </w:rPr>
        <w:t>String, Integer,File all are Immutable</w:t>
      </w:r>
    </w:p>
    <w:p w:rsidR="007E2980" w:rsidRDefault="007E2980" w:rsidP="00DE2978">
      <w:pPr>
        <w:pStyle w:val="NormalWeb"/>
        <w:shd w:val="clear" w:color="auto" w:fill="FFFFFF"/>
        <w:spacing w:before="0" w:beforeAutospacing="0" w:after="0" w:afterAutospacing="0"/>
        <w:rPr>
          <w:rFonts w:ascii="Arial" w:hAnsi="Arial" w:cs="Arial"/>
          <w:b/>
          <w:color w:val="444444"/>
          <w:sz w:val="22"/>
          <w:szCs w:val="22"/>
        </w:rPr>
      </w:pPr>
    </w:p>
    <w:p w:rsidR="007E2980" w:rsidRDefault="007E2980" w:rsidP="00DE2978">
      <w:pPr>
        <w:pStyle w:val="NormalWeb"/>
        <w:shd w:val="clear" w:color="auto" w:fill="FFFFFF"/>
        <w:spacing w:before="0" w:beforeAutospacing="0" w:after="0" w:afterAutospacing="0"/>
        <w:rPr>
          <w:rFonts w:ascii="Arial" w:hAnsi="Arial" w:cs="Arial"/>
          <w:b/>
          <w:color w:val="444444"/>
          <w:sz w:val="22"/>
          <w:szCs w:val="22"/>
        </w:rPr>
      </w:pPr>
      <w:r>
        <w:rPr>
          <w:rFonts w:ascii="Arial" w:hAnsi="Arial" w:cs="Arial"/>
          <w:b/>
          <w:color w:val="444444"/>
          <w:sz w:val="22"/>
          <w:szCs w:val="22"/>
        </w:rPr>
        <w:t>NULL is a</w:t>
      </w:r>
      <w:r w:rsidR="00CE26F2">
        <w:rPr>
          <w:rFonts w:ascii="Arial" w:hAnsi="Arial" w:cs="Arial"/>
          <w:b/>
          <w:color w:val="444444"/>
          <w:sz w:val="22"/>
          <w:szCs w:val="22"/>
        </w:rPr>
        <w:t xml:space="preserve"> reference data type</w:t>
      </w:r>
      <w:r>
        <w:rPr>
          <w:rFonts w:ascii="Arial" w:hAnsi="Arial" w:cs="Arial"/>
          <w:b/>
          <w:color w:val="444444"/>
          <w:sz w:val="22"/>
          <w:szCs w:val="22"/>
        </w:rPr>
        <w:t xml:space="preserve"> Literal not Keyword</w:t>
      </w:r>
    </w:p>
    <w:p w:rsidR="002163F5" w:rsidRDefault="002163F5" w:rsidP="00DE2978">
      <w:pPr>
        <w:pStyle w:val="NormalWeb"/>
        <w:shd w:val="clear" w:color="auto" w:fill="FFFFFF"/>
        <w:spacing w:before="0" w:beforeAutospacing="0" w:after="0" w:afterAutospacing="0"/>
        <w:rPr>
          <w:rFonts w:ascii="Arial" w:hAnsi="Arial" w:cs="Arial"/>
          <w:b/>
          <w:color w:val="444444"/>
          <w:sz w:val="22"/>
          <w:szCs w:val="22"/>
        </w:rPr>
      </w:pPr>
      <w:r>
        <w:rPr>
          <w:rFonts w:ascii="Arial" w:hAnsi="Arial" w:cs="Arial"/>
          <w:b/>
          <w:color w:val="444444"/>
          <w:sz w:val="22"/>
          <w:szCs w:val="22"/>
        </w:rPr>
        <w:t>null ca</w:t>
      </w:r>
      <w:r w:rsidR="00671819">
        <w:rPr>
          <w:rFonts w:ascii="Arial" w:hAnsi="Arial" w:cs="Arial"/>
          <w:b/>
          <w:color w:val="444444"/>
          <w:sz w:val="22"/>
          <w:szCs w:val="22"/>
        </w:rPr>
        <w:t>n</w:t>
      </w:r>
      <w:r>
        <w:rPr>
          <w:rFonts w:ascii="Arial" w:hAnsi="Arial" w:cs="Arial"/>
          <w:b/>
          <w:color w:val="444444"/>
          <w:sz w:val="22"/>
          <w:szCs w:val="22"/>
        </w:rPr>
        <w:t xml:space="preserve"> be assigned to any reference type</w:t>
      </w:r>
    </w:p>
    <w:p w:rsidR="002163F5" w:rsidRDefault="002163F5" w:rsidP="00DE2978">
      <w:pPr>
        <w:pStyle w:val="NormalWeb"/>
        <w:shd w:val="clear" w:color="auto" w:fill="FFFFFF"/>
        <w:spacing w:before="0" w:beforeAutospacing="0" w:after="0" w:afterAutospacing="0"/>
        <w:rPr>
          <w:rFonts w:ascii="Arial" w:hAnsi="Arial" w:cs="Arial"/>
          <w:b/>
          <w:color w:val="444444"/>
          <w:sz w:val="22"/>
          <w:szCs w:val="22"/>
        </w:rPr>
      </w:pPr>
      <w:r>
        <w:rPr>
          <w:rFonts w:ascii="Arial" w:hAnsi="Arial" w:cs="Arial"/>
          <w:b/>
          <w:color w:val="444444"/>
          <w:sz w:val="22"/>
          <w:szCs w:val="22"/>
        </w:rPr>
        <w:t>all are ok</w:t>
      </w:r>
    </w:p>
    <w:p w:rsidR="002163F5" w:rsidRDefault="002163F5" w:rsidP="002163F5">
      <w:pPr>
        <w:autoSpaceDE w:val="0"/>
        <w:autoSpaceDN w:val="0"/>
        <w:adjustRightInd w:val="0"/>
        <w:rPr>
          <w:rFonts w:ascii="Consolas" w:eastAsiaTheme="minorHAnsi" w:hAnsi="Consolas" w:cs="Consolas"/>
        </w:rPr>
      </w:pPr>
      <w:r>
        <w:rPr>
          <w:rFonts w:ascii="Consolas" w:eastAsiaTheme="minorHAnsi" w:hAnsi="Consolas" w:cs="Consolas"/>
          <w:color w:val="000000"/>
          <w:highlight w:val="lightGray"/>
          <w:u w:val="single"/>
        </w:rPr>
        <w:tab/>
        <w:t>String k =</w:t>
      </w:r>
      <w:r>
        <w:rPr>
          <w:rFonts w:ascii="Consolas" w:eastAsiaTheme="minorHAnsi" w:hAnsi="Consolas" w:cs="Consolas"/>
          <w:b/>
          <w:bCs/>
          <w:color w:val="7F0055"/>
          <w:highlight w:val="lightGray"/>
          <w:u w:val="single"/>
        </w:rPr>
        <w:t>null</w:t>
      </w:r>
      <w:r>
        <w:rPr>
          <w:rFonts w:ascii="Consolas" w:eastAsiaTheme="minorHAnsi" w:hAnsi="Consolas" w:cs="Consolas"/>
          <w:color w:val="000000"/>
          <w:highlight w:val="lightGray"/>
          <w:u w:val="single"/>
        </w:rPr>
        <w:t>;</w:t>
      </w:r>
    </w:p>
    <w:p w:rsidR="002163F5" w:rsidRDefault="002163F5" w:rsidP="002163F5">
      <w:pPr>
        <w:autoSpaceDE w:val="0"/>
        <w:autoSpaceDN w:val="0"/>
        <w:adjustRightInd w:val="0"/>
        <w:rPr>
          <w:rFonts w:ascii="Consolas" w:eastAsiaTheme="minorHAnsi" w:hAnsi="Consolas" w:cs="Consolas"/>
        </w:rPr>
      </w:pPr>
      <w:r>
        <w:rPr>
          <w:rFonts w:ascii="Consolas" w:eastAsiaTheme="minorHAnsi" w:hAnsi="Consolas" w:cs="Consolas"/>
          <w:color w:val="000000"/>
          <w:highlight w:val="lightGray"/>
          <w:u w:val="single"/>
        </w:rPr>
        <w:tab/>
      </w:r>
      <w:r>
        <w:rPr>
          <w:rFonts w:ascii="Consolas" w:eastAsiaTheme="minorHAnsi" w:hAnsi="Consolas" w:cs="Consolas"/>
          <w:color w:val="000000"/>
          <w:highlight w:val="lightGray"/>
          <w:u w:val="single"/>
        </w:rPr>
        <w:tab/>
        <w:t>Integer p=</w:t>
      </w:r>
      <w:r>
        <w:rPr>
          <w:rFonts w:ascii="Consolas" w:eastAsiaTheme="minorHAnsi" w:hAnsi="Consolas" w:cs="Consolas"/>
          <w:b/>
          <w:bCs/>
          <w:color w:val="7F0055"/>
          <w:highlight w:val="lightGray"/>
          <w:u w:val="single"/>
        </w:rPr>
        <w:t>null</w:t>
      </w:r>
      <w:r>
        <w:rPr>
          <w:rFonts w:ascii="Consolas" w:eastAsiaTheme="minorHAnsi" w:hAnsi="Consolas" w:cs="Consolas"/>
          <w:color w:val="000000"/>
          <w:highlight w:val="lightGray"/>
          <w:u w:val="single"/>
        </w:rPr>
        <w:t>;</w:t>
      </w:r>
    </w:p>
    <w:p w:rsidR="002163F5" w:rsidRDefault="000D0974" w:rsidP="002163F5">
      <w:pPr>
        <w:autoSpaceDE w:val="0"/>
        <w:autoSpaceDN w:val="0"/>
        <w:adjustRightInd w:val="0"/>
        <w:rPr>
          <w:rFonts w:ascii="Consolas" w:eastAsiaTheme="minorHAnsi" w:hAnsi="Consolas" w:cs="Consolas"/>
          <w:color w:val="000000"/>
          <w:u w:val="single"/>
        </w:rPr>
      </w:pPr>
      <w:r>
        <w:rPr>
          <w:rFonts w:ascii="Consolas" w:eastAsiaTheme="minorHAnsi" w:hAnsi="Consolas" w:cs="Consolas"/>
          <w:color w:val="000000"/>
          <w:highlight w:val="lightGray"/>
          <w:u w:val="single"/>
        </w:rPr>
        <w:t>,</w:t>
      </w:r>
      <w:r w:rsidR="002163F5">
        <w:rPr>
          <w:rFonts w:ascii="Consolas" w:eastAsiaTheme="minorHAnsi" w:hAnsi="Consolas" w:cs="Consolas"/>
          <w:color w:val="000000"/>
          <w:highlight w:val="lightGray"/>
          <w:u w:val="single"/>
        </w:rPr>
        <w:tab/>
      </w:r>
      <w:r w:rsidR="002163F5">
        <w:rPr>
          <w:rFonts w:ascii="Consolas" w:eastAsiaTheme="minorHAnsi" w:hAnsi="Consolas" w:cs="Consolas"/>
          <w:color w:val="000000"/>
          <w:highlight w:val="lightGray"/>
          <w:u w:val="single"/>
        </w:rPr>
        <w:tab/>
      </w:r>
      <w:r w:rsidR="002163F5">
        <w:rPr>
          <w:rFonts w:ascii="Consolas" w:eastAsiaTheme="minorHAnsi" w:hAnsi="Consolas" w:cs="Consolas"/>
          <w:b/>
          <w:bCs/>
          <w:color w:val="7F0055"/>
          <w:highlight w:val="lightGray"/>
          <w:u w:val="single"/>
        </w:rPr>
        <w:t>int</w:t>
      </w:r>
      <w:r w:rsidR="002163F5">
        <w:rPr>
          <w:rFonts w:ascii="Consolas" w:eastAsiaTheme="minorHAnsi" w:hAnsi="Consolas" w:cs="Consolas"/>
          <w:color w:val="000000"/>
          <w:highlight w:val="lightGray"/>
          <w:u w:val="single"/>
        </w:rPr>
        <w:t>[] s =</w:t>
      </w:r>
      <w:r w:rsidR="002163F5">
        <w:rPr>
          <w:rFonts w:ascii="Consolas" w:eastAsiaTheme="minorHAnsi" w:hAnsi="Consolas" w:cs="Consolas"/>
          <w:b/>
          <w:bCs/>
          <w:color w:val="7F0055"/>
          <w:highlight w:val="lightGray"/>
          <w:u w:val="single"/>
        </w:rPr>
        <w:t>null</w:t>
      </w:r>
      <w:r w:rsidR="002163F5">
        <w:rPr>
          <w:rFonts w:ascii="Consolas" w:eastAsiaTheme="minorHAnsi" w:hAnsi="Consolas" w:cs="Consolas"/>
          <w:color w:val="000000"/>
          <w:highlight w:val="lightGray"/>
          <w:u w:val="single"/>
        </w:rPr>
        <w:t>;</w:t>
      </w:r>
    </w:p>
    <w:p w:rsidR="000D0974" w:rsidRDefault="000D0974" w:rsidP="002163F5">
      <w:pPr>
        <w:autoSpaceDE w:val="0"/>
        <w:autoSpaceDN w:val="0"/>
        <w:adjustRightInd w:val="0"/>
        <w:rPr>
          <w:rFonts w:ascii="Consolas" w:eastAsiaTheme="minorHAnsi" w:hAnsi="Consolas" w:cs="Consolas"/>
        </w:rPr>
      </w:pPr>
    </w:p>
    <w:p w:rsidR="002163F5" w:rsidRDefault="002163F5" w:rsidP="002163F5">
      <w:pPr>
        <w:pStyle w:val="NormalWeb"/>
        <w:shd w:val="clear" w:color="auto" w:fill="FFFFFF"/>
        <w:spacing w:before="0" w:beforeAutospacing="0" w:after="0" w:afterAutospacing="0"/>
        <w:rPr>
          <w:rFonts w:ascii="Consolas" w:eastAsiaTheme="minorHAnsi" w:hAnsi="Consolas" w:cs="Consolas"/>
          <w:color w:val="000000"/>
          <w:u w:val="single"/>
        </w:rPr>
      </w:pPr>
      <w:r>
        <w:rPr>
          <w:rFonts w:ascii="Consolas" w:eastAsiaTheme="minorHAnsi" w:hAnsi="Consolas" w:cs="Consolas"/>
          <w:color w:val="000000"/>
          <w:highlight w:val="lightGray"/>
          <w:u w:val="single"/>
        </w:rPr>
        <w:tab/>
      </w:r>
      <w:r>
        <w:rPr>
          <w:rFonts w:ascii="Consolas" w:eastAsiaTheme="minorHAnsi" w:hAnsi="Consolas" w:cs="Consolas"/>
          <w:color w:val="000000"/>
          <w:highlight w:val="lightGray"/>
          <w:u w:val="single"/>
        </w:rPr>
        <w:tab/>
      </w:r>
      <w:r>
        <w:rPr>
          <w:rFonts w:ascii="Consolas" w:eastAsiaTheme="minorHAnsi" w:hAnsi="Consolas" w:cs="Consolas"/>
          <w:b/>
          <w:bCs/>
          <w:color w:val="7F0055"/>
          <w:highlight w:val="lightGray"/>
          <w:u w:val="single"/>
        </w:rPr>
        <w:t>int</w:t>
      </w:r>
      <w:r>
        <w:rPr>
          <w:rFonts w:ascii="Consolas" w:eastAsiaTheme="minorHAnsi" w:hAnsi="Consolas" w:cs="Consolas"/>
          <w:color w:val="000000"/>
          <w:highlight w:val="lightGray"/>
          <w:u w:val="single"/>
        </w:rPr>
        <w:t xml:space="preserve"> y=(Integer) </w:t>
      </w:r>
      <w:r>
        <w:rPr>
          <w:rFonts w:ascii="Consolas" w:eastAsiaTheme="minorHAnsi" w:hAnsi="Consolas" w:cs="Consolas"/>
          <w:b/>
          <w:bCs/>
          <w:color w:val="7F0055"/>
          <w:highlight w:val="lightGray"/>
          <w:u w:val="single"/>
        </w:rPr>
        <w:t>null</w:t>
      </w:r>
      <w:r>
        <w:rPr>
          <w:rFonts w:ascii="Consolas" w:eastAsiaTheme="minorHAnsi" w:hAnsi="Consolas" w:cs="Consolas"/>
          <w:color w:val="000000"/>
          <w:highlight w:val="lightGray"/>
          <w:u w:val="single"/>
        </w:rPr>
        <w:t>;</w:t>
      </w:r>
    </w:p>
    <w:p w:rsidR="00661191" w:rsidRDefault="00661191" w:rsidP="002163F5">
      <w:pPr>
        <w:pStyle w:val="NormalWeb"/>
        <w:shd w:val="clear" w:color="auto" w:fill="FFFFFF"/>
        <w:spacing w:before="0" w:beforeAutospacing="0" w:after="0" w:afterAutospacing="0"/>
        <w:rPr>
          <w:rFonts w:ascii="Consolas" w:eastAsiaTheme="minorHAnsi" w:hAnsi="Consolas" w:cs="Consolas"/>
          <w:color w:val="000000"/>
          <w:u w:val="single"/>
        </w:rPr>
      </w:pPr>
    </w:p>
    <w:p w:rsidR="00661191" w:rsidRPr="00661191" w:rsidRDefault="00661191" w:rsidP="00661191">
      <w:pPr>
        <w:pStyle w:val="NormalWeb"/>
        <w:shd w:val="clear" w:color="auto" w:fill="FFFFFF"/>
        <w:spacing w:before="0" w:beforeAutospacing="0" w:after="240" w:afterAutospacing="0"/>
        <w:rPr>
          <w:rFonts w:ascii="Arial" w:hAnsi="Arial" w:cs="Arial"/>
          <w:color w:val="242729"/>
          <w:sz w:val="23"/>
          <w:szCs w:val="23"/>
        </w:rPr>
      </w:pPr>
      <w:r w:rsidRPr="00661191">
        <w:rPr>
          <w:rFonts w:ascii="Consolas" w:eastAsiaTheme="minorHAnsi" w:hAnsi="Consolas" w:cs="Consolas"/>
          <w:b/>
          <w:color w:val="000000"/>
          <w:u w:val="single"/>
        </w:rPr>
        <w:t>EOFException-</w:t>
      </w:r>
      <w:r w:rsidRPr="00661191">
        <w:rPr>
          <w:rFonts w:ascii="Arial" w:hAnsi="Arial" w:cs="Arial"/>
          <w:color w:val="242729"/>
          <w:sz w:val="23"/>
          <w:szCs w:val="23"/>
        </w:rPr>
        <w:t>When you reach the end of a stream (end of file, or peer closes the connection):</w:t>
      </w:r>
    </w:p>
    <w:p w:rsidR="00661191" w:rsidRPr="00661191" w:rsidRDefault="00661191" w:rsidP="00AE07BE">
      <w:pPr>
        <w:numPr>
          <w:ilvl w:val="0"/>
          <w:numId w:val="37"/>
        </w:numPr>
        <w:shd w:val="clear" w:color="auto" w:fill="FFFFFF"/>
        <w:ind w:left="450"/>
        <w:rPr>
          <w:rFonts w:ascii="Arial" w:hAnsi="Arial" w:cs="Arial"/>
          <w:color w:val="242729"/>
          <w:sz w:val="23"/>
          <w:szCs w:val="23"/>
        </w:rPr>
      </w:pPr>
      <w:r w:rsidRPr="00661191">
        <w:rPr>
          <w:rFonts w:ascii="Consolas" w:hAnsi="Consolas" w:cs="Consolas"/>
          <w:color w:val="242729"/>
          <w:sz w:val="20"/>
        </w:rPr>
        <w:t>read()</w:t>
      </w:r>
      <w:r w:rsidRPr="00661191">
        <w:rPr>
          <w:rFonts w:ascii="Arial" w:hAnsi="Arial" w:cs="Arial"/>
          <w:color w:val="242729"/>
          <w:sz w:val="23"/>
        </w:rPr>
        <w:t> </w:t>
      </w:r>
      <w:r w:rsidRPr="00661191">
        <w:rPr>
          <w:rFonts w:ascii="Arial" w:hAnsi="Arial" w:cs="Arial"/>
          <w:color w:val="242729"/>
          <w:sz w:val="23"/>
          <w:szCs w:val="23"/>
        </w:rPr>
        <w:t>returns -1</w:t>
      </w:r>
    </w:p>
    <w:p w:rsidR="00661191" w:rsidRPr="00661191" w:rsidRDefault="00661191" w:rsidP="00AE07BE">
      <w:pPr>
        <w:numPr>
          <w:ilvl w:val="0"/>
          <w:numId w:val="37"/>
        </w:numPr>
        <w:shd w:val="clear" w:color="auto" w:fill="FFFFFF"/>
        <w:ind w:left="450"/>
        <w:rPr>
          <w:rFonts w:ascii="Arial" w:hAnsi="Arial" w:cs="Arial"/>
          <w:color w:val="242729"/>
          <w:sz w:val="23"/>
          <w:szCs w:val="23"/>
        </w:rPr>
      </w:pPr>
      <w:r w:rsidRPr="00661191">
        <w:rPr>
          <w:rFonts w:ascii="Consolas" w:hAnsi="Consolas" w:cs="Consolas"/>
          <w:color w:val="242729"/>
          <w:sz w:val="20"/>
        </w:rPr>
        <w:t>readLine()</w:t>
      </w:r>
      <w:r w:rsidRPr="00661191">
        <w:rPr>
          <w:rFonts w:ascii="Arial" w:hAnsi="Arial" w:cs="Arial"/>
          <w:color w:val="242729"/>
          <w:sz w:val="23"/>
        </w:rPr>
        <w:t> </w:t>
      </w:r>
      <w:r w:rsidRPr="00661191">
        <w:rPr>
          <w:rFonts w:ascii="Arial" w:hAnsi="Arial" w:cs="Arial"/>
          <w:color w:val="242729"/>
          <w:sz w:val="23"/>
          <w:szCs w:val="23"/>
        </w:rPr>
        <w:t>returns null</w:t>
      </w:r>
    </w:p>
    <w:p w:rsidR="00661191" w:rsidRPr="00661191" w:rsidRDefault="00661191" w:rsidP="00AE07BE">
      <w:pPr>
        <w:numPr>
          <w:ilvl w:val="0"/>
          <w:numId w:val="37"/>
        </w:numPr>
        <w:shd w:val="clear" w:color="auto" w:fill="FFFFFF"/>
        <w:ind w:left="450"/>
        <w:rPr>
          <w:rFonts w:ascii="Arial" w:hAnsi="Arial" w:cs="Arial"/>
          <w:color w:val="242729"/>
          <w:sz w:val="23"/>
          <w:szCs w:val="23"/>
        </w:rPr>
      </w:pPr>
      <w:r w:rsidRPr="00661191">
        <w:rPr>
          <w:rFonts w:ascii="Consolas" w:hAnsi="Consolas" w:cs="Consolas"/>
          <w:color w:val="242729"/>
          <w:sz w:val="20"/>
        </w:rPr>
        <w:t>readXXX()</w:t>
      </w:r>
      <w:r w:rsidRPr="00661191">
        <w:rPr>
          <w:rFonts w:ascii="Arial" w:hAnsi="Arial" w:cs="Arial"/>
          <w:color w:val="242729"/>
          <w:sz w:val="23"/>
        </w:rPr>
        <w:t> </w:t>
      </w:r>
      <w:r w:rsidRPr="00661191">
        <w:rPr>
          <w:rFonts w:ascii="Arial" w:hAnsi="Arial" w:cs="Arial"/>
          <w:color w:val="242729"/>
          <w:sz w:val="23"/>
          <w:szCs w:val="23"/>
        </w:rPr>
        <w:t>for any other X throws</w:t>
      </w:r>
      <w:r w:rsidRPr="00661191">
        <w:rPr>
          <w:rFonts w:ascii="Arial" w:hAnsi="Arial" w:cs="Arial"/>
          <w:color w:val="242729"/>
          <w:sz w:val="23"/>
        </w:rPr>
        <w:t> </w:t>
      </w:r>
      <w:r w:rsidRPr="00661191">
        <w:rPr>
          <w:rFonts w:ascii="Consolas" w:hAnsi="Consolas" w:cs="Consolas"/>
          <w:color w:val="242729"/>
          <w:sz w:val="20"/>
        </w:rPr>
        <w:t>EOFException</w:t>
      </w:r>
      <w:r w:rsidRPr="00661191">
        <w:rPr>
          <w:rFonts w:ascii="Arial" w:hAnsi="Arial" w:cs="Arial"/>
          <w:color w:val="242729"/>
          <w:sz w:val="23"/>
          <w:szCs w:val="23"/>
        </w:rPr>
        <w:t>.</w:t>
      </w:r>
    </w:p>
    <w:p w:rsidR="00661191" w:rsidRPr="00661191" w:rsidRDefault="00661191" w:rsidP="00661191">
      <w:pPr>
        <w:shd w:val="clear" w:color="auto" w:fill="FFFFFF"/>
        <w:spacing w:after="240"/>
        <w:rPr>
          <w:rFonts w:ascii="Arial" w:hAnsi="Arial" w:cs="Arial"/>
          <w:color w:val="242729"/>
          <w:sz w:val="23"/>
          <w:szCs w:val="23"/>
        </w:rPr>
      </w:pPr>
      <w:r w:rsidRPr="00661191">
        <w:rPr>
          <w:rFonts w:ascii="Arial" w:hAnsi="Arial" w:cs="Arial"/>
          <w:color w:val="242729"/>
          <w:sz w:val="23"/>
          <w:szCs w:val="23"/>
        </w:rPr>
        <w:t>The stream is still open, but you should stop reading from it and close it.</w:t>
      </w:r>
    </w:p>
    <w:p w:rsidR="00661191" w:rsidRDefault="00661191" w:rsidP="00AE07BE">
      <w:pPr>
        <w:numPr>
          <w:ilvl w:val="0"/>
          <w:numId w:val="38"/>
        </w:numPr>
        <w:shd w:val="clear" w:color="auto" w:fill="FFFFFF"/>
        <w:ind w:left="450"/>
        <w:rPr>
          <w:rFonts w:ascii="Arial" w:hAnsi="Arial" w:cs="Arial"/>
          <w:color w:val="242729"/>
          <w:sz w:val="23"/>
          <w:szCs w:val="23"/>
        </w:rPr>
      </w:pPr>
      <w:r w:rsidRPr="00661191">
        <w:rPr>
          <w:rFonts w:ascii="Arial" w:hAnsi="Arial" w:cs="Arial"/>
          <w:color w:val="242729"/>
          <w:sz w:val="23"/>
          <w:szCs w:val="23"/>
        </w:rPr>
        <w:t>if there is no data in a</w:t>
      </w:r>
      <w:r w:rsidRPr="00661191">
        <w:rPr>
          <w:rFonts w:ascii="Arial" w:hAnsi="Arial" w:cs="Arial"/>
          <w:color w:val="242729"/>
          <w:sz w:val="23"/>
        </w:rPr>
        <w:t> </w:t>
      </w:r>
      <w:r w:rsidRPr="00661191">
        <w:rPr>
          <w:rFonts w:ascii="Arial" w:hAnsi="Arial" w:cs="Arial"/>
          <w:b/>
          <w:bCs/>
          <w:color w:val="242729"/>
          <w:sz w:val="23"/>
        </w:rPr>
        <w:t>STREAM</w:t>
      </w:r>
      <w:r w:rsidRPr="00661191">
        <w:rPr>
          <w:rFonts w:ascii="Arial" w:hAnsi="Arial" w:cs="Arial"/>
          <w:color w:val="242729"/>
          <w:sz w:val="23"/>
        </w:rPr>
        <w:t> </w:t>
      </w:r>
      <w:r w:rsidRPr="00661191">
        <w:rPr>
          <w:rFonts w:ascii="Arial" w:hAnsi="Arial" w:cs="Arial"/>
          <w:color w:val="242729"/>
          <w:sz w:val="23"/>
          <w:szCs w:val="23"/>
        </w:rPr>
        <w:t>but you are trying to read...eg read methods of chain streams like DataInputStream, ObjectInputStream, RandomAccessFile throw EOFException if they are trying to read from FileInputStream but the FileInputStream is empty</w:t>
      </w:r>
      <w:r w:rsidR="00BF451E">
        <w:rPr>
          <w:rFonts w:ascii="Arial" w:hAnsi="Arial" w:cs="Arial"/>
          <w:color w:val="242729"/>
          <w:sz w:val="23"/>
          <w:szCs w:val="23"/>
        </w:rPr>
        <w:t>.</w:t>
      </w:r>
    </w:p>
    <w:p w:rsidR="00BF451E" w:rsidRDefault="00BF451E" w:rsidP="00BF451E">
      <w:pPr>
        <w:shd w:val="clear" w:color="auto" w:fill="FFFFFF"/>
        <w:rPr>
          <w:rFonts w:ascii="Arial" w:hAnsi="Arial" w:cs="Arial"/>
          <w:color w:val="242729"/>
          <w:sz w:val="23"/>
          <w:szCs w:val="23"/>
        </w:rPr>
      </w:pPr>
    </w:p>
    <w:p w:rsidR="00BF451E" w:rsidRDefault="00BF451E" w:rsidP="00BF451E">
      <w:pPr>
        <w:shd w:val="clear" w:color="auto" w:fill="FFFFFF"/>
        <w:rPr>
          <w:rFonts w:ascii="Arial" w:hAnsi="Arial" w:cs="Arial"/>
          <w:color w:val="242729"/>
          <w:sz w:val="23"/>
          <w:szCs w:val="23"/>
        </w:rPr>
      </w:pPr>
    </w:p>
    <w:p w:rsidR="00BF451E" w:rsidRPr="00BF451E" w:rsidRDefault="00BF451E" w:rsidP="00BF451E">
      <w:pPr>
        <w:shd w:val="clear" w:color="auto" w:fill="FFFFFF"/>
        <w:rPr>
          <w:rFonts w:ascii="Arial" w:hAnsi="Arial" w:cs="Arial"/>
          <w:b/>
          <w:color w:val="242729"/>
          <w:sz w:val="23"/>
          <w:szCs w:val="23"/>
          <w:u w:val="single"/>
        </w:rPr>
      </w:pPr>
      <w:r w:rsidRPr="00BF451E">
        <w:rPr>
          <w:rFonts w:ascii="Arial" w:hAnsi="Arial" w:cs="Arial"/>
          <w:b/>
          <w:color w:val="242729"/>
          <w:sz w:val="23"/>
          <w:szCs w:val="23"/>
          <w:u w:val="single"/>
        </w:rPr>
        <w:t>Read Property File</w:t>
      </w:r>
    </w:p>
    <w:p w:rsidR="00661191" w:rsidRDefault="00661191" w:rsidP="00B3598A">
      <w:pPr>
        <w:pStyle w:val="NormalWeb"/>
        <w:shd w:val="clear" w:color="auto" w:fill="FFFFFF"/>
        <w:tabs>
          <w:tab w:val="left" w:pos="2160"/>
        </w:tabs>
        <w:spacing w:before="0" w:beforeAutospacing="0" w:after="0" w:afterAutospacing="0"/>
        <w:rPr>
          <w:rFonts w:ascii="Arial" w:hAnsi="Arial" w:cs="Arial"/>
          <w:b/>
          <w:color w:val="444444"/>
          <w:sz w:val="22"/>
          <w:szCs w:val="22"/>
        </w:rPr>
      </w:pPr>
    </w:p>
    <w:p w:rsidR="00CD5C14" w:rsidRPr="00CD5C14" w:rsidRDefault="00CD5C14" w:rsidP="00CD5C14">
      <w:pPr>
        <w:pBdr>
          <w:top w:val="single" w:sz="6" w:space="0" w:color="D1D1E8"/>
          <w:left w:val="single" w:sz="6" w:space="0" w:color="D1D1E8"/>
          <w:bottom w:val="single" w:sz="6" w:space="0" w:color="D1D1E8"/>
          <w:right w:val="single" w:sz="6" w:space="0"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sz w:val="20"/>
        </w:rPr>
      </w:pPr>
      <w:r w:rsidRPr="00CD5C14">
        <w:rPr>
          <w:rFonts w:ascii="Consolas" w:hAnsi="Consolas" w:cs="Consolas"/>
          <w:color w:val="000000"/>
          <w:sz w:val="20"/>
        </w:rPr>
        <w:t xml:space="preserve">Properties prop </w:t>
      </w:r>
      <w:r w:rsidRPr="00CD5C14">
        <w:rPr>
          <w:rFonts w:ascii="Consolas" w:hAnsi="Consolas" w:cs="Consolas"/>
          <w:color w:val="A67F59"/>
          <w:sz w:val="20"/>
          <w:szCs w:val="20"/>
        </w:rPr>
        <w:t>=</w:t>
      </w:r>
      <w:r w:rsidRPr="00CD5C14">
        <w:rPr>
          <w:rFonts w:ascii="Consolas" w:hAnsi="Consolas" w:cs="Consolas"/>
          <w:color w:val="000000"/>
          <w:sz w:val="20"/>
        </w:rPr>
        <w:t xml:space="preserve"> </w:t>
      </w:r>
      <w:r w:rsidRPr="00CD5C14">
        <w:rPr>
          <w:rFonts w:ascii="Consolas" w:hAnsi="Consolas" w:cs="Consolas"/>
          <w:color w:val="0077AA"/>
          <w:sz w:val="20"/>
          <w:szCs w:val="20"/>
        </w:rPr>
        <w:t>new</w:t>
      </w:r>
      <w:r w:rsidRPr="00CD5C14">
        <w:rPr>
          <w:rFonts w:ascii="Consolas" w:hAnsi="Consolas" w:cs="Consolas"/>
          <w:color w:val="000000"/>
          <w:sz w:val="20"/>
        </w:rPr>
        <w:t xml:space="preserve"> </w:t>
      </w:r>
      <w:r w:rsidRPr="00CD5C14">
        <w:rPr>
          <w:rFonts w:ascii="Consolas" w:hAnsi="Consolas" w:cs="Consolas"/>
          <w:color w:val="000000"/>
          <w:sz w:val="20"/>
          <w:szCs w:val="20"/>
        </w:rPr>
        <w:t>Properties</w:t>
      </w:r>
      <w:r w:rsidRPr="00CD5C14">
        <w:rPr>
          <w:rFonts w:ascii="Consolas" w:hAnsi="Consolas" w:cs="Consolas"/>
          <w:color w:val="999999"/>
          <w:sz w:val="20"/>
          <w:szCs w:val="20"/>
        </w:rPr>
        <w:t>();</w:t>
      </w:r>
    </w:p>
    <w:p w:rsidR="00CD5C14" w:rsidRPr="00CD5C14" w:rsidRDefault="00CD5C14" w:rsidP="00CD5C14">
      <w:pPr>
        <w:pBdr>
          <w:top w:val="single" w:sz="6" w:space="0" w:color="D1D1E8"/>
          <w:left w:val="single" w:sz="6" w:space="0" w:color="D1D1E8"/>
          <w:bottom w:val="single" w:sz="6" w:space="0" w:color="D1D1E8"/>
          <w:right w:val="single" w:sz="6" w:space="0"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sz w:val="20"/>
        </w:rPr>
      </w:pPr>
      <w:r w:rsidRPr="00CD5C14">
        <w:rPr>
          <w:rFonts w:ascii="Consolas" w:hAnsi="Consolas" w:cs="Consolas"/>
          <w:color w:val="000000"/>
          <w:sz w:val="20"/>
        </w:rPr>
        <w:tab/>
        <w:t xml:space="preserve">InputStream input </w:t>
      </w:r>
      <w:r w:rsidRPr="00CD5C14">
        <w:rPr>
          <w:rFonts w:ascii="Consolas" w:hAnsi="Consolas" w:cs="Consolas"/>
          <w:color w:val="A67F59"/>
          <w:sz w:val="20"/>
          <w:szCs w:val="20"/>
        </w:rPr>
        <w:t>=</w:t>
      </w:r>
      <w:r w:rsidRPr="00CD5C14">
        <w:rPr>
          <w:rFonts w:ascii="Consolas" w:hAnsi="Consolas" w:cs="Consolas"/>
          <w:color w:val="000000"/>
          <w:sz w:val="20"/>
        </w:rPr>
        <w:t xml:space="preserve"> null</w:t>
      </w:r>
      <w:r w:rsidRPr="00CD5C14">
        <w:rPr>
          <w:rFonts w:ascii="Consolas" w:hAnsi="Consolas" w:cs="Consolas"/>
          <w:color w:val="999999"/>
          <w:sz w:val="20"/>
          <w:szCs w:val="20"/>
        </w:rPr>
        <w:t>;</w:t>
      </w:r>
    </w:p>
    <w:p w:rsidR="00CD5C14" w:rsidRPr="00CD5C14" w:rsidRDefault="00CD5C14" w:rsidP="00CD5C14">
      <w:pPr>
        <w:pBdr>
          <w:top w:val="single" w:sz="6" w:space="0" w:color="D1D1E8"/>
          <w:left w:val="single" w:sz="6" w:space="0" w:color="D1D1E8"/>
          <w:bottom w:val="single" w:sz="6" w:space="0" w:color="D1D1E8"/>
          <w:right w:val="single" w:sz="6" w:space="0"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sz w:val="20"/>
        </w:rPr>
      </w:pPr>
    </w:p>
    <w:p w:rsidR="00CD5C14" w:rsidRPr="00CD5C14" w:rsidRDefault="00CD5C14" w:rsidP="00CD5C14">
      <w:pPr>
        <w:pBdr>
          <w:top w:val="single" w:sz="6" w:space="0" w:color="D1D1E8"/>
          <w:left w:val="single" w:sz="6" w:space="0" w:color="D1D1E8"/>
          <w:bottom w:val="single" w:sz="6" w:space="0" w:color="D1D1E8"/>
          <w:right w:val="single" w:sz="6" w:space="0"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sz w:val="20"/>
        </w:rPr>
      </w:pPr>
      <w:r w:rsidRPr="00CD5C14">
        <w:rPr>
          <w:rFonts w:ascii="Consolas" w:hAnsi="Consolas" w:cs="Consolas"/>
          <w:color w:val="000000"/>
          <w:sz w:val="20"/>
        </w:rPr>
        <w:tab/>
      </w:r>
      <w:r w:rsidRPr="00CD5C14">
        <w:rPr>
          <w:rFonts w:ascii="Consolas" w:hAnsi="Consolas" w:cs="Consolas"/>
          <w:color w:val="0077AA"/>
          <w:sz w:val="20"/>
          <w:szCs w:val="20"/>
        </w:rPr>
        <w:t>try</w:t>
      </w:r>
      <w:r w:rsidRPr="00CD5C14">
        <w:rPr>
          <w:rFonts w:ascii="Consolas" w:hAnsi="Consolas" w:cs="Consolas"/>
          <w:color w:val="000000"/>
          <w:sz w:val="20"/>
        </w:rPr>
        <w:t xml:space="preserve"> </w:t>
      </w:r>
      <w:r w:rsidRPr="00CD5C14">
        <w:rPr>
          <w:rFonts w:ascii="Consolas" w:hAnsi="Consolas" w:cs="Consolas"/>
          <w:color w:val="999999"/>
          <w:sz w:val="20"/>
          <w:szCs w:val="20"/>
        </w:rPr>
        <w:t>{</w:t>
      </w:r>
    </w:p>
    <w:p w:rsidR="00CD5C14" w:rsidRPr="00CD5C14" w:rsidRDefault="00CD5C14" w:rsidP="00CD5C14">
      <w:pPr>
        <w:pBdr>
          <w:top w:val="single" w:sz="6" w:space="0" w:color="D1D1E8"/>
          <w:left w:val="single" w:sz="6" w:space="0" w:color="D1D1E8"/>
          <w:bottom w:val="single" w:sz="6" w:space="0" w:color="D1D1E8"/>
          <w:right w:val="single" w:sz="6" w:space="0"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sz w:val="20"/>
        </w:rPr>
      </w:pPr>
    </w:p>
    <w:p w:rsidR="00CD5C14" w:rsidRPr="00CD5C14" w:rsidRDefault="00CD5C14" w:rsidP="00CD5C14">
      <w:pPr>
        <w:pBdr>
          <w:top w:val="single" w:sz="6" w:space="0" w:color="D1D1E8"/>
          <w:left w:val="single" w:sz="6" w:space="0" w:color="D1D1E8"/>
          <w:bottom w:val="single" w:sz="6" w:space="0" w:color="D1D1E8"/>
          <w:right w:val="single" w:sz="6" w:space="0"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sz w:val="20"/>
        </w:rPr>
      </w:pPr>
      <w:r w:rsidRPr="00CD5C14">
        <w:rPr>
          <w:rFonts w:ascii="Consolas" w:hAnsi="Consolas" w:cs="Consolas"/>
          <w:color w:val="000000"/>
          <w:sz w:val="20"/>
        </w:rPr>
        <w:tab/>
      </w:r>
      <w:r w:rsidRPr="00CD5C14">
        <w:rPr>
          <w:rFonts w:ascii="Consolas" w:hAnsi="Consolas" w:cs="Consolas"/>
          <w:color w:val="000000"/>
          <w:sz w:val="20"/>
        </w:rPr>
        <w:tab/>
        <w:t xml:space="preserve">input </w:t>
      </w:r>
      <w:r w:rsidRPr="00CD5C14">
        <w:rPr>
          <w:rFonts w:ascii="Consolas" w:hAnsi="Consolas" w:cs="Consolas"/>
          <w:color w:val="A67F59"/>
          <w:sz w:val="20"/>
          <w:szCs w:val="20"/>
        </w:rPr>
        <w:t>=</w:t>
      </w:r>
      <w:r w:rsidRPr="00CD5C14">
        <w:rPr>
          <w:rFonts w:ascii="Consolas" w:hAnsi="Consolas" w:cs="Consolas"/>
          <w:color w:val="000000"/>
          <w:sz w:val="20"/>
        </w:rPr>
        <w:t xml:space="preserve"> </w:t>
      </w:r>
      <w:r w:rsidRPr="00CD5C14">
        <w:rPr>
          <w:rFonts w:ascii="Consolas" w:hAnsi="Consolas" w:cs="Consolas"/>
          <w:color w:val="0077AA"/>
          <w:sz w:val="20"/>
          <w:szCs w:val="20"/>
        </w:rPr>
        <w:t>new</w:t>
      </w:r>
      <w:r w:rsidRPr="00CD5C14">
        <w:rPr>
          <w:rFonts w:ascii="Consolas" w:hAnsi="Consolas" w:cs="Consolas"/>
          <w:color w:val="000000"/>
          <w:sz w:val="20"/>
        </w:rPr>
        <w:t xml:space="preserve"> </w:t>
      </w:r>
      <w:r w:rsidRPr="00CD5C14">
        <w:rPr>
          <w:rFonts w:ascii="Consolas" w:hAnsi="Consolas" w:cs="Consolas"/>
          <w:color w:val="000000"/>
          <w:sz w:val="20"/>
          <w:szCs w:val="20"/>
        </w:rPr>
        <w:t>FileInputStream</w:t>
      </w:r>
      <w:r w:rsidRPr="00CD5C14">
        <w:rPr>
          <w:rFonts w:ascii="Consolas" w:hAnsi="Consolas" w:cs="Consolas"/>
          <w:color w:val="999999"/>
          <w:sz w:val="20"/>
          <w:szCs w:val="20"/>
        </w:rPr>
        <w:t>(</w:t>
      </w:r>
      <w:r w:rsidRPr="00CD5C14">
        <w:rPr>
          <w:rFonts w:ascii="Consolas" w:hAnsi="Consolas" w:cs="Consolas"/>
          <w:color w:val="669900"/>
          <w:sz w:val="20"/>
          <w:szCs w:val="20"/>
        </w:rPr>
        <w:t>"config.properties"</w:t>
      </w:r>
      <w:r w:rsidRPr="00CD5C14">
        <w:rPr>
          <w:rFonts w:ascii="Consolas" w:hAnsi="Consolas" w:cs="Consolas"/>
          <w:color w:val="999999"/>
          <w:sz w:val="20"/>
          <w:szCs w:val="20"/>
        </w:rPr>
        <w:t>);</w:t>
      </w:r>
    </w:p>
    <w:p w:rsidR="00CD5C14" w:rsidRPr="00CD5C14" w:rsidRDefault="00CD5C14" w:rsidP="00CD5C14">
      <w:pPr>
        <w:pBdr>
          <w:top w:val="single" w:sz="6" w:space="0" w:color="D1D1E8"/>
          <w:left w:val="single" w:sz="6" w:space="0" w:color="D1D1E8"/>
          <w:bottom w:val="single" w:sz="6" w:space="0" w:color="D1D1E8"/>
          <w:right w:val="single" w:sz="6" w:space="0"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sz w:val="20"/>
        </w:rPr>
      </w:pPr>
    </w:p>
    <w:p w:rsidR="00CD5C14" w:rsidRPr="00CD5C14" w:rsidRDefault="00CD5C14" w:rsidP="00CD5C14">
      <w:pPr>
        <w:pBdr>
          <w:top w:val="single" w:sz="6" w:space="0" w:color="D1D1E8"/>
          <w:left w:val="single" w:sz="6" w:space="0" w:color="D1D1E8"/>
          <w:bottom w:val="single" w:sz="6" w:space="0" w:color="D1D1E8"/>
          <w:right w:val="single" w:sz="6" w:space="0"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sz w:val="20"/>
        </w:rPr>
      </w:pPr>
      <w:r w:rsidRPr="00CD5C14">
        <w:rPr>
          <w:rFonts w:ascii="Consolas" w:hAnsi="Consolas" w:cs="Consolas"/>
          <w:color w:val="000000"/>
          <w:sz w:val="20"/>
        </w:rPr>
        <w:tab/>
      </w:r>
      <w:r w:rsidRPr="00CD5C14">
        <w:rPr>
          <w:rFonts w:ascii="Consolas" w:hAnsi="Consolas" w:cs="Consolas"/>
          <w:color w:val="000000"/>
          <w:sz w:val="20"/>
        </w:rPr>
        <w:tab/>
      </w:r>
      <w:r w:rsidRPr="00CD5C14">
        <w:rPr>
          <w:rFonts w:ascii="Consolas" w:hAnsi="Consolas" w:cs="Consolas"/>
          <w:color w:val="708090"/>
          <w:sz w:val="20"/>
          <w:szCs w:val="20"/>
        </w:rPr>
        <w:t>// load a properties file</w:t>
      </w:r>
    </w:p>
    <w:p w:rsidR="00CD5C14" w:rsidRPr="00CD5C14" w:rsidRDefault="00CD5C14" w:rsidP="00CD5C14">
      <w:pPr>
        <w:pBdr>
          <w:top w:val="single" w:sz="6" w:space="0" w:color="D1D1E8"/>
          <w:left w:val="single" w:sz="6" w:space="0" w:color="D1D1E8"/>
          <w:bottom w:val="single" w:sz="6" w:space="0" w:color="D1D1E8"/>
          <w:right w:val="single" w:sz="6" w:space="0"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sz w:val="20"/>
        </w:rPr>
      </w:pPr>
      <w:r w:rsidRPr="00CD5C14">
        <w:rPr>
          <w:rFonts w:ascii="Consolas" w:hAnsi="Consolas" w:cs="Consolas"/>
          <w:color w:val="000000"/>
          <w:sz w:val="20"/>
        </w:rPr>
        <w:tab/>
      </w:r>
      <w:r w:rsidRPr="00CD5C14">
        <w:rPr>
          <w:rFonts w:ascii="Consolas" w:hAnsi="Consolas" w:cs="Consolas"/>
          <w:color w:val="000000"/>
          <w:sz w:val="20"/>
        </w:rPr>
        <w:tab/>
        <w:t>prop</w:t>
      </w:r>
      <w:r w:rsidRPr="00CD5C14">
        <w:rPr>
          <w:rFonts w:ascii="Consolas" w:hAnsi="Consolas" w:cs="Consolas"/>
          <w:color w:val="999999"/>
          <w:sz w:val="20"/>
          <w:szCs w:val="20"/>
        </w:rPr>
        <w:t>.</w:t>
      </w:r>
      <w:r w:rsidRPr="00CD5C14">
        <w:rPr>
          <w:rFonts w:ascii="Consolas" w:hAnsi="Consolas" w:cs="Consolas"/>
          <w:color w:val="DD4A68"/>
          <w:sz w:val="20"/>
          <w:szCs w:val="20"/>
        </w:rPr>
        <w:t>load</w:t>
      </w:r>
      <w:r w:rsidRPr="00CD5C14">
        <w:rPr>
          <w:rFonts w:ascii="Consolas" w:hAnsi="Consolas" w:cs="Consolas"/>
          <w:color w:val="999999"/>
          <w:sz w:val="20"/>
          <w:szCs w:val="20"/>
        </w:rPr>
        <w:t>(</w:t>
      </w:r>
      <w:r w:rsidRPr="00CD5C14">
        <w:rPr>
          <w:rFonts w:ascii="Consolas" w:hAnsi="Consolas" w:cs="Consolas"/>
          <w:color w:val="000000"/>
          <w:sz w:val="20"/>
        </w:rPr>
        <w:t>input</w:t>
      </w:r>
      <w:r w:rsidRPr="00CD5C14">
        <w:rPr>
          <w:rFonts w:ascii="Consolas" w:hAnsi="Consolas" w:cs="Consolas"/>
          <w:color w:val="999999"/>
          <w:sz w:val="20"/>
          <w:szCs w:val="20"/>
        </w:rPr>
        <w:t>);</w:t>
      </w:r>
    </w:p>
    <w:p w:rsidR="00CD5C14" w:rsidRPr="00CD5C14" w:rsidRDefault="00CD5C14" w:rsidP="00CD5C14">
      <w:pPr>
        <w:pBdr>
          <w:top w:val="single" w:sz="6" w:space="0" w:color="D1D1E8"/>
          <w:left w:val="single" w:sz="6" w:space="0" w:color="D1D1E8"/>
          <w:bottom w:val="single" w:sz="6" w:space="0" w:color="D1D1E8"/>
          <w:right w:val="single" w:sz="6" w:space="0"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sz w:val="20"/>
        </w:rPr>
      </w:pPr>
    </w:p>
    <w:p w:rsidR="00CD5C14" w:rsidRPr="00CD5C14" w:rsidRDefault="00CD5C14" w:rsidP="00CD5C14">
      <w:pPr>
        <w:pBdr>
          <w:top w:val="single" w:sz="6" w:space="0" w:color="D1D1E8"/>
          <w:left w:val="single" w:sz="6" w:space="0" w:color="D1D1E8"/>
          <w:bottom w:val="single" w:sz="6" w:space="0" w:color="D1D1E8"/>
          <w:right w:val="single" w:sz="6" w:space="0"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sz w:val="20"/>
        </w:rPr>
      </w:pPr>
      <w:r w:rsidRPr="00CD5C14">
        <w:rPr>
          <w:rFonts w:ascii="Consolas" w:hAnsi="Consolas" w:cs="Consolas"/>
          <w:color w:val="000000"/>
          <w:sz w:val="20"/>
        </w:rPr>
        <w:tab/>
      </w:r>
      <w:r w:rsidRPr="00CD5C14">
        <w:rPr>
          <w:rFonts w:ascii="Consolas" w:hAnsi="Consolas" w:cs="Consolas"/>
          <w:color w:val="000000"/>
          <w:sz w:val="20"/>
        </w:rPr>
        <w:tab/>
      </w:r>
      <w:r w:rsidRPr="00CD5C14">
        <w:rPr>
          <w:rFonts w:ascii="Consolas" w:hAnsi="Consolas" w:cs="Consolas"/>
          <w:color w:val="708090"/>
          <w:sz w:val="20"/>
          <w:szCs w:val="20"/>
        </w:rPr>
        <w:t>// get the property value and print it out</w:t>
      </w:r>
    </w:p>
    <w:p w:rsidR="00CD5C14" w:rsidRPr="00CD5C14" w:rsidRDefault="00CD5C14" w:rsidP="00CD5C14">
      <w:pPr>
        <w:pBdr>
          <w:top w:val="single" w:sz="6" w:space="0" w:color="D1D1E8"/>
          <w:left w:val="single" w:sz="6" w:space="0" w:color="D1D1E8"/>
          <w:bottom w:val="single" w:sz="6" w:space="0" w:color="D1D1E8"/>
          <w:right w:val="single" w:sz="6" w:space="0"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sz w:val="20"/>
        </w:rPr>
      </w:pPr>
      <w:r w:rsidRPr="00CD5C14">
        <w:rPr>
          <w:rFonts w:ascii="Consolas" w:hAnsi="Consolas" w:cs="Consolas"/>
          <w:color w:val="000000"/>
          <w:sz w:val="20"/>
        </w:rPr>
        <w:tab/>
      </w:r>
      <w:r w:rsidRPr="00CD5C14">
        <w:rPr>
          <w:rFonts w:ascii="Consolas" w:hAnsi="Consolas" w:cs="Consolas"/>
          <w:color w:val="000000"/>
          <w:sz w:val="20"/>
        </w:rPr>
        <w:tab/>
        <w:t>System</w:t>
      </w:r>
      <w:r w:rsidRPr="00CD5C14">
        <w:rPr>
          <w:rFonts w:ascii="Consolas" w:hAnsi="Consolas" w:cs="Consolas"/>
          <w:color w:val="999999"/>
          <w:sz w:val="20"/>
          <w:szCs w:val="20"/>
        </w:rPr>
        <w:t>.</w:t>
      </w:r>
      <w:r w:rsidRPr="00CD5C14">
        <w:rPr>
          <w:rFonts w:ascii="Consolas" w:hAnsi="Consolas" w:cs="Consolas"/>
          <w:color w:val="000000"/>
          <w:sz w:val="20"/>
        </w:rPr>
        <w:t>out</w:t>
      </w:r>
      <w:r w:rsidRPr="00CD5C14">
        <w:rPr>
          <w:rFonts w:ascii="Consolas" w:hAnsi="Consolas" w:cs="Consolas"/>
          <w:color w:val="999999"/>
          <w:sz w:val="20"/>
          <w:szCs w:val="20"/>
        </w:rPr>
        <w:t>.</w:t>
      </w:r>
      <w:r w:rsidRPr="00CD5C14">
        <w:rPr>
          <w:rFonts w:ascii="Consolas" w:hAnsi="Consolas" w:cs="Consolas"/>
          <w:color w:val="DD4A68"/>
          <w:sz w:val="20"/>
          <w:szCs w:val="20"/>
        </w:rPr>
        <w:t>println</w:t>
      </w:r>
      <w:r w:rsidRPr="00CD5C14">
        <w:rPr>
          <w:rFonts w:ascii="Consolas" w:hAnsi="Consolas" w:cs="Consolas"/>
          <w:color w:val="999999"/>
          <w:sz w:val="20"/>
          <w:szCs w:val="20"/>
        </w:rPr>
        <w:t>(</w:t>
      </w:r>
      <w:r w:rsidRPr="00CD5C14">
        <w:rPr>
          <w:rFonts w:ascii="Consolas" w:hAnsi="Consolas" w:cs="Consolas"/>
          <w:color w:val="000000"/>
          <w:sz w:val="20"/>
        </w:rPr>
        <w:t>prop</w:t>
      </w:r>
      <w:r w:rsidRPr="00CD5C14">
        <w:rPr>
          <w:rFonts w:ascii="Consolas" w:hAnsi="Consolas" w:cs="Consolas"/>
          <w:color w:val="999999"/>
          <w:sz w:val="20"/>
          <w:szCs w:val="20"/>
        </w:rPr>
        <w:t>.</w:t>
      </w:r>
      <w:r w:rsidRPr="00CD5C14">
        <w:rPr>
          <w:rFonts w:ascii="Consolas" w:hAnsi="Consolas" w:cs="Consolas"/>
          <w:color w:val="DD4A68"/>
          <w:sz w:val="20"/>
          <w:szCs w:val="20"/>
        </w:rPr>
        <w:t>getProperty</w:t>
      </w:r>
      <w:r w:rsidRPr="00CD5C14">
        <w:rPr>
          <w:rFonts w:ascii="Consolas" w:hAnsi="Consolas" w:cs="Consolas"/>
          <w:color w:val="999999"/>
          <w:sz w:val="20"/>
          <w:szCs w:val="20"/>
        </w:rPr>
        <w:t>(</w:t>
      </w:r>
      <w:r w:rsidRPr="00CD5C14">
        <w:rPr>
          <w:rFonts w:ascii="Consolas" w:hAnsi="Consolas" w:cs="Consolas"/>
          <w:color w:val="669900"/>
          <w:sz w:val="20"/>
          <w:szCs w:val="20"/>
        </w:rPr>
        <w:t>"database"</w:t>
      </w:r>
      <w:r w:rsidRPr="00CD5C14">
        <w:rPr>
          <w:rFonts w:ascii="Consolas" w:hAnsi="Consolas" w:cs="Consolas"/>
          <w:color w:val="999999"/>
          <w:sz w:val="20"/>
          <w:szCs w:val="20"/>
        </w:rPr>
        <w:t>));</w:t>
      </w:r>
    </w:p>
    <w:p w:rsidR="00CD5C14" w:rsidRPr="00CD5C14" w:rsidRDefault="00CD5C14" w:rsidP="00CD5C14">
      <w:pPr>
        <w:pBdr>
          <w:top w:val="single" w:sz="6" w:space="0" w:color="D1D1E8"/>
          <w:left w:val="single" w:sz="6" w:space="0" w:color="D1D1E8"/>
          <w:bottom w:val="single" w:sz="6" w:space="0" w:color="D1D1E8"/>
          <w:right w:val="single" w:sz="6" w:space="0"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sz w:val="20"/>
        </w:rPr>
      </w:pPr>
      <w:r w:rsidRPr="00CD5C14">
        <w:rPr>
          <w:rFonts w:ascii="Consolas" w:hAnsi="Consolas" w:cs="Consolas"/>
          <w:color w:val="000000"/>
          <w:sz w:val="20"/>
        </w:rPr>
        <w:tab/>
      </w:r>
      <w:r w:rsidRPr="00CD5C14">
        <w:rPr>
          <w:rFonts w:ascii="Consolas" w:hAnsi="Consolas" w:cs="Consolas"/>
          <w:color w:val="000000"/>
          <w:sz w:val="20"/>
        </w:rPr>
        <w:tab/>
        <w:t>System</w:t>
      </w:r>
      <w:r w:rsidRPr="00CD5C14">
        <w:rPr>
          <w:rFonts w:ascii="Consolas" w:hAnsi="Consolas" w:cs="Consolas"/>
          <w:color w:val="999999"/>
          <w:sz w:val="20"/>
          <w:szCs w:val="20"/>
        </w:rPr>
        <w:t>.</w:t>
      </w:r>
      <w:r w:rsidRPr="00CD5C14">
        <w:rPr>
          <w:rFonts w:ascii="Consolas" w:hAnsi="Consolas" w:cs="Consolas"/>
          <w:color w:val="000000"/>
          <w:sz w:val="20"/>
        </w:rPr>
        <w:t>out</w:t>
      </w:r>
      <w:r w:rsidRPr="00CD5C14">
        <w:rPr>
          <w:rFonts w:ascii="Consolas" w:hAnsi="Consolas" w:cs="Consolas"/>
          <w:color w:val="999999"/>
          <w:sz w:val="20"/>
          <w:szCs w:val="20"/>
        </w:rPr>
        <w:t>.</w:t>
      </w:r>
      <w:r w:rsidRPr="00CD5C14">
        <w:rPr>
          <w:rFonts w:ascii="Consolas" w:hAnsi="Consolas" w:cs="Consolas"/>
          <w:color w:val="DD4A68"/>
          <w:sz w:val="20"/>
          <w:szCs w:val="20"/>
        </w:rPr>
        <w:t>println</w:t>
      </w:r>
      <w:r w:rsidRPr="00CD5C14">
        <w:rPr>
          <w:rFonts w:ascii="Consolas" w:hAnsi="Consolas" w:cs="Consolas"/>
          <w:color w:val="999999"/>
          <w:sz w:val="20"/>
          <w:szCs w:val="20"/>
        </w:rPr>
        <w:t>(</w:t>
      </w:r>
      <w:r w:rsidRPr="00CD5C14">
        <w:rPr>
          <w:rFonts w:ascii="Consolas" w:hAnsi="Consolas" w:cs="Consolas"/>
          <w:color w:val="000000"/>
          <w:sz w:val="20"/>
        </w:rPr>
        <w:t>prop</w:t>
      </w:r>
      <w:r w:rsidRPr="00CD5C14">
        <w:rPr>
          <w:rFonts w:ascii="Consolas" w:hAnsi="Consolas" w:cs="Consolas"/>
          <w:color w:val="999999"/>
          <w:sz w:val="20"/>
          <w:szCs w:val="20"/>
        </w:rPr>
        <w:t>.</w:t>
      </w:r>
      <w:r w:rsidRPr="00CD5C14">
        <w:rPr>
          <w:rFonts w:ascii="Consolas" w:hAnsi="Consolas" w:cs="Consolas"/>
          <w:color w:val="DD4A68"/>
          <w:sz w:val="20"/>
          <w:szCs w:val="20"/>
        </w:rPr>
        <w:t>getProperty</w:t>
      </w:r>
      <w:r w:rsidRPr="00CD5C14">
        <w:rPr>
          <w:rFonts w:ascii="Consolas" w:hAnsi="Consolas" w:cs="Consolas"/>
          <w:color w:val="999999"/>
          <w:sz w:val="20"/>
          <w:szCs w:val="20"/>
        </w:rPr>
        <w:t>(</w:t>
      </w:r>
      <w:r w:rsidRPr="00CD5C14">
        <w:rPr>
          <w:rFonts w:ascii="Consolas" w:hAnsi="Consolas" w:cs="Consolas"/>
          <w:color w:val="669900"/>
          <w:sz w:val="20"/>
          <w:szCs w:val="20"/>
        </w:rPr>
        <w:t>"dbuser"</w:t>
      </w:r>
      <w:r w:rsidRPr="00CD5C14">
        <w:rPr>
          <w:rFonts w:ascii="Consolas" w:hAnsi="Consolas" w:cs="Consolas"/>
          <w:color w:val="999999"/>
          <w:sz w:val="20"/>
          <w:szCs w:val="20"/>
        </w:rPr>
        <w:t>));</w:t>
      </w:r>
    </w:p>
    <w:p w:rsidR="00CD5C14" w:rsidRPr="00CD5C14" w:rsidRDefault="00CD5C14" w:rsidP="00CD5C14">
      <w:pPr>
        <w:pBdr>
          <w:top w:val="single" w:sz="6" w:space="0" w:color="D1D1E8"/>
          <w:left w:val="single" w:sz="6" w:space="0" w:color="D1D1E8"/>
          <w:bottom w:val="single" w:sz="6" w:space="0" w:color="D1D1E8"/>
          <w:right w:val="single" w:sz="6" w:space="0"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sz w:val="20"/>
        </w:rPr>
      </w:pPr>
      <w:r w:rsidRPr="00CD5C14">
        <w:rPr>
          <w:rFonts w:ascii="Consolas" w:hAnsi="Consolas" w:cs="Consolas"/>
          <w:color w:val="000000"/>
          <w:sz w:val="20"/>
        </w:rPr>
        <w:tab/>
      </w:r>
      <w:r w:rsidRPr="00CD5C14">
        <w:rPr>
          <w:rFonts w:ascii="Consolas" w:hAnsi="Consolas" w:cs="Consolas"/>
          <w:color w:val="000000"/>
          <w:sz w:val="20"/>
        </w:rPr>
        <w:tab/>
        <w:t>System</w:t>
      </w:r>
      <w:r w:rsidRPr="00CD5C14">
        <w:rPr>
          <w:rFonts w:ascii="Consolas" w:hAnsi="Consolas" w:cs="Consolas"/>
          <w:color w:val="999999"/>
          <w:sz w:val="20"/>
          <w:szCs w:val="20"/>
        </w:rPr>
        <w:t>.</w:t>
      </w:r>
      <w:r w:rsidRPr="00CD5C14">
        <w:rPr>
          <w:rFonts w:ascii="Consolas" w:hAnsi="Consolas" w:cs="Consolas"/>
          <w:color w:val="000000"/>
          <w:sz w:val="20"/>
        </w:rPr>
        <w:t>out</w:t>
      </w:r>
      <w:r w:rsidRPr="00CD5C14">
        <w:rPr>
          <w:rFonts w:ascii="Consolas" w:hAnsi="Consolas" w:cs="Consolas"/>
          <w:color w:val="999999"/>
          <w:sz w:val="20"/>
          <w:szCs w:val="20"/>
        </w:rPr>
        <w:t>.</w:t>
      </w:r>
      <w:r w:rsidRPr="00CD5C14">
        <w:rPr>
          <w:rFonts w:ascii="Consolas" w:hAnsi="Consolas" w:cs="Consolas"/>
          <w:color w:val="DD4A68"/>
          <w:sz w:val="20"/>
          <w:szCs w:val="20"/>
        </w:rPr>
        <w:t>println</w:t>
      </w:r>
      <w:r w:rsidRPr="00CD5C14">
        <w:rPr>
          <w:rFonts w:ascii="Consolas" w:hAnsi="Consolas" w:cs="Consolas"/>
          <w:color w:val="999999"/>
          <w:sz w:val="20"/>
          <w:szCs w:val="20"/>
        </w:rPr>
        <w:t>(</w:t>
      </w:r>
      <w:r w:rsidRPr="00CD5C14">
        <w:rPr>
          <w:rFonts w:ascii="Consolas" w:hAnsi="Consolas" w:cs="Consolas"/>
          <w:color w:val="000000"/>
          <w:sz w:val="20"/>
        </w:rPr>
        <w:t>prop</w:t>
      </w:r>
      <w:r w:rsidRPr="00CD5C14">
        <w:rPr>
          <w:rFonts w:ascii="Consolas" w:hAnsi="Consolas" w:cs="Consolas"/>
          <w:color w:val="999999"/>
          <w:sz w:val="20"/>
          <w:szCs w:val="20"/>
        </w:rPr>
        <w:t>.</w:t>
      </w:r>
      <w:r w:rsidRPr="00CD5C14">
        <w:rPr>
          <w:rFonts w:ascii="Consolas" w:hAnsi="Consolas" w:cs="Consolas"/>
          <w:color w:val="DD4A68"/>
          <w:sz w:val="20"/>
          <w:szCs w:val="20"/>
        </w:rPr>
        <w:t>getProperty</w:t>
      </w:r>
      <w:r w:rsidRPr="00CD5C14">
        <w:rPr>
          <w:rFonts w:ascii="Consolas" w:hAnsi="Consolas" w:cs="Consolas"/>
          <w:color w:val="999999"/>
          <w:sz w:val="20"/>
          <w:szCs w:val="20"/>
        </w:rPr>
        <w:t>(</w:t>
      </w:r>
      <w:r w:rsidRPr="00CD5C14">
        <w:rPr>
          <w:rFonts w:ascii="Consolas" w:hAnsi="Consolas" w:cs="Consolas"/>
          <w:color w:val="669900"/>
          <w:sz w:val="20"/>
          <w:szCs w:val="20"/>
        </w:rPr>
        <w:t>"dbpassword"</w:t>
      </w:r>
      <w:r w:rsidRPr="00CD5C14">
        <w:rPr>
          <w:rFonts w:ascii="Consolas" w:hAnsi="Consolas" w:cs="Consolas"/>
          <w:color w:val="999999"/>
          <w:sz w:val="20"/>
          <w:szCs w:val="20"/>
        </w:rPr>
        <w:t>));</w:t>
      </w:r>
    </w:p>
    <w:p w:rsidR="00CD5C14" w:rsidRPr="00CD5C14" w:rsidRDefault="00CD5C14" w:rsidP="00CD5C14">
      <w:pPr>
        <w:pBdr>
          <w:top w:val="single" w:sz="6" w:space="0" w:color="D1D1E8"/>
          <w:left w:val="single" w:sz="6" w:space="0" w:color="D1D1E8"/>
          <w:bottom w:val="single" w:sz="6" w:space="0" w:color="D1D1E8"/>
          <w:right w:val="single" w:sz="6" w:space="0"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sz w:val="20"/>
        </w:rPr>
      </w:pPr>
    </w:p>
    <w:p w:rsidR="00CD5C14" w:rsidRPr="00CD5C14" w:rsidRDefault="00CD5C14" w:rsidP="00CD5C14">
      <w:pPr>
        <w:pBdr>
          <w:top w:val="single" w:sz="6" w:space="0" w:color="D1D1E8"/>
          <w:left w:val="single" w:sz="6" w:space="0" w:color="D1D1E8"/>
          <w:bottom w:val="single" w:sz="6" w:space="0" w:color="D1D1E8"/>
          <w:right w:val="single" w:sz="6" w:space="0"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sz w:val="20"/>
        </w:rPr>
      </w:pPr>
      <w:r w:rsidRPr="00CD5C14">
        <w:rPr>
          <w:rFonts w:ascii="Consolas" w:hAnsi="Consolas" w:cs="Consolas"/>
          <w:color w:val="000000"/>
          <w:sz w:val="20"/>
        </w:rPr>
        <w:lastRenderedPageBreak/>
        <w:tab/>
      </w:r>
      <w:r w:rsidRPr="00CD5C14">
        <w:rPr>
          <w:rFonts w:ascii="Consolas" w:hAnsi="Consolas" w:cs="Consolas"/>
          <w:color w:val="999999"/>
          <w:sz w:val="20"/>
          <w:szCs w:val="20"/>
        </w:rPr>
        <w:t>}</w:t>
      </w:r>
      <w:r w:rsidRPr="00CD5C14">
        <w:rPr>
          <w:rFonts w:ascii="Consolas" w:hAnsi="Consolas" w:cs="Consolas"/>
          <w:color w:val="000000"/>
          <w:sz w:val="20"/>
        </w:rPr>
        <w:t xml:space="preserve"> </w:t>
      </w:r>
      <w:r w:rsidRPr="00CD5C14">
        <w:rPr>
          <w:rFonts w:ascii="Consolas" w:hAnsi="Consolas" w:cs="Consolas"/>
          <w:color w:val="0077AA"/>
          <w:sz w:val="20"/>
          <w:szCs w:val="20"/>
        </w:rPr>
        <w:t>catch</w:t>
      </w:r>
      <w:r w:rsidRPr="00CD5C14">
        <w:rPr>
          <w:rFonts w:ascii="Consolas" w:hAnsi="Consolas" w:cs="Consolas"/>
          <w:color w:val="000000"/>
          <w:sz w:val="20"/>
        </w:rPr>
        <w:t xml:space="preserve"> </w:t>
      </w:r>
      <w:r w:rsidRPr="00CD5C14">
        <w:rPr>
          <w:rFonts w:ascii="Consolas" w:hAnsi="Consolas" w:cs="Consolas"/>
          <w:color w:val="999999"/>
          <w:sz w:val="20"/>
          <w:szCs w:val="20"/>
        </w:rPr>
        <w:t>(</w:t>
      </w:r>
      <w:r w:rsidRPr="00CD5C14">
        <w:rPr>
          <w:rFonts w:ascii="Consolas" w:hAnsi="Consolas" w:cs="Consolas"/>
          <w:color w:val="000000"/>
          <w:sz w:val="20"/>
          <w:szCs w:val="20"/>
        </w:rPr>
        <w:t>IOException</w:t>
      </w:r>
      <w:r w:rsidRPr="00CD5C14">
        <w:rPr>
          <w:rFonts w:ascii="Consolas" w:hAnsi="Consolas" w:cs="Consolas"/>
          <w:color w:val="000000"/>
          <w:sz w:val="20"/>
        </w:rPr>
        <w:t xml:space="preserve"> ex</w:t>
      </w:r>
      <w:r w:rsidRPr="00CD5C14">
        <w:rPr>
          <w:rFonts w:ascii="Consolas" w:hAnsi="Consolas" w:cs="Consolas"/>
          <w:color w:val="999999"/>
          <w:sz w:val="20"/>
          <w:szCs w:val="20"/>
        </w:rPr>
        <w:t>)</w:t>
      </w:r>
      <w:r w:rsidRPr="00CD5C14">
        <w:rPr>
          <w:rFonts w:ascii="Consolas" w:hAnsi="Consolas" w:cs="Consolas"/>
          <w:color w:val="000000"/>
          <w:sz w:val="20"/>
        </w:rPr>
        <w:t xml:space="preserve"> </w:t>
      </w:r>
      <w:r w:rsidRPr="00CD5C14">
        <w:rPr>
          <w:rFonts w:ascii="Consolas" w:hAnsi="Consolas" w:cs="Consolas"/>
          <w:color w:val="999999"/>
          <w:sz w:val="20"/>
          <w:szCs w:val="20"/>
        </w:rPr>
        <w:t>{</w:t>
      </w:r>
    </w:p>
    <w:p w:rsidR="00CD5C14" w:rsidRPr="00CD5C14" w:rsidRDefault="00CD5C14" w:rsidP="00CD5C14">
      <w:pPr>
        <w:pBdr>
          <w:top w:val="single" w:sz="6" w:space="0" w:color="D1D1E8"/>
          <w:left w:val="single" w:sz="6" w:space="0" w:color="D1D1E8"/>
          <w:bottom w:val="single" w:sz="6" w:space="0" w:color="D1D1E8"/>
          <w:right w:val="single" w:sz="6" w:space="0"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sz w:val="20"/>
        </w:rPr>
      </w:pPr>
      <w:r w:rsidRPr="00CD5C14">
        <w:rPr>
          <w:rFonts w:ascii="Consolas" w:hAnsi="Consolas" w:cs="Consolas"/>
          <w:color w:val="000000"/>
          <w:sz w:val="20"/>
        </w:rPr>
        <w:tab/>
      </w:r>
      <w:r w:rsidRPr="00CD5C14">
        <w:rPr>
          <w:rFonts w:ascii="Consolas" w:hAnsi="Consolas" w:cs="Consolas"/>
          <w:color w:val="000000"/>
          <w:sz w:val="20"/>
        </w:rPr>
        <w:tab/>
        <w:t>ex</w:t>
      </w:r>
      <w:r w:rsidRPr="00CD5C14">
        <w:rPr>
          <w:rFonts w:ascii="Consolas" w:hAnsi="Consolas" w:cs="Consolas"/>
          <w:color w:val="999999"/>
          <w:sz w:val="20"/>
          <w:szCs w:val="20"/>
        </w:rPr>
        <w:t>.</w:t>
      </w:r>
      <w:r w:rsidRPr="00CD5C14">
        <w:rPr>
          <w:rFonts w:ascii="Consolas" w:hAnsi="Consolas" w:cs="Consolas"/>
          <w:color w:val="DD4A68"/>
          <w:sz w:val="20"/>
          <w:szCs w:val="20"/>
        </w:rPr>
        <w:t>printStackTrace</w:t>
      </w:r>
      <w:r w:rsidRPr="00CD5C14">
        <w:rPr>
          <w:rFonts w:ascii="Consolas" w:hAnsi="Consolas" w:cs="Consolas"/>
          <w:color w:val="999999"/>
          <w:sz w:val="20"/>
          <w:szCs w:val="20"/>
        </w:rPr>
        <w:t>();</w:t>
      </w:r>
    </w:p>
    <w:p w:rsidR="00CD5C14" w:rsidRPr="00CD5C14" w:rsidRDefault="00CD5C14" w:rsidP="00CD5C14">
      <w:pPr>
        <w:pBdr>
          <w:top w:val="single" w:sz="6" w:space="0" w:color="D1D1E8"/>
          <w:left w:val="single" w:sz="6" w:space="0" w:color="D1D1E8"/>
          <w:bottom w:val="single" w:sz="6" w:space="0" w:color="D1D1E8"/>
          <w:right w:val="single" w:sz="6" w:space="0"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sz w:val="20"/>
        </w:rPr>
      </w:pPr>
      <w:r w:rsidRPr="00CD5C14">
        <w:rPr>
          <w:rFonts w:ascii="Consolas" w:hAnsi="Consolas" w:cs="Consolas"/>
          <w:color w:val="000000"/>
          <w:sz w:val="20"/>
        </w:rPr>
        <w:tab/>
      </w:r>
      <w:r w:rsidRPr="00CD5C14">
        <w:rPr>
          <w:rFonts w:ascii="Consolas" w:hAnsi="Consolas" w:cs="Consolas"/>
          <w:color w:val="999999"/>
          <w:sz w:val="20"/>
          <w:szCs w:val="20"/>
        </w:rPr>
        <w:t>}</w:t>
      </w:r>
      <w:r w:rsidRPr="00CD5C14">
        <w:rPr>
          <w:rFonts w:ascii="Consolas" w:hAnsi="Consolas" w:cs="Consolas"/>
          <w:color w:val="000000"/>
          <w:sz w:val="20"/>
        </w:rPr>
        <w:t xml:space="preserve"> </w:t>
      </w:r>
      <w:r w:rsidRPr="00CD5C14">
        <w:rPr>
          <w:rFonts w:ascii="Consolas" w:hAnsi="Consolas" w:cs="Consolas"/>
          <w:color w:val="0077AA"/>
          <w:sz w:val="20"/>
          <w:szCs w:val="20"/>
        </w:rPr>
        <w:t>finally</w:t>
      </w:r>
      <w:r w:rsidRPr="00CD5C14">
        <w:rPr>
          <w:rFonts w:ascii="Consolas" w:hAnsi="Consolas" w:cs="Consolas"/>
          <w:color w:val="000000"/>
          <w:sz w:val="20"/>
        </w:rPr>
        <w:t xml:space="preserve"> </w:t>
      </w:r>
      <w:r w:rsidRPr="00CD5C14">
        <w:rPr>
          <w:rFonts w:ascii="Consolas" w:hAnsi="Consolas" w:cs="Consolas"/>
          <w:color w:val="999999"/>
          <w:sz w:val="20"/>
          <w:szCs w:val="20"/>
        </w:rPr>
        <w:t>{</w:t>
      </w:r>
    </w:p>
    <w:p w:rsidR="00CD5C14" w:rsidRPr="00CD5C14" w:rsidRDefault="00CD5C14" w:rsidP="00CD5C14">
      <w:pPr>
        <w:pBdr>
          <w:top w:val="single" w:sz="6" w:space="0" w:color="D1D1E8"/>
          <w:left w:val="single" w:sz="6" w:space="0" w:color="D1D1E8"/>
          <w:bottom w:val="single" w:sz="6" w:space="0" w:color="D1D1E8"/>
          <w:right w:val="single" w:sz="6" w:space="0"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sz w:val="20"/>
        </w:rPr>
      </w:pPr>
      <w:r w:rsidRPr="00CD5C14">
        <w:rPr>
          <w:rFonts w:ascii="Consolas" w:hAnsi="Consolas" w:cs="Consolas"/>
          <w:color w:val="000000"/>
          <w:sz w:val="20"/>
        </w:rPr>
        <w:tab/>
      </w:r>
      <w:r w:rsidRPr="00CD5C14">
        <w:rPr>
          <w:rFonts w:ascii="Consolas" w:hAnsi="Consolas" w:cs="Consolas"/>
          <w:color w:val="000000"/>
          <w:sz w:val="20"/>
        </w:rPr>
        <w:tab/>
      </w:r>
      <w:r w:rsidRPr="00CD5C14">
        <w:rPr>
          <w:rFonts w:ascii="Consolas" w:hAnsi="Consolas" w:cs="Consolas"/>
          <w:color w:val="0077AA"/>
          <w:sz w:val="20"/>
          <w:szCs w:val="20"/>
        </w:rPr>
        <w:t>if</w:t>
      </w:r>
      <w:r w:rsidRPr="00CD5C14">
        <w:rPr>
          <w:rFonts w:ascii="Consolas" w:hAnsi="Consolas" w:cs="Consolas"/>
          <w:color w:val="000000"/>
          <w:sz w:val="20"/>
        </w:rPr>
        <w:t xml:space="preserve"> </w:t>
      </w:r>
      <w:r w:rsidRPr="00CD5C14">
        <w:rPr>
          <w:rFonts w:ascii="Consolas" w:hAnsi="Consolas" w:cs="Consolas"/>
          <w:color w:val="999999"/>
          <w:sz w:val="20"/>
          <w:szCs w:val="20"/>
        </w:rPr>
        <w:t>(</w:t>
      </w:r>
      <w:r w:rsidRPr="00CD5C14">
        <w:rPr>
          <w:rFonts w:ascii="Consolas" w:hAnsi="Consolas" w:cs="Consolas"/>
          <w:color w:val="000000"/>
          <w:sz w:val="20"/>
        </w:rPr>
        <w:t xml:space="preserve">input </w:t>
      </w:r>
      <w:r w:rsidRPr="00CD5C14">
        <w:rPr>
          <w:rFonts w:ascii="Consolas" w:hAnsi="Consolas" w:cs="Consolas"/>
          <w:color w:val="A67F59"/>
          <w:sz w:val="20"/>
          <w:szCs w:val="20"/>
        </w:rPr>
        <w:t>!=</w:t>
      </w:r>
      <w:r w:rsidRPr="00CD5C14">
        <w:rPr>
          <w:rFonts w:ascii="Consolas" w:hAnsi="Consolas" w:cs="Consolas"/>
          <w:color w:val="000000"/>
          <w:sz w:val="20"/>
        </w:rPr>
        <w:t xml:space="preserve"> null</w:t>
      </w:r>
      <w:r w:rsidRPr="00CD5C14">
        <w:rPr>
          <w:rFonts w:ascii="Consolas" w:hAnsi="Consolas" w:cs="Consolas"/>
          <w:color w:val="999999"/>
          <w:sz w:val="20"/>
          <w:szCs w:val="20"/>
        </w:rPr>
        <w:t>)</w:t>
      </w:r>
      <w:r w:rsidRPr="00CD5C14">
        <w:rPr>
          <w:rFonts w:ascii="Consolas" w:hAnsi="Consolas" w:cs="Consolas"/>
          <w:color w:val="000000"/>
          <w:sz w:val="20"/>
        </w:rPr>
        <w:t xml:space="preserve"> </w:t>
      </w:r>
      <w:r w:rsidRPr="00CD5C14">
        <w:rPr>
          <w:rFonts w:ascii="Consolas" w:hAnsi="Consolas" w:cs="Consolas"/>
          <w:color w:val="999999"/>
          <w:sz w:val="20"/>
          <w:szCs w:val="20"/>
        </w:rPr>
        <w:t>{</w:t>
      </w:r>
    </w:p>
    <w:p w:rsidR="00CD5C14" w:rsidRPr="00CD5C14" w:rsidRDefault="00CD5C14" w:rsidP="00CD5C14">
      <w:pPr>
        <w:pBdr>
          <w:top w:val="single" w:sz="6" w:space="0" w:color="D1D1E8"/>
          <w:left w:val="single" w:sz="6" w:space="0" w:color="D1D1E8"/>
          <w:bottom w:val="single" w:sz="6" w:space="0" w:color="D1D1E8"/>
          <w:right w:val="single" w:sz="6" w:space="0"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sz w:val="20"/>
        </w:rPr>
      </w:pPr>
      <w:r w:rsidRPr="00CD5C14">
        <w:rPr>
          <w:rFonts w:ascii="Consolas" w:hAnsi="Consolas" w:cs="Consolas"/>
          <w:color w:val="000000"/>
          <w:sz w:val="20"/>
        </w:rPr>
        <w:tab/>
      </w:r>
      <w:r w:rsidRPr="00CD5C14">
        <w:rPr>
          <w:rFonts w:ascii="Consolas" w:hAnsi="Consolas" w:cs="Consolas"/>
          <w:color w:val="000000"/>
          <w:sz w:val="20"/>
        </w:rPr>
        <w:tab/>
      </w:r>
      <w:r w:rsidRPr="00CD5C14">
        <w:rPr>
          <w:rFonts w:ascii="Consolas" w:hAnsi="Consolas" w:cs="Consolas"/>
          <w:color w:val="000000"/>
          <w:sz w:val="20"/>
        </w:rPr>
        <w:tab/>
      </w:r>
      <w:r w:rsidRPr="00CD5C14">
        <w:rPr>
          <w:rFonts w:ascii="Consolas" w:hAnsi="Consolas" w:cs="Consolas"/>
          <w:color w:val="0077AA"/>
          <w:sz w:val="20"/>
          <w:szCs w:val="20"/>
        </w:rPr>
        <w:t>try</w:t>
      </w:r>
      <w:r w:rsidRPr="00CD5C14">
        <w:rPr>
          <w:rFonts w:ascii="Consolas" w:hAnsi="Consolas" w:cs="Consolas"/>
          <w:color w:val="000000"/>
          <w:sz w:val="20"/>
        </w:rPr>
        <w:t xml:space="preserve"> </w:t>
      </w:r>
      <w:r w:rsidRPr="00CD5C14">
        <w:rPr>
          <w:rFonts w:ascii="Consolas" w:hAnsi="Consolas" w:cs="Consolas"/>
          <w:color w:val="999999"/>
          <w:sz w:val="20"/>
          <w:szCs w:val="20"/>
        </w:rPr>
        <w:t>{</w:t>
      </w:r>
    </w:p>
    <w:p w:rsidR="00CD5C14" w:rsidRPr="00CD5C14" w:rsidRDefault="00CD5C14" w:rsidP="00CD5C14">
      <w:pPr>
        <w:pBdr>
          <w:top w:val="single" w:sz="6" w:space="0" w:color="D1D1E8"/>
          <w:left w:val="single" w:sz="6" w:space="0" w:color="D1D1E8"/>
          <w:bottom w:val="single" w:sz="6" w:space="0" w:color="D1D1E8"/>
          <w:right w:val="single" w:sz="6" w:space="0"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sz w:val="20"/>
        </w:rPr>
      </w:pPr>
      <w:r w:rsidRPr="00CD5C14">
        <w:rPr>
          <w:rFonts w:ascii="Consolas" w:hAnsi="Consolas" w:cs="Consolas"/>
          <w:color w:val="000000"/>
          <w:sz w:val="20"/>
        </w:rPr>
        <w:tab/>
      </w:r>
      <w:r w:rsidRPr="00CD5C14">
        <w:rPr>
          <w:rFonts w:ascii="Consolas" w:hAnsi="Consolas" w:cs="Consolas"/>
          <w:color w:val="000000"/>
          <w:sz w:val="20"/>
        </w:rPr>
        <w:tab/>
      </w:r>
      <w:r w:rsidRPr="00CD5C14">
        <w:rPr>
          <w:rFonts w:ascii="Consolas" w:hAnsi="Consolas" w:cs="Consolas"/>
          <w:color w:val="000000"/>
          <w:sz w:val="20"/>
        </w:rPr>
        <w:tab/>
      </w:r>
      <w:r w:rsidRPr="00CD5C14">
        <w:rPr>
          <w:rFonts w:ascii="Consolas" w:hAnsi="Consolas" w:cs="Consolas"/>
          <w:color w:val="000000"/>
          <w:sz w:val="20"/>
        </w:rPr>
        <w:tab/>
        <w:t>input</w:t>
      </w:r>
      <w:r w:rsidRPr="00CD5C14">
        <w:rPr>
          <w:rFonts w:ascii="Consolas" w:hAnsi="Consolas" w:cs="Consolas"/>
          <w:color w:val="999999"/>
          <w:sz w:val="20"/>
          <w:szCs w:val="20"/>
        </w:rPr>
        <w:t>.</w:t>
      </w:r>
      <w:r w:rsidRPr="00CD5C14">
        <w:rPr>
          <w:rFonts w:ascii="Consolas" w:hAnsi="Consolas" w:cs="Consolas"/>
          <w:color w:val="DD4A68"/>
          <w:sz w:val="20"/>
          <w:szCs w:val="20"/>
        </w:rPr>
        <w:t>close</w:t>
      </w:r>
      <w:r w:rsidRPr="00CD5C14">
        <w:rPr>
          <w:rFonts w:ascii="Consolas" w:hAnsi="Consolas" w:cs="Consolas"/>
          <w:color w:val="999999"/>
          <w:sz w:val="20"/>
          <w:szCs w:val="20"/>
        </w:rPr>
        <w:t>();</w:t>
      </w:r>
    </w:p>
    <w:p w:rsidR="00CD5C14" w:rsidRPr="00CD5C14" w:rsidRDefault="00CD5C14" w:rsidP="00CD5C14">
      <w:pPr>
        <w:pBdr>
          <w:top w:val="single" w:sz="6" w:space="0" w:color="D1D1E8"/>
          <w:left w:val="single" w:sz="6" w:space="0" w:color="D1D1E8"/>
          <w:bottom w:val="single" w:sz="6" w:space="0" w:color="D1D1E8"/>
          <w:right w:val="single" w:sz="6" w:space="0"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sz w:val="20"/>
        </w:rPr>
      </w:pPr>
      <w:r w:rsidRPr="00CD5C14">
        <w:rPr>
          <w:rFonts w:ascii="Consolas" w:hAnsi="Consolas" w:cs="Consolas"/>
          <w:color w:val="000000"/>
          <w:sz w:val="20"/>
        </w:rPr>
        <w:tab/>
      </w:r>
      <w:r w:rsidRPr="00CD5C14">
        <w:rPr>
          <w:rFonts w:ascii="Consolas" w:hAnsi="Consolas" w:cs="Consolas"/>
          <w:color w:val="000000"/>
          <w:sz w:val="20"/>
        </w:rPr>
        <w:tab/>
      </w:r>
      <w:r w:rsidRPr="00CD5C14">
        <w:rPr>
          <w:rFonts w:ascii="Consolas" w:hAnsi="Consolas" w:cs="Consolas"/>
          <w:color w:val="000000"/>
          <w:sz w:val="20"/>
        </w:rPr>
        <w:tab/>
      </w:r>
      <w:r w:rsidRPr="00CD5C14">
        <w:rPr>
          <w:rFonts w:ascii="Consolas" w:hAnsi="Consolas" w:cs="Consolas"/>
          <w:color w:val="999999"/>
          <w:sz w:val="20"/>
          <w:szCs w:val="20"/>
        </w:rPr>
        <w:t>}</w:t>
      </w:r>
      <w:r w:rsidRPr="00CD5C14">
        <w:rPr>
          <w:rFonts w:ascii="Consolas" w:hAnsi="Consolas" w:cs="Consolas"/>
          <w:color w:val="000000"/>
          <w:sz w:val="20"/>
        </w:rPr>
        <w:t xml:space="preserve"> </w:t>
      </w:r>
      <w:r w:rsidRPr="00CD5C14">
        <w:rPr>
          <w:rFonts w:ascii="Consolas" w:hAnsi="Consolas" w:cs="Consolas"/>
          <w:color w:val="0077AA"/>
          <w:sz w:val="20"/>
          <w:szCs w:val="20"/>
        </w:rPr>
        <w:t>catch</w:t>
      </w:r>
      <w:r w:rsidRPr="00CD5C14">
        <w:rPr>
          <w:rFonts w:ascii="Consolas" w:hAnsi="Consolas" w:cs="Consolas"/>
          <w:color w:val="000000"/>
          <w:sz w:val="20"/>
        </w:rPr>
        <w:t xml:space="preserve"> </w:t>
      </w:r>
      <w:r w:rsidRPr="00CD5C14">
        <w:rPr>
          <w:rFonts w:ascii="Consolas" w:hAnsi="Consolas" w:cs="Consolas"/>
          <w:color w:val="999999"/>
          <w:sz w:val="20"/>
          <w:szCs w:val="20"/>
        </w:rPr>
        <w:t>(</w:t>
      </w:r>
      <w:r w:rsidRPr="00CD5C14">
        <w:rPr>
          <w:rFonts w:ascii="Consolas" w:hAnsi="Consolas" w:cs="Consolas"/>
          <w:color w:val="000000"/>
          <w:sz w:val="20"/>
          <w:szCs w:val="20"/>
        </w:rPr>
        <w:t>IOException</w:t>
      </w:r>
      <w:r w:rsidRPr="00CD5C14">
        <w:rPr>
          <w:rFonts w:ascii="Consolas" w:hAnsi="Consolas" w:cs="Consolas"/>
          <w:color w:val="000000"/>
          <w:sz w:val="20"/>
        </w:rPr>
        <w:t xml:space="preserve"> e</w:t>
      </w:r>
      <w:r w:rsidRPr="00CD5C14">
        <w:rPr>
          <w:rFonts w:ascii="Consolas" w:hAnsi="Consolas" w:cs="Consolas"/>
          <w:color w:val="999999"/>
          <w:sz w:val="20"/>
          <w:szCs w:val="20"/>
        </w:rPr>
        <w:t>)</w:t>
      </w:r>
      <w:r w:rsidRPr="00CD5C14">
        <w:rPr>
          <w:rFonts w:ascii="Consolas" w:hAnsi="Consolas" w:cs="Consolas"/>
          <w:color w:val="000000"/>
          <w:sz w:val="20"/>
        </w:rPr>
        <w:t xml:space="preserve"> </w:t>
      </w:r>
      <w:r w:rsidRPr="00CD5C14">
        <w:rPr>
          <w:rFonts w:ascii="Consolas" w:hAnsi="Consolas" w:cs="Consolas"/>
          <w:color w:val="999999"/>
          <w:sz w:val="20"/>
          <w:szCs w:val="20"/>
        </w:rPr>
        <w:t>{</w:t>
      </w:r>
    </w:p>
    <w:p w:rsidR="00CD5C14" w:rsidRPr="00CD5C14" w:rsidRDefault="00CD5C14" w:rsidP="00CD5C14">
      <w:pPr>
        <w:pBdr>
          <w:top w:val="single" w:sz="6" w:space="0" w:color="D1D1E8"/>
          <w:left w:val="single" w:sz="6" w:space="0" w:color="D1D1E8"/>
          <w:bottom w:val="single" w:sz="6" w:space="0" w:color="D1D1E8"/>
          <w:right w:val="single" w:sz="6" w:space="0"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sz w:val="20"/>
        </w:rPr>
      </w:pPr>
      <w:r w:rsidRPr="00CD5C14">
        <w:rPr>
          <w:rFonts w:ascii="Consolas" w:hAnsi="Consolas" w:cs="Consolas"/>
          <w:color w:val="000000"/>
          <w:sz w:val="20"/>
        </w:rPr>
        <w:tab/>
      </w:r>
      <w:r w:rsidRPr="00CD5C14">
        <w:rPr>
          <w:rFonts w:ascii="Consolas" w:hAnsi="Consolas" w:cs="Consolas"/>
          <w:color w:val="000000"/>
          <w:sz w:val="20"/>
        </w:rPr>
        <w:tab/>
      </w:r>
      <w:r w:rsidRPr="00CD5C14">
        <w:rPr>
          <w:rFonts w:ascii="Consolas" w:hAnsi="Consolas" w:cs="Consolas"/>
          <w:color w:val="000000"/>
          <w:sz w:val="20"/>
        </w:rPr>
        <w:tab/>
      </w:r>
      <w:r w:rsidRPr="00CD5C14">
        <w:rPr>
          <w:rFonts w:ascii="Consolas" w:hAnsi="Consolas" w:cs="Consolas"/>
          <w:color w:val="000000"/>
          <w:sz w:val="20"/>
        </w:rPr>
        <w:tab/>
        <w:t>e</w:t>
      </w:r>
      <w:r w:rsidRPr="00CD5C14">
        <w:rPr>
          <w:rFonts w:ascii="Consolas" w:hAnsi="Consolas" w:cs="Consolas"/>
          <w:color w:val="999999"/>
          <w:sz w:val="20"/>
          <w:szCs w:val="20"/>
        </w:rPr>
        <w:t>.</w:t>
      </w:r>
      <w:r w:rsidRPr="00CD5C14">
        <w:rPr>
          <w:rFonts w:ascii="Consolas" w:hAnsi="Consolas" w:cs="Consolas"/>
          <w:color w:val="DD4A68"/>
          <w:sz w:val="20"/>
          <w:szCs w:val="20"/>
        </w:rPr>
        <w:t>printStackTrace</w:t>
      </w:r>
      <w:r w:rsidRPr="00CD5C14">
        <w:rPr>
          <w:rFonts w:ascii="Consolas" w:hAnsi="Consolas" w:cs="Consolas"/>
          <w:color w:val="999999"/>
          <w:sz w:val="20"/>
          <w:szCs w:val="20"/>
        </w:rPr>
        <w:t>();</w:t>
      </w:r>
    </w:p>
    <w:p w:rsidR="00CD5C14" w:rsidRPr="00CD5C14" w:rsidRDefault="00CD5C14" w:rsidP="00CD5C14">
      <w:pPr>
        <w:pBdr>
          <w:top w:val="single" w:sz="6" w:space="0" w:color="D1D1E8"/>
          <w:left w:val="single" w:sz="6" w:space="0" w:color="D1D1E8"/>
          <w:bottom w:val="single" w:sz="6" w:space="0" w:color="D1D1E8"/>
          <w:right w:val="single" w:sz="6" w:space="0"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sz w:val="20"/>
        </w:rPr>
      </w:pPr>
      <w:r w:rsidRPr="00CD5C14">
        <w:rPr>
          <w:rFonts w:ascii="Consolas" w:hAnsi="Consolas" w:cs="Consolas"/>
          <w:color w:val="000000"/>
          <w:sz w:val="20"/>
        </w:rPr>
        <w:tab/>
      </w:r>
      <w:r w:rsidRPr="00CD5C14">
        <w:rPr>
          <w:rFonts w:ascii="Consolas" w:hAnsi="Consolas" w:cs="Consolas"/>
          <w:color w:val="000000"/>
          <w:sz w:val="20"/>
        </w:rPr>
        <w:tab/>
      </w:r>
      <w:r w:rsidRPr="00CD5C14">
        <w:rPr>
          <w:rFonts w:ascii="Consolas" w:hAnsi="Consolas" w:cs="Consolas"/>
          <w:color w:val="000000"/>
          <w:sz w:val="20"/>
        </w:rPr>
        <w:tab/>
      </w:r>
      <w:r w:rsidRPr="00CD5C14">
        <w:rPr>
          <w:rFonts w:ascii="Consolas" w:hAnsi="Consolas" w:cs="Consolas"/>
          <w:color w:val="999999"/>
          <w:sz w:val="20"/>
          <w:szCs w:val="20"/>
        </w:rPr>
        <w:t>}</w:t>
      </w:r>
    </w:p>
    <w:p w:rsidR="00CD5C14" w:rsidRPr="00CD5C14" w:rsidRDefault="00CD5C14" w:rsidP="00CD5C14">
      <w:pPr>
        <w:pBdr>
          <w:top w:val="single" w:sz="6" w:space="0" w:color="D1D1E8"/>
          <w:left w:val="single" w:sz="6" w:space="0" w:color="D1D1E8"/>
          <w:bottom w:val="single" w:sz="6" w:space="0" w:color="D1D1E8"/>
          <w:right w:val="single" w:sz="6" w:space="0"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sz w:val="20"/>
        </w:rPr>
      </w:pPr>
      <w:r w:rsidRPr="00CD5C14">
        <w:rPr>
          <w:rFonts w:ascii="Consolas" w:hAnsi="Consolas" w:cs="Consolas"/>
          <w:color w:val="000000"/>
          <w:sz w:val="20"/>
        </w:rPr>
        <w:tab/>
      </w:r>
      <w:r w:rsidRPr="00CD5C14">
        <w:rPr>
          <w:rFonts w:ascii="Consolas" w:hAnsi="Consolas" w:cs="Consolas"/>
          <w:color w:val="000000"/>
          <w:sz w:val="20"/>
        </w:rPr>
        <w:tab/>
      </w:r>
      <w:r w:rsidRPr="00CD5C14">
        <w:rPr>
          <w:rFonts w:ascii="Consolas" w:hAnsi="Consolas" w:cs="Consolas"/>
          <w:color w:val="999999"/>
          <w:sz w:val="20"/>
          <w:szCs w:val="20"/>
        </w:rPr>
        <w:t>}</w:t>
      </w:r>
    </w:p>
    <w:p w:rsidR="00CD5C14" w:rsidRPr="00CD5C14" w:rsidRDefault="00CD5C14" w:rsidP="00CD5C14">
      <w:pPr>
        <w:pBdr>
          <w:top w:val="single" w:sz="6" w:space="0" w:color="D1D1E8"/>
          <w:left w:val="single" w:sz="6" w:space="0" w:color="D1D1E8"/>
          <w:bottom w:val="single" w:sz="6" w:space="0" w:color="D1D1E8"/>
          <w:right w:val="single" w:sz="6" w:space="0"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sz w:val="20"/>
        </w:rPr>
      </w:pPr>
      <w:r w:rsidRPr="00CD5C14">
        <w:rPr>
          <w:rFonts w:ascii="Consolas" w:hAnsi="Consolas" w:cs="Consolas"/>
          <w:color w:val="000000"/>
          <w:sz w:val="20"/>
        </w:rPr>
        <w:tab/>
      </w:r>
      <w:r w:rsidRPr="00CD5C14">
        <w:rPr>
          <w:rFonts w:ascii="Consolas" w:hAnsi="Consolas" w:cs="Consolas"/>
          <w:color w:val="999999"/>
          <w:sz w:val="20"/>
          <w:szCs w:val="20"/>
        </w:rPr>
        <w:t>}</w:t>
      </w:r>
    </w:p>
    <w:p w:rsidR="00CD5C14" w:rsidRDefault="00CD5C14" w:rsidP="00B3598A">
      <w:pPr>
        <w:pStyle w:val="NormalWeb"/>
        <w:shd w:val="clear" w:color="auto" w:fill="FFFFFF"/>
        <w:tabs>
          <w:tab w:val="left" w:pos="2160"/>
        </w:tabs>
        <w:spacing w:before="0" w:beforeAutospacing="0" w:after="0" w:afterAutospacing="0"/>
        <w:rPr>
          <w:rFonts w:ascii="Arial" w:hAnsi="Arial" w:cs="Arial"/>
          <w:b/>
          <w:color w:val="444444"/>
          <w:sz w:val="22"/>
          <w:szCs w:val="22"/>
        </w:rPr>
      </w:pPr>
    </w:p>
    <w:p w:rsidR="00D83025" w:rsidRDefault="00D83025" w:rsidP="002163F5">
      <w:pPr>
        <w:pStyle w:val="NormalWeb"/>
        <w:shd w:val="clear" w:color="auto" w:fill="FFFFFF"/>
        <w:spacing w:before="0" w:beforeAutospacing="0" w:after="0" w:afterAutospacing="0"/>
        <w:rPr>
          <w:rFonts w:ascii="Arial" w:hAnsi="Arial" w:cs="Arial"/>
          <w:b/>
          <w:color w:val="444444"/>
          <w:sz w:val="22"/>
          <w:szCs w:val="22"/>
        </w:rPr>
      </w:pPr>
    </w:p>
    <w:p w:rsidR="00D83025" w:rsidRPr="00D83025" w:rsidRDefault="00D83025" w:rsidP="00D83025">
      <w:pPr>
        <w:pStyle w:val="NormalWeb"/>
        <w:shd w:val="clear" w:color="auto" w:fill="FFFFFF"/>
        <w:rPr>
          <w:rFonts w:ascii="Arial" w:hAnsi="Arial" w:cs="Arial"/>
          <w:b/>
          <w:color w:val="444444"/>
          <w:sz w:val="22"/>
          <w:szCs w:val="22"/>
        </w:rPr>
      </w:pPr>
    </w:p>
    <w:p w:rsidR="00D83025" w:rsidRPr="00D83025" w:rsidRDefault="00D83025" w:rsidP="00D83025">
      <w:pPr>
        <w:pStyle w:val="NormalWeb"/>
        <w:shd w:val="clear" w:color="auto" w:fill="FFFFFF"/>
        <w:rPr>
          <w:rFonts w:ascii="Arial" w:hAnsi="Arial" w:cs="Arial"/>
          <w:b/>
          <w:color w:val="444444"/>
          <w:sz w:val="22"/>
          <w:szCs w:val="22"/>
        </w:rPr>
      </w:pPr>
      <w:r w:rsidRPr="00D83025">
        <w:rPr>
          <w:rFonts w:ascii="Arial" w:hAnsi="Arial" w:cs="Arial"/>
          <w:b/>
          <w:color w:val="444444"/>
          <w:sz w:val="22"/>
          <w:szCs w:val="22"/>
        </w:rPr>
        <w:t>Load Factor :  You can also say, load factor is a measure "Till what load, hashmap can allow elements to put in it before its capacity is automatically increased"</w:t>
      </w:r>
    </w:p>
    <w:p w:rsidR="00D83025" w:rsidRPr="00D83025" w:rsidRDefault="00D83025" w:rsidP="00D83025">
      <w:pPr>
        <w:pStyle w:val="NormalWeb"/>
        <w:shd w:val="clear" w:color="auto" w:fill="FFFFFF"/>
        <w:rPr>
          <w:rFonts w:ascii="Arial" w:hAnsi="Arial" w:cs="Arial"/>
          <w:b/>
          <w:color w:val="444444"/>
          <w:sz w:val="22"/>
          <w:szCs w:val="22"/>
        </w:rPr>
      </w:pPr>
    </w:p>
    <w:p w:rsidR="00D83025" w:rsidRPr="00D83025" w:rsidRDefault="00D83025" w:rsidP="00D83025">
      <w:pPr>
        <w:pStyle w:val="NormalWeb"/>
        <w:shd w:val="clear" w:color="auto" w:fill="FFFFFF"/>
        <w:rPr>
          <w:rFonts w:ascii="Arial" w:hAnsi="Arial" w:cs="Arial"/>
          <w:b/>
          <w:color w:val="444444"/>
          <w:sz w:val="22"/>
          <w:szCs w:val="22"/>
        </w:rPr>
      </w:pPr>
      <w:r w:rsidRPr="00D83025">
        <w:rPr>
          <w:rFonts w:ascii="Arial" w:hAnsi="Arial" w:cs="Arial"/>
          <w:b/>
          <w:color w:val="444444"/>
          <w:sz w:val="22"/>
          <w:szCs w:val="22"/>
        </w:rPr>
        <w:t>Default capacity :</w:t>
      </w:r>
    </w:p>
    <w:p w:rsidR="00D83025" w:rsidRPr="00D83025" w:rsidRDefault="00D83025" w:rsidP="00D83025">
      <w:pPr>
        <w:pStyle w:val="NormalWeb"/>
        <w:shd w:val="clear" w:color="auto" w:fill="FFFFFF"/>
        <w:rPr>
          <w:rFonts w:ascii="Arial" w:hAnsi="Arial" w:cs="Arial"/>
          <w:b/>
          <w:color w:val="444444"/>
          <w:sz w:val="22"/>
          <w:szCs w:val="22"/>
        </w:rPr>
      </w:pPr>
      <w:r w:rsidRPr="00D83025">
        <w:rPr>
          <w:rFonts w:ascii="Arial" w:hAnsi="Arial" w:cs="Arial"/>
          <w:b/>
          <w:color w:val="444444"/>
          <w:sz w:val="22"/>
          <w:szCs w:val="22"/>
        </w:rPr>
        <w:t>Vector - 10,  No Load factor increases by 100%</w:t>
      </w:r>
    </w:p>
    <w:p w:rsidR="00D83025" w:rsidRPr="00D83025" w:rsidRDefault="00D83025" w:rsidP="00D83025">
      <w:pPr>
        <w:pStyle w:val="NormalWeb"/>
        <w:shd w:val="clear" w:color="auto" w:fill="FFFFFF"/>
        <w:rPr>
          <w:rFonts w:ascii="Arial" w:hAnsi="Arial" w:cs="Arial"/>
          <w:b/>
          <w:color w:val="444444"/>
          <w:sz w:val="22"/>
          <w:szCs w:val="22"/>
        </w:rPr>
      </w:pPr>
      <w:r w:rsidRPr="00D83025">
        <w:rPr>
          <w:rFonts w:ascii="Arial" w:hAnsi="Arial" w:cs="Arial"/>
          <w:b/>
          <w:color w:val="444444"/>
          <w:sz w:val="22"/>
          <w:szCs w:val="22"/>
        </w:rPr>
        <w:t>Arraylist - 10, No Load factor increases by 50%</w:t>
      </w:r>
    </w:p>
    <w:p w:rsidR="00D83025" w:rsidRPr="00D83025" w:rsidRDefault="00D83025" w:rsidP="00D83025">
      <w:pPr>
        <w:pStyle w:val="NormalWeb"/>
        <w:shd w:val="clear" w:color="auto" w:fill="FFFFFF"/>
        <w:rPr>
          <w:rFonts w:ascii="Arial" w:hAnsi="Arial" w:cs="Arial"/>
          <w:b/>
          <w:color w:val="444444"/>
          <w:sz w:val="22"/>
          <w:szCs w:val="22"/>
        </w:rPr>
      </w:pPr>
      <w:r w:rsidRPr="00D83025">
        <w:rPr>
          <w:rFonts w:ascii="Arial" w:hAnsi="Arial" w:cs="Arial"/>
          <w:b/>
          <w:color w:val="444444"/>
          <w:sz w:val="22"/>
          <w:szCs w:val="22"/>
        </w:rPr>
        <w:t>Hashtable - 11,</w:t>
      </w:r>
    </w:p>
    <w:p w:rsidR="00D83025" w:rsidRPr="00D83025" w:rsidRDefault="00D83025" w:rsidP="00D83025">
      <w:pPr>
        <w:pStyle w:val="NormalWeb"/>
        <w:shd w:val="clear" w:color="auto" w:fill="FFFFFF"/>
        <w:rPr>
          <w:rFonts w:ascii="Arial" w:hAnsi="Arial" w:cs="Arial"/>
          <w:b/>
          <w:color w:val="444444"/>
          <w:sz w:val="22"/>
          <w:szCs w:val="22"/>
        </w:rPr>
      </w:pPr>
      <w:r w:rsidRPr="00D83025">
        <w:rPr>
          <w:rFonts w:ascii="Arial" w:hAnsi="Arial" w:cs="Arial"/>
          <w:b/>
          <w:color w:val="444444"/>
          <w:sz w:val="22"/>
          <w:szCs w:val="22"/>
        </w:rPr>
        <w:t>Hashmap - 16,   Load factor .75</w:t>
      </w:r>
    </w:p>
    <w:p w:rsidR="00D83025" w:rsidRDefault="00D83025" w:rsidP="00D83025">
      <w:pPr>
        <w:pStyle w:val="NormalWeb"/>
        <w:shd w:val="clear" w:color="auto" w:fill="FFFFFF"/>
        <w:spacing w:before="0" w:beforeAutospacing="0" w:after="0" w:afterAutospacing="0"/>
        <w:rPr>
          <w:rFonts w:ascii="Arial" w:hAnsi="Arial" w:cs="Arial"/>
          <w:b/>
          <w:color w:val="444444"/>
          <w:sz w:val="22"/>
          <w:szCs w:val="22"/>
        </w:rPr>
      </w:pPr>
      <w:r w:rsidRPr="00D83025">
        <w:rPr>
          <w:rFonts w:ascii="Arial" w:hAnsi="Arial" w:cs="Arial"/>
          <w:b/>
          <w:color w:val="444444"/>
          <w:sz w:val="22"/>
          <w:szCs w:val="22"/>
        </w:rPr>
        <w:t>Hashset - 16      Load factor .75</w:t>
      </w:r>
    </w:p>
    <w:p w:rsidR="009940EC" w:rsidRDefault="009940EC" w:rsidP="00D83025">
      <w:pPr>
        <w:pStyle w:val="NormalWeb"/>
        <w:shd w:val="clear" w:color="auto" w:fill="FFFFFF"/>
        <w:spacing w:before="0" w:beforeAutospacing="0" w:after="0" w:afterAutospacing="0"/>
        <w:rPr>
          <w:rFonts w:ascii="Arial" w:hAnsi="Arial" w:cs="Arial"/>
          <w:b/>
          <w:color w:val="444444"/>
          <w:sz w:val="22"/>
          <w:szCs w:val="22"/>
        </w:rPr>
      </w:pPr>
    </w:p>
    <w:p w:rsidR="009940EC" w:rsidRDefault="009940EC" w:rsidP="009940EC">
      <w:pPr>
        <w:shd w:val="clear" w:color="auto" w:fill="FFFFFF"/>
        <w:spacing w:before="100" w:beforeAutospacing="1" w:after="100" w:afterAutospacing="1"/>
        <w:jc w:val="both"/>
        <w:outlineLvl w:val="2"/>
        <w:rPr>
          <w:rFonts w:ascii="Tahoma" w:hAnsi="Tahoma" w:cs="Tahoma"/>
          <w:b/>
          <w:color w:val="610B4B"/>
        </w:rPr>
      </w:pPr>
      <w:r w:rsidRPr="00D126B6">
        <w:rPr>
          <w:rFonts w:ascii="Tahoma" w:hAnsi="Tahoma" w:cs="Tahoma"/>
          <w:b/>
          <w:color w:val="610B4B"/>
        </w:rPr>
        <w:t>Example of calling private method from another class</w:t>
      </w:r>
    </w:p>
    <w:p w:rsidR="009940EC" w:rsidRPr="00D126B6" w:rsidRDefault="009940EC" w:rsidP="00AE07BE">
      <w:pPr>
        <w:numPr>
          <w:ilvl w:val="0"/>
          <w:numId w:val="39"/>
        </w:numPr>
        <w:shd w:val="clear" w:color="auto" w:fill="FFFFFF"/>
        <w:spacing w:line="345" w:lineRule="atLeast"/>
        <w:ind w:left="0"/>
        <w:jc w:val="both"/>
        <w:rPr>
          <w:rFonts w:ascii="Verdana" w:hAnsi="Verdana"/>
          <w:color w:val="000000"/>
          <w:sz w:val="16"/>
          <w:szCs w:val="16"/>
        </w:rPr>
      </w:pPr>
      <w:r w:rsidRPr="00D126B6">
        <w:rPr>
          <w:rStyle w:val="keyword"/>
          <w:rFonts w:ascii="Verdana" w:eastAsiaTheme="majorEastAsia" w:hAnsi="Verdana"/>
          <w:b/>
          <w:bCs/>
          <w:color w:val="006699"/>
          <w:sz w:val="16"/>
          <w:szCs w:val="16"/>
          <w:bdr w:val="none" w:sz="0" w:space="0" w:color="auto" w:frame="1"/>
        </w:rPr>
        <w:t>public</w:t>
      </w:r>
      <w:r w:rsidRPr="00D126B6">
        <w:rPr>
          <w:rFonts w:ascii="Verdana" w:hAnsi="Verdana"/>
          <w:color w:val="000000"/>
          <w:sz w:val="16"/>
          <w:szCs w:val="16"/>
          <w:bdr w:val="none" w:sz="0" w:space="0" w:color="auto" w:frame="1"/>
        </w:rPr>
        <w:t> </w:t>
      </w:r>
      <w:r w:rsidRPr="00D126B6">
        <w:rPr>
          <w:rStyle w:val="keyword"/>
          <w:rFonts w:ascii="Verdana" w:eastAsiaTheme="majorEastAsia" w:hAnsi="Verdana"/>
          <w:b/>
          <w:bCs/>
          <w:color w:val="006699"/>
          <w:sz w:val="16"/>
          <w:szCs w:val="16"/>
          <w:bdr w:val="none" w:sz="0" w:space="0" w:color="auto" w:frame="1"/>
        </w:rPr>
        <w:t>class</w:t>
      </w:r>
      <w:r w:rsidRPr="00D126B6">
        <w:rPr>
          <w:rFonts w:ascii="Verdana" w:hAnsi="Verdana"/>
          <w:color w:val="000000"/>
          <w:sz w:val="16"/>
          <w:szCs w:val="16"/>
          <w:bdr w:val="none" w:sz="0" w:space="0" w:color="auto" w:frame="1"/>
        </w:rPr>
        <w:t> A {  </w:t>
      </w:r>
    </w:p>
    <w:p w:rsidR="009940EC" w:rsidRPr="00D126B6" w:rsidRDefault="009940EC" w:rsidP="00AE07BE">
      <w:pPr>
        <w:numPr>
          <w:ilvl w:val="0"/>
          <w:numId w:val="39"/>
        </w:numPr>
        <w:shd w:val="clear" w:color="auto" w:fill="FFFFFF"/>
        <w:spacing w:line="345" w:lineRule="atLeast"/>
        <w:ind w:left="0"/>
        <w:jc w:val="both"/>
        <w:rPr>
          <w:rFonts w:ascii="Verdana" w:hAnsi="Verdana"/>
          <w:color w:val="000000"/>
          <w:sz w:val="16"/>
          <w:szCs w:val="16"/>
        </w:rPr>
      </w:pPr>
      <w:r w:rsidRPr="00D126B6">
        <w:rPr>
          <w:rFonts w:ascii="Verdana" w:hAnsi="Verdana"/>
          <w:color w:val="000000"/>
          <w:sz w:val="16"/>
          <w:szCs w:val="16"/>
          <w:bdr w:val="none" w:sz="0" w:space="0" w:color="auto" w:frame="1"/>
        </w:rPr>
        <w:t>  </w:t>
      </w:r>
      <w:r w:rsidRPr="00D126B6">
        <w:rPr>
          <w:rStyle w:val="keyword"/>
          <w:rFonts w:ascii="Verdana" w:eastAsiaTheme="majorEastAsia" w:hAnsi="Verdana"/>
          <w:b/>
          <w:bCs/>
          <w:color w:val="006699"/>
          <w:sz w:val="16"/>
          <w:szCs w:val="16"/>
          <w:bdr w:val="none" w:sz="0" w:space="0" w:color="auto" w:frame="1"/>
        </w:rPr>
        <w:t>private</w:t>
      </w:r>
      <w:r w:rsidRPr="00D126B6">
        <w:rPr>
          <w:rFonts w:ascii="Verdana" w:hAnsi="Verdana"/>
          <w:color w:val="000000"/>
          <w:sz w:val="16"/>
          <w:szCs w:val="16"/>
          <w:bdr w:val="none" w:sz="0" w:space="0" w:color="auto" w:frame="1"/>
        </w:rPr>
        <w:t> </w:t>
      </w:r>
      <w:r w:rsidRPr="00D126B6">
        <w:rPr>
          <w:rStyle w:val="keyword"/>
          <w:rFonts w:ascii="Verdana" w:eastAsiaTheme="majorEastAsia" w:hAnsi="Verdana"/>
          <w:b/>
          <w:bCs/>
          <w:color w:val="006699"/>
          <w:sz w:val="16"/>
          <w:szCs w:val="16"/>
          <w:bdr w:val="none" w:sz="0" w:space="0" w:color="auto" w:frame="1"/>
        </w:rPr>
        <w:t>void</w:t>
      </w:r>
      <w:r w:rsidRPr="00D126B6">
        <w:rPr>
          <w:rFonts w:ascii="Verdana" w:hAnsi="Verdana"/>
          <w:color w:val="000000"/>
          <w:sz w:val="16"/>
          <w:szCs w:val="16"/>
          <w:bdr w:val="none" w:sz="0" w:space="0" w:color="auto" w:frame="1"/>
        </w:rPr>
        <w:t> message(){System.out.println(</w:t>
      </w:r>
      <w:r w:rsidRPr="00D126B6">
        <w:rPr>
          <w:rStyle w:val="string"/>
          <w:rFonts w:ascii="Verdana" w:eastAsiaTheme="majorEastAsia" w:hAnsi="Verdana"/>
          <w:color w:val="0000FF"/>
          <w:sz w:val="16"/>
          <w:szCs w:val="16"/>
          <w:bdr w:val="none" w:sz="0" w:space="0" w:color="auto" w:frame="1"/>
        </w:rPr>
        <w:t>"hello java"</w:t>
      </w:r>
      <w:r w:rsidRPr="00D126B6">
        <w:rPr>
          <w:rFonts w:ascii="Verdana" w:hAnsi="Verdana"/>
          <w:color w:val="000000"/>
          <w:sz w:val="16"/>
          <w:szCs w:val="16"/>
          <w:bdr w:val="none" w:sz="0" w:space="0" w:color="auto" w:frame="1"/>
        </w:rPr>
        <w:t>); }  </w:t>
      </w:r>
    </w:p>
    <w:p w:rsidR="009940EC" w:rsidRPr="00D126B6" w:rsidRDefault="009940EC" w:rsidP="00AE07BE">
      <w:pPr>
        <w:numPr>
          <w:ilvl w:val="0"/>
          <w:numId w:val="39"/>
        </w:numPr>
        <w:shd w:val="clear" w:color="auto" w:fill="FFFFFF"/>
        <w:spacing w:line="345" w:lineRule="atLeast"/>
        <w:ind w:left="0"/>
        <w:jc w:val="both"/>
        <w:rPr>
          <w:rFonts w:ascii="Verdana" w:hAnsi="Verdana"/>
          <w:color w:val="000000"/>
          <w:sz w:val="16"/>
          <w:szCs w:val="16"/>
        </w:rPr>
      </w:pPr>
      <w:r w:rsidRPr="00D126B6">
        <w:rPr>
          <w:rFonts w:ascii="Verdana" w:hAnsi="Verdana"/>
          <w:color w:val="000000"/>
          <w:sz w:val="16"/>
          <w:szCs w:val="16"/>
          <w:bdr w:val="none" w:sz="0" w:space="0" w:color="auto" w:frame="1"/>
        </w:rPr>
        <w:t>}  </w:t>
      </w:r>
    </w:p>
    <w:p w:rsidR="009940EC" w:rsidRPr="00D126B6" w:rsidRDefault="009940EC" w:rsidP="009940EC">
      <w:pPr>
        <w:shd w:val="clear" w:color="auto" w:fill="FFFFFF"/>
        <w:jc w:val="both"/>
        <w:rPr>
          <w:rFonts w:ascii="Verdana" w:hAnsi="Verdana"/>
          <w:i/>
          <w:iCs/>
          <w:color w:val="000000"/>
          <w:sz w:val="16"/>
          <w:szCs w:val="16"/>
        </w:rPr>
      </w:pPr>
      <w:r w:rsidRPr="00D126B6">
        <w:rPr>
          <w:rFonts w:ascii="Verdana" w:hAnsi="Verdana"/>
          <w:i/>
          <w:iCs/>
          <w:color w:val="000000"/>
          <w:sz w:val="16"/>
          <w:szCs w:val="16"/>
        </w:rPr>
        <w:t>File: MethodCall.java</w:t>
      </w:r>
    </w:p>
    <w:p w:rsidR="009940EC" w:rsidRPr="00D126B6" w:rsidRDefault="009940EC" w:rsidP="00AE07BE">
      <w:pPr>
        <w:numPr>
          <w:ilvl w:val="0"/>
          <w:numId w:val="40"/>
        </w:numPr>
        <w:shd w:val="clear" w:color="auto" w:fill="FFFFFF"/>
        <w:spacing w:line="345" w:lineRule="atLeast"/>
        <w:ind w:left="0"/>
        <w:jc w:val="both"/>
        <w:rPr>
          <w:rFonts w:ascii="Verdana" w:hAnsi="Verdana"/>
          <w:color w:val="000000"/>
          <w:sz w:val="16"/>
          <w:szCs w:val="16"/>
        </w:rPr>
      </w:pPr>
      <w:r w:rsidRPr="00D126B6">
        <w:rPr>
          <w:rStyle w:val="keyword"/>
          <w:rFonts w:ascii="Verdana" w:eastAsiaTheme="majorEastAsia" w:hAnsi="Verdana"/>
          <w:b/>
          <w:bCs/>
          <w:color w:val="006699"/>
          <w:sz w:val="16"/>
          <w:szCs w:val="16"/>
          <w:bdr w:val="none" w:sz="0" w:space="0" w:color="auto" w:frame="1"/>
        </w:rPr>
        <w:t>import</w:t>
      </w:r>
      <w:r w:rsidRPr="00D126B6">
        <w:rPr>
          <w:rFonts w:ascii="Verdana" w:hAnsi="Verdana"/>
          <w:color w:val="000000"/>
          <w:sz w:val="16"/>
          <w:szCs w:val="16"/>
          <w:bdr w:val="none" w:sz="0" w:space="0" w:color="auto" w:frame="1"/>
        </w:rPr>
        <w:t> java.lang.reflect.Method;  </w:t>
      </w:r>
    </w:p>
    <w:p w:rsidR="009940EC" w:rsidRPr="00D126B6" w:rsidRDefault="009940EC" w:rsidP="00AE07BE">
      <w:pPr>
        <w:numPr>
          <w:ilvl w:val="0"/>
          <w:numId w:val="40"/>
        </w:numPr>
        <w:shd w:val="clear" w:color="auto" w:fill="FFFFFF"/>
        <w:spacing w:line="345" w:lineRule="atLeast"/>
        <w:ind w:left="0"/>
        <w:jc w:val="both"/>
        <w:rPr>
          <w:rFonts w:ascii="Verdana" w:hAnsi="Verdana"/>
          <w:color w:val="000000"/>
          <w:sz w:val="16"/>
          <w:szCs w:val="16"/>
        </w:rPr>
      </w:pPr>
      <w:r w:rsidRPr="00D126B6">
        <w:rPr>
          <w:rStyle w:val="keyword"/>
          <w:rFonts w:ascii="Verdana" w:eastAsiaTheme="majorEastAsia" w:hAnsi="Verdana"/>
          <w:b/>
          <w:bCs/>
          <w:color w:val="006699"/>
          <w:sz w:val="16"/>
          <w:szCs w:val="16"/>
          <w:bdr w:val="none" w:sz="0" w:space="0" w:color="auto" w:frame="1"/>
        </w:rPr>
        <w:t>public</w:t>
      </w:r>
      <w:r w:rsidRPr="00D126B6">
        <w:rPr>
          <w:rFonts w:ascii="Verdana" w:hAnsi="Verdana"/>
          <w:color w:val="000000"/>
          <w:sz w:val="16"/>
          <w:szCs w:val="16"/>
          <w:bdr w:val="none" w:sz="0" w:space="0" w:color="auto" w:frame="1"/>
        </w:rPr>
        <w:t> </w:t>
      </w:r>
      <w:r w:rsidRPr="00D126B6">
        <w:rPr>
          <w:rStyle w:val="keyword"/>
          <w:rFonts w:ascii="Verdana" w:eastAsiaTheme="majorEastAsia" w:hAnsi="Verdana"/>
          <w:b/>
          <w:bCs/>
          <w:color w:val="006699"/>
          <w:sz w:val="16"/>
          <w:szCs w:val="16"/>
          <w:bdr w:val="none" w:sz="0" w:space="0" w:color="auto" w:frame="1"/>
        </w:rPr>
        <w:t>class</w:t>
      </w:r>
      <w:r w:rsidRPr="00D126B6">
        <w:rPr>
          <w:rFonts w:ascii="Verdana" w:hAnsi="Verdana"/>
          <w:color w:val="000000"/>
          <w:sz w:val="16"/>
          <w:szCs w:val="16"/>
          <w:bdr w:val="none" w:sz="0" w:space="0" w:color="auto" w:frame="1"/>
        </w:rPr>
        <w:t> MethodCall{  </w:t>
      </w:r>
    </w:p>
    <w:p w:rsidR="009940EC" w:rsidRPr="00D126B6" w:rsidRDefault="009940EC" w:rsidP="00AE07BE">
      <w:pPr>
        <w:numPr>
          <w:ilvl w:val="0"/>
          <w:numId w:val="40"/>
        </w:numPr>
        <w:shd w:val="clear" w:color="auto" w:fill="FFFFFF"/>
        <w:spacing w:line="345" w:lineRule="atLeast"/>
        <w:ind w:left="0"/>
        <w:jc w:val="both"/>
        <w:rPr>
          <w:rFonts w:ascii="Verdana" w:hAnsi="Verdana"/>
          <w:color w:val="000000"/>
          <w:sz w:val="16"/>
          <w:szCs w:val="16"/>
        </w:rPr>
      </w:pPr>
      <w:r w:rsidRPr="00D126B6">
        <w:rPr>
          <w:rStyle w:val="keyword"/>
          <w:rFonts w:ascii="Verdana" w:eastAsiaTheme="majorEastAsia" w:hAnsi="Verdana"/>
          <w:b/>
          <w:bCs/>
          <w:color w:val="006699"/>
          <w:sz w:val="16"/>
          <w:szCs w:val="16"/>
          <w:bdr w:val="none" w:sz="0" w:space="0" w:color="auto" w:frame="1"/>
        </w:rPr>
        <w:t>public</w:t>
      </w:r>
      <w:r w:rsidRPr="00D126B6">
        <w:rPr>
          <w:rFonts w:ascii="Verdana" w:hAnsi="Verdana"/>
          <w:color w:val="000000"/>
          <w:sz w:val="16"/>
          <w:szCs w:val="16"/>
          <w:bdr w:val="none" w:sz="0" w:space="0" w:color="auto" w:frame="1"/>
        </w:rPr>
        <w:t> </w:t>
      </w:r>
      <w:r w:rsidRPr="00D126B6">
        <w:rPr>
          <w:rStyle w:val="keyword"/>
          <w:rFonts w:ascii="Verdana" w:eastAsiaTheme="majorEastAsia" w:hAnsi="Verdana"/>
          <w:b/>
          <w:bCs/>
          <w:color w:val="006699"/>
          <w:sz w:val="16"/>
          <w:szCs w:val="16"/>
          <w:bdr w:val="none" w:sz="0" w:space="0" w:color="auto" w:frame="1"/>
        </w:rPr>
        <w:t>static</w:t>
      </w:r>
      <w:r w:rsidRPr="00D126B6">
        <w:rPr>
          <w:rFonts w:ascii="Verdana" w:hAnsi="Verdana"/>
          <w:color w:val="000000"/>
          <w:sz w:val="16"/>
          <w:szCs w:val="16"/>
          <w:bdr w:val="none" w:sz="0" w:space="0" w:color="auto" w:frame="1"/>
        </w:rPr>
        <w:t> </w:t>
      </w:r>
      <w:r w:rsidRPr="00D126B6">
        <w:rPr>
          <w:rStyle w:val="keyword"/>
          <w:rFonts w:ascii="Verdana" w:eastAsiaTheme="majorEastAsia" w:hAnsi="Verdana"/>
          <w:b/>
          <w:bCs/>
          <w:color w:val="006699"/>
          <w:sz w:val="16"/>
          <w:szCs w:val="16"/>
          <w:bdr w:val="none" w:sz="0" w:space="0" w:color="auto" w:frame="1"/>
        </w:rPr>
        <w:t>void</w:t>
      </w:r>
      <w:r w:rsidRPr="00D126B6">
        <w:rPr>
          <w:rFonts w:ascii="Verdana" w:hAnsi="Verdana"/>
          <w:color w:val="000000"/>
          <w:sz w:val="16"/>
          <w:szCs w:val="16"/>
          <w:bdr w:val="none" w:sz="0" w:space="0" w:color="auto" w:frame="1"/>
        </w:rPr>
        <w:t> main(String[] args)</w:t>
      </w:r>
      <w:r w:rsidRPr="00D126B6">
        <w:rPr>
          <w:rStyle w:val="keyword"/>
          <w:rFonts w:ascii="Verdana" w:eastAsiaTheme="majorEastAsia" w:hAnsi="Verdana"/>
          <w:b/>
          <w:bCs/>
          <w:color w:val="006699"/>
          <w:sz w:val="16"/>
          <w:szCs w:val="16"/>
          <w:bdr w:val="none" w:sz="0" w:space="0" w:color="auto" w:frame="1"/>
        </w:rPr>
        <w:t>throws</w:t>
      </w:r>
      <w:r w:rsidRPr="00D126B6">
        <w:rPr>
          <w:rFonts w:ascii="Verdana" w:hAnsi="Verdana"/>
          <w:color w:val="000000"/>
          <w:sz w:val="16"/>
          <w:szCs w:val="16"/>
          <w:bdr w:val="none" w:sz="0" w:space="0" w:color="auto" w:frame="1"/>
        </w:rPr>
        <w:t> Exception{  </w:t>
      </w:r>
    </w:p>
    <w:p w:rsidR="009940EC" w:rsidRPr="00D126B6" w:rsidRDefault="009940EC" w:rsidP="00AE07BE">
      <w:pPr>
        <w:numPr>
          <w:ilvl w:val="0"/>
          <w:numId w:val="40"/>
        </w:numPr>
        <w:shd w:val="clear" w:color="auto" w:fill="FFFFFF"/>
        <w:spacing w:line="345" w:lineRule="atLeast"/>
        <w:ind w:left="0"/>
        <w:jc w:val="both"/>
        <w:rPr>
          <w:rFonts w:ascii="Verdana" w:hAnsi="Verdana"/>
          <w:color w:val="000000"/>
          <w:sz w:val="16"/>
          <w:szCs w:val="16"/>
        </w:rPr>
      </w:pPr>
      <w:r w:rsidRPr="00D126B6">
        <w:rPr>
          <w:rFonts w:ascii="Verdana" w:hAnsi="Verdana"/>
          <w:color w:val="000000"/>
          <w:sz w:val="16"/>
          <w:szCs w:val="16"/>
          <w:bdr w:val="none" w:sz="0" w:space="0" w:color="auto" w:frame="1"/>
        </w:rPr>
        <w:t>  </w:t>
      </w:r>
    </w:p>
    <w:p w:rsidR="009940EC" w:rsidRPr="00D126B6" w:rsidRDefault="009940EC" w:rsidP="00AE07BE">
      <w:pPr>
        <w:numPr>
          <w:ilvl w:val="0"/>
          <w:numId w:val="40"/>
        </w:numPr>
        <w:shd w:val="clear" w:color="auto" w:fill="FFFFFF"/>
        <w:spacing w:line="345" w:lineRule="atLeast"/>
        <w:ind w:left="0"/>
        <w:jc w:val="both"/>
        <w:rPr>
          <w:rFonts w:ascii="Verdana" w:hAnsi="Verdana"/>
          <w:color w:val="000000"/>
          <w:sz w:val="16"/>
          <w:szCs w:val="16"/>
        </w:rPr>
      </w:pPr>
      <w:r w:rsidRPr="00D126B6">
        <w:rPr>
          <w:rFonts w:ascii="Verdana" w:hAnsi="Verdana"/>
          <w:color w:val="000000"/>
          <w:sz w:val="16"/>
          <w:szCs w:val="16"/>
          <w:bdr w:val="none" w:sz="0" w:space="0" w:color="auto" w:frame="1"/>
        </w:rPr>
        <w:t>    Class c = Class.forName(</w:t>
      </w:r>
      <w:r w:rsidRPr="00D126B6">
        <w:rPr>
          <w:rStyle w:val="string"/>
          <w:rFonts w:ascii="Verdana" w:eastAsiaTheme="majorEastAsia" w:hAnsi="Verdana"/>
          <w:color w:val="0000FF"/>
          <w:sz w:val="16"/>
          <w:szCs w:val="16"/>
          <w:bdr w:val="none" w:sz="0" w:space="0" w:color="auto" w:frame="1"/>
        </w:rPr>
        <w:t>"A"</w:t>
      </w:r>
      <w:r w:rsidRPr="00D126B6">
        <w:rPr>
          <w:rFonts w:ascii="Verdana" w:hAnsi="Verdana"/>
          <w:color w:val="000000"/>
          <w:sz w:val="16"/>
          <w:szCs w:val="16"/>
          <w:bdr w:val="none" w:sz="0" w:space="0" w:color="auto" w:frame="1"/>
        </w:rPr>
        <w:t>);  </w:t>
      </w:r>
    </w:p>
    <w:p w:rsidR="009940EC" w:rsidRPr="00D126B6" w:rsidRDefault="009940EC" w:rsidP="00AE07BE">
      <w:pPr>
        <w:numPr>
          <w:ilvl w:val="0"/>
          <w:numId w:val="40"/>
        </w:numPr>
        <w:shd w:val="clear" w:color="auto" w:fill="FFFFFF"/>
        <w:spacing w:line="345" w:lineRule="atLeast"/>
        <w:ind w:left="0"/>
        <w:jc w:val="both"/>
        <w:rPr>
          <w:rFonts w:ascii="Verdana" w:hAnsi="Verdana"/>
          <w:color w:val="000000"/>
          <w:sz w:val="16"/>
          <w:szCs w:val="16"/>
        </w:rPr>
      </w:pPr>
      <w:r w:rsidRPr="00D126B6">
        <w:rPr>
          <w:rFonts w:ascii="Verdana" w:hAnsi="Verdana"/>
          <w:color w:val="000000"/>
          <w:sz w:val="16"/>
          <w:szCs w:val="16"/>
          <w:bdr w:val="none" w:sz="0" w:space="0" w:color="auto" w:frame="1"/>
        </w:rPr>
        <w:t>    </w:t>
      </w:r>
      <w:r w:rsidR="00CE781F">
        <w:rPr>
          <w:rFonts w:ascii="Verdana" w:hAnsi="Verdana"/>
          <w:color w:val="000000"/>
          <w:sz w:val="16"/>
          <w:szCs w:val="16"/>
          <w:bdr w:val="none" w:sz="0" w:space="0" w:color="auto" w:frame="1"/>
        </w:rPr>
        <w:t>//</w:t>
      </w:r>
      <w:r w:rsidRPr="00D126B6">
        <w:rPr>
          <w:rFonts w:ascii="Verdana" w:hAnsi="Verdana"/>
          <w:color w:val="000000"/>
          <w:sz w:val="16"/>
          <w:szCs w:val="16"/>
          <w:bdr w:val="none" w:sz="0" w:space="0" w:color="auto" w:frame="1"/>
        </w:rPr>
        <w:t>Object o= c.newInstance();  </w:t>
      </w:r>
    </w:p>
    <w:p w:rsidR="009940EC" w:rsidRPr="00D126B6" w:rsidRDefault="009940EC" w:rsidP="00AE07BE">
      <w:pPr>
        <w:numPr>
          <w:ilvl w:val="0"/>
          <w:numId w:val="40"/>
        </w:numPr>
        <w:shd w:val="clear" w:color="auto" w:fill="FFFFFF"/>
        <w:spacing w:line="345" w:lineRule="atLeast"/>
        <w:ind w:left="0"/>
        <w:jc w:val="both"/>
        <w:rPr>
          <w:rFonts w:ascii="Verdana" w:hAnsi="Verdana"/>
          <w:color w:val="000000"/>
          <w:sz w:val="16"/>
          <w:szCs w:val="16"/>
        </w:rPr>
      </w:pPr>
      <w:r w:rsidRPr="00D126B6">
        <w:rPr>
          <w:rFonts w:ascii="Verdana" w:hAnsi="Verdana"/>
          <w:color w:val="000000"/>
          <w:sz w:val="16"/>
          <w:szCs w:val="16"/>
          <w:bdr w:val="none" w:sz="0" w:space="0" w:color="auto" w:frame="1"/>
        </w:rPr>
        <w:t>    Method m =c.getDeclaredMethod(</w:t>
      </w:r>
      <w:r w:rsidRPr="00D126B6">
        <w:rPr>
          <w:rStyle w:val="string"/>
          <w:rFonts w:ascii="Verdana" w:eastAsiaTheme="majorEastAsia" w:hAnsi="Verdana"/>
          <w:color w:val="0000FF"/>
          <w:sz w:val="16"/>
          <w:szCs w:val="16"/>
          <w:bdr w:val="none" w:sz="0" w:space="0" w:color="auto" w:frame="1"/>
        </w:rPr>
        <w:t>"message"</w:t>
      </w:r>
      <w:r w:rsidRPr="00D126B6">
        <w:rPr>
          <w:rFonts w:ascii="Verdana" w:hAnsi="Verdana"/>
          <w:color w:val="000000"/>
          <w:sz w:val="16"/>
          <w:szCs w:val="16"/>
          <w:bdr w:val="none" w:sz="0" w:space="0" w:color="auto" w:frame="1"/>
        </w:rPr>
        <w:t>, </w:t>
      </w:r>
      <w:r w:rsidRPr="00D126B6">
        <w:rPr>
          <w:rStyle w:val="keyword"/>
          <w:rFonts w:ascii="Verdana" w:eastAsiaTheme="majorEastAsia" w:hAnsi="Verdana"/>
          <w:b/>
          <w:bCs/>
          <w:color w:val="006699"/>
          <w:sz w:val="16"/>
          <w:szCs w:val="16"/>
          <w:bdr w:val="none" w:sz="0" w:space="0" w:color="auto" w:frame="1"/>
        </w:rPr>
        <w:t>null</w:t>
      </w:r>
      <w:r w:rsidRPr="00D126B6">
        <w:rPr>
          <w:rFonts w:ascii="Verdana" w:hAnsi="Verdana"/>
          <w:color w:val="000000"/>
          <w:sz w:val="16"/>
          <w:szCs w:val="16"/>
          <w:bdr w:val="none" w:sz="0" w:space="0" w:color="auto" w:frame="1"/>
        </w:rPr>
        <w:t>);  </w:t>
      </w:r>
    </w:p>
    <w:p w:rsidR="009940EC" w:rsidRPr="00D126B6" w:rsidRDefault="009940EC" w:rsidP="00AE07BE">
      <w:pPr>
        <w:numPr>
          <w:ilvl w:val="0"/>
          <w:numId w:val="40"/>
        </w:numPr>
        <w:shd w:val="clear" w:color="auto" w:fill="FFFFFF"/>
        <w:spacing w:line="345" w:lineRule="atLeast"/>
        <w:ind w:left="0"/>
        <w:jc w:val="both"/>
        <w:rPr>
          <w:rFonts w:ascii="Verdana" w:hAnsi="Verdana"/>
          <w:color w:val="000000"/>
          <w:sz w:val="16"/>
          <w:szCs w:val="16"/>
        </w:rPr>
      </w:pPr>
      <w:r w:rsidRPr="00D126B6">
        <w:rPr>
          <w:rFonts w:ascii="Verdana" w:hAnsi="Verdana"/>
          <w:color w:val="000000"/>
          <w:sz w:val="16"/>
          <w:szCs w:val="16"/>
          <w:bdr w:val="none" w:sz="0" w:space="0" w:color="auto" w:frame="1"/>
        </w:rPr>
        <w:t>    m.setAccessible(</w:t>
      </w:r>
      <w:r w:rsidRPr="00D126B6">
        <w:rPr>
          <w:rStyle w:val="keyword"/>
          <w:rFonts w:ascii="Verdana" w:eastAsiaTheme="majorEastAsia" w:hAnsi="Verdana"/>
          <w:b/>
          <w:bCs/>
          <w:color w:val="006699"/>
          <w:sz w:val="16"/>
          <w:szCs w:val="16"/>
          <w:bdr w:val="none" w:sz="0" w:space="0" w:color="auto" w:frame="1"/>
        </w:rPr>
        <w:t>true</w:t>
      </w:r>
      <w:r w:rsidRPr="00D126B6">
        <w:rPr>
          <w:rFonts w:ascii="Verdana" w:hAnsi="Verdana"/>
          <w:color w:val="000000"/>
          <w:sz w:val="16"/>
          <w:szCs w:val="16"/>
          <w:bdr w:val="none" w:sz="0" w:space="0" w:color="auto" w:frame="1"/>
        </w:rPr>
        <w:t>);  </w:t>
      </w:r>
    </w:p>
    <w:p w:rsidR="009940EC" w:rsidRPr="009940EC" w:rsidRDefault="009940EC" w:rsidP="00AE07BE">
      <w:pPr>
        <w:numPr>
          <w:ilvl w:val="0"/>
          <w:numId w:val="40"/>
        </w:numPr>
        <w:shd w:val="clear" w:color="auto" w:fill="FFFFFF"/>
        <w:spacing w:line="345" w:lineRule="atLeast"/>
        <w:ind w:left="0"/>
        <w:jc w:val="both"/>
        <w:rPr>
          <w:rFonts w:ascii="Verdana" w:hAnsi="Verdana"/>
          <w:color w:val="000000"/>
          <w:sz w:val="20"/>
          <w:szCs w:val="20"/>
        </w:rPr>
      </w:pPr>
      <w:r w:rsidRPr="00D126B6">
        <w:rPr>
          <w:rFonts w:ascii="Verdana" w:hAnsi="Verdana"/>
          <w:color w:val="000000"/>
          <w:sz w:val="16"/>
          <w:szCs w:val="16"/>
          <w:bdr w:val="none" w:sz="0" w:space="0" w:color="auto" w:frame="1"/>
        </w:rPr>
        <w:lastRenderedPageBreak/>
        <w:t>    m.invoke(o, </w:t>
      </w:r>
      <w:r w:rsidRPr="00D126B6">
        <w:rPr>
          <w:rStyle w:val="keyword"/>
          <w:rFonts w:ascii="Verdana" w:eastAsiaTheme="majorEastAsia" w:hAnsi="Verdana"/>
          <w:b/>
          <w:bCs/>
          <w:color w:val="006699"/>
          <w:sz w:val="16"/>
          <w:szCs w:val="16"/>
          <w:bdr w:val="none" w:sz="0" w:space="0" w:color="auto" w:frame="1"/>
        </w:rPr>
        <w:t>null</w:t>
      </w:r>
      <w:r w:rsidRPr="00D126B6">
        <w:rPr>
          <w:rFonts w:ascii="Verdana" w:hAnsi="Verdana"/>
          <w:color w:val="000000"/>
          <w:sz w:val="16"/>
          <w:szCs w:val="16"/>
          <w:bdr w:val="none" w:sz="0" w:space="0" w:color="auto" w:frame="1"/>
        </w:rPr>
        <w:t>);</w:t>
      </w:r>
      <w:r w:rsidRPr="009940EC">
        <w:rPr>
          <w:rFonts w:ascii="Verdana" w:hAnsi="Verdana"/>
          <w:color w:val="000000"/>
          <w:sz w:val="20"/>
          <w:szCs w:val="20"/>
          <w:bdr w:val="none" w:sz="0" w:space="0" w:color="auto" w:frame="1"/>
        </w:rPr>
        <w:t>  </w:t>
      </w:r>
    </w:p>
    <w:p w:rsidR="009940EC" w:rsidRPr="009940EC" w:rsidRDefault="009940EC" w:rsidP="00AE07BE">
      <w:pPr>
        <w:numPr>
          <w:ilvl w:val="0"/>
          <w:numId w:val="40"/>
        </w:numPr>
        <w:shd w:val="clear" w:color="auto" w:fill="FFFFFF"/>
        <w:spacing w:line="345" w:lineRule="atLeast"/>
        <w:ind w:left="0"/>
        <w:jc w:val="both"/>
        <w:rPr>
          <w:rFonts w:ascii="Verdana" w:hAnsi="Verdana"/>
          <w:color w:val="000000"/>
          <w:sz w:val="20"/>
          <w:szCs w:val="20"/>
        </w:rPr>
      </w:pPr>
      <w:r w:rsidRPr="009940EC">
        <w:rPr>
          <w:rFonts w:ascii="Verdana" w:hAnsi="Verdana"/>
          <w:color w:val="000000"/>
          <w:sz w:val="20"/>
          <w:szCs w:val="20"/>
          <w:bdr w:val="none" w:sz="0" w:space="0" w:color="auto" w:frame="1"/>
        </w:rPr>
        <w:t>}  </w:t>
      </w:r>
    </w:p>
    <w:p w:rsidR="009940EC" w:rsidRPr="009940EC" w:rsidRDefault="009940EC" w:rsidP="00AE07BE">
      <w:pPr>
        <w:numPr>
          <w:ilvl w:val="0"/>
          <w:numId w:val="40"/>
        </w:numPr>
        <w:shd w:val="clear" w:color="auto" w:fill="FFFFFF"/>
        <w:spacing w:line="345" w:lineRule="atLeast"/>
        <w:ind w:left="0"/>
        <w:jc w:val="both"/>
        <w:rPr>
          <w:rFonts w:ascii="Verdana" w:hAnsi="Verdana"/>
          <w:color w:val="000000"/>
          <w:sz w:val="20"/>
          <w:szCs w:val="20"/>
        </w:rPr>
      </w:pPr>
      <w:r w:rsidRPr="009940EC">
        <w:rPr>
          <w:rFonts w:ascii="Verdana" w:hAnsi="Verdana"/>
          <w:color w:val="000000"/>
          <w:sz w:val="20"/>
          <w:szCs w:val="20"/>
          <w:bdr w:val="none" w:sz="0" w:space="0" w:color="auto" w:frame="1"/>
        </w:rPr>
        <w:t>}  </w:t>
      </w:r>
    </w:p>
    <w:p w:rsidR="009940EC" w:rsidRPr="009940EC" w:rsidRDefault="009940EC" w:rsidP="00AE07BE">
      <w:pPr>
        <w:pStyle w:val="ListParagraph"/>
        <w:numPr>
          <w:ilvl w:val="0"/>
          <w:numId w:val="40"/>
        </w:numPr>
        <w:shd w:val="clear" w:color="auto" w:fill="FFFFFF"/>
        <w:rPr>
          <w:rFonts w:ascii="Arial" w:hAnsi="Arial" w:cs="Arial"/>
          <w:color w:val="242729"/>
          <w:sz w:val="20"/>
          <w:szCs w:val="20"/>
        </w:rPr>
      </w:pPr>
      <w:r w:rsidRPr="009940EC">
        <w:rPr>
          <w:rFonts w:ascii="Arial" w:hAnsi="Arial" w:cs="Arial"/>
          <w:color w:val="242729"/>
          <w:sz w:val="20"/>
          <w:szCs w:val="20"/>
        </w:rPr>
        <w:t>use</w:t>
      </w:r>
      <w:r w:rsidRPr="009940EC">
        <w:rPr>
          <w:rFonts w:ascii="Arial" w:eastAsia="Times New Roman" w:hAnsi="Arial" w:cs="Arial"/>
          <w:color w:val="242729"/>
          <w:sz w:val="20"/>
          <w:szCs w:val="20"/>
        </w:rPr>
        <w:t> </w:t>
      </w:r>
      <w:r w:rsidRPr="009940EC">
        <w:rPr>
          <w:rFonts w:ascii="Consolas" w:eastAsia="Times New Roman" w:hAnsi="Consolas" w:cs="Consolas"/>
          <w:color w:val="242729"/>
          <w:sz w:val="20"/>
          <w:szCs w:val="20"/>
        </w:rPr>
        <w:t>setAccessible(true)</w:t>
      </w:r>
      <w:r w:rsidRPr="009940EC">
        <w:rPr>
          <w:rFonts w:ascii="Arial" w:eastAsia="Times New Roman" w:hAnsi="Arial" w:cs="Arial"/>
          <w:color w:val="242729"/>
          <w:sz w:val="20"/>
          <w:szCs w:val="20"/>
        </w:rPr>
        <w:t> </w:t>
      </w:r>
      <w:r w:rsidRPr="009940EC">
        <w:rPr>
          <w:rFonts w:ascii="Arial" w:hAnsi="Arial" w:cs="Arial"/>
          <w:color w:val="242729"/>
          <w:sz w:val="20"/>
          <w:szCs w:val="20"/>
        </w:rPr>
        <w:t>on your Method object before using its</w:t>
      </w:r>
      <w:r w:rsidRPr="009940EC">
        <w:rPr>
          <w:rFonts w:ascii="Arial" w:eastAsia="Times New Roman" w:hAnsi="Arial" w:cs="Arial"/>
          <w:color w:val="242729"/>
          <w:sz w:val="20"/>
          <w:szCs w:val="20"/>
        </w:rPr>
        <w:t> </w:t>
      </w:r>
      <w:r w:rsidRPr="009940EC">
        <w:rPr>
          <w:rFonts w:ascii="Consolas" w:eastAsia="Times New Roman" w:hAnsi="Consolas" w:cs="Consolas"/>
          <w:color w:val="242729"/>
          <w:sz w:val="20"/>
          <w:szCs w:val="20"/>
        </w:rPr>
        <w:t>invoke</w:t>
      </w:r>
      <w:r w:rsidRPr="009940EC">
        <w:rPr>
          <w:rFonts w:ascii="Arial" w:eastAsia="Times New Roman" w:hAnsi="Arial" w:cs="Arial"/>
          <w:color w:val="242729"/>
          <w:sz w:val="20"/>
          <w:szCs w:val="20"/>
        </w:rPr>
        <w:t> </w:t>
      </w:r>
      <w:r w:rsidRPr="009940EC">
        <w:rPr>
          <w:rFonts w:ascii="Arial" w:hAnsi="Arial" w:cs="Arial"/>
          <w:color w:val="242729"/>
          <w:sz w:val="20"/>
          <w:szCs w:val="20"/>
        </w:rPr>
        <w:t>method.</w:t>
      </w:r>
    </w:p>
    <w:p w:rsidR="009940EC" w:rsidRPr="009940EC" w:rsidRDefault="009940EC" w:rsidP="00AE07BE">
      <w:pPr>
        <w:pStyle w:val="ListParagraph"/>
        <w:numPr>
          <w:ilvl w:val="0"/>
          <w:numId w:val="40"/>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03336"/>
          <w:sz w:val="20"/>
          <w:szCs w:val="20"/>
        </w:rPr>
      </w:pPr>
      <w:r w:rsidRPr="009940EC">
        <w:rPr>
          <w:rFonts w:ascii="Consolas" w:hAnsi="Consolas" w:cs="Consolas"/>
          <w:color w:val="101094"/>
          <w:sz w:val="20"/>
          <w:szCs w:val="20"/>
        </w:rPr>
        <w:t>import</w:t>
      </w:r>
      <w:r w:rsidRPr="009940EC">
        <w:rPr>
          <w:rFonts w:ascii="Consolas" w:hAnsi="Consolas" w:cs="Consolas"/>
          <w:color w:val="303336"/>
          <w:sz w:val="20"/>
          <w:szCs w:val="20"/>
        </w:rPr>
        <w:t xml:space="preserve"> java.lang.reflect.*;</w:t>
      </w:r>
    </w:p>
    <w:p w:rsidR="009940EC" w:rsidRPr="009940EC" w:rsidRDefault="009940EC" w:rsidP="00AE07BE">
      <w:pPr>
        <w:pStyle w:val="ListParagraph"/>
        <w:numPr>
          <w:ilvl w:val="0"/>
          <w:numId w:val="40"/>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03336"/>
          <w:sz w:val="20"/>
          <w:szCs w:val="20"/>
        </w:rPr>
      </w:pPr>
      <w:r w:rsidRPr="009940EC">
        <w:rPr>
          <w:rFonts w:ascii="Consolas" w:hAnsi="Consolas" w:cs="Consolas"/>
          <w:color w:val="101094"/>
          <w:sz w:val="20"/>
          <w:szCs w:val="20"/>
        </w:rPr>
        <w:t>class</w:t>
      </w:r>
      <w:r w:rsidRPr="009940EC">
        <w:rPr>
          <w:rFonts w:ascii="Consolas" w:hAnsi="Consolas" w:cs="Consolas"/>
          <w:color w:val="303336"/>
          <w:sz w:val="20"/>
          <w:szCs w:val="20"/>
        </w:rPr>
        <w:t xml:space="preserve"> </w:t>
      </w:r>
      <w:r w:rsidRPr="009940EC">
        <w:rPr>
          <w:rFonts w:ascii="Consolas" w:hAnsi="Consolas" w:cs="Consolas"/>
          <w:color w:val="2B91AF"/>
          <w:sz w:val="20"/>
          <w:szCs w:val="20"/>
        </w:rPr>
        <w:t>Dummy</w:t>
      </w:r>
      <w:r w:rsidRPr="009940EC">
        <w:rPr>
          <w:rFonts w:ascii="Consolas" w:hAnsi="Consolas" w:cs="Consolas"/>
          <w:color w:val="303336"/>
          <w:sz w:val="20"/>
          <w:szCs w:val="20"/>
        </w:rPr>
        <w:t>{</w:t>
      </w:r>
    </w:p>
    <w:p w:rsidR="009940EC" w:rsidRPr="009940EC" w:rsidRDefault="009940EC" w:rsidP="00AE07BE">
      <w:pPr>
        <w:pStyle w:val="ListParagraph"/>
        <w:numPr>
          <w:ilvl w:val="0"/>
          <w:numId w:val="40"/>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03336"/>
          <w:sz w:val="20"/>
          <w:szCs w:val="20"/>
        </w:rPr>
      </w:pPr>
      <w:r w:rsidRPr="009940EC">
        <w:rPr>
          <w:rFonts w:ascii="Consolas" w:hAnsi="Consolas" w:cs="Consolas"/>
          <w:color w:val="303336"/>
          <w:sz w:val="20"/>
          <w:szCs w:val="20"/>
        </w:rPr>
        <w:t xml:space="preserve">    </w:t>
      </w:r>
      <w:r w:rsidRPr="009940EC">
        <w:rPr>
          <w:rFonts w:ascii="Consolas" w:hAnsi="Consolas" w:cs="Consolas"/>
          <w:color w:val="101094"/>
          <w:sz w:val="20"/>
          <w:szCs w:val="20"/>
        </w:rPr>
        <w:t>private</w:t>
      </w:r>
      <w:r w:rsidRPr="009940EC">
        <w:rPr>
          <w:rFonts w:ascii="Consolas" w:hAnsi="Consolas" w:cs="Consolas"/>
          <w:color w:val="303336"/>
          <w:sz w:val="20"/>
          <w:szCs w:val="20"/>
        </w:rPr>
        <w:t xml:space="preserve"> </w:t>
      </w:r>
      <w:r w:rsidRPr="009940EC">
        <w:rPr>
          <w:rFonts w:ascii="Consolas" w:hAnsi="Consolas" w:cs="Consolas"/>
          <w:color w:val="101094"/>
          <w:sz w:val="20"/>
          <w:szCs w:val="20"/>
        </w:rPr>
        <w:t>void</w:t>
      </w:r>
      <w:r w:rsidRPr="009940EC">
        <w:rPr>
          <w:rFonts w:ascii="Consolas" w:hAnsi="Consolas" w:cs="Consolas"/>
          <w:color w:val="303336"/>
          <w:sz w:val="20"/>
          <w:szCs w:val="20"/>
        </w:rPr>
        <w:t xml:space="preserve"> foo(){</w:t>
      </w:r>
    </w:p>
    <w:p w:rsidR="009940EC" w:rsidRPr="009940EC" w:rsidRDefault="009940EC" w:rsidP="00AE07BE">
      <w:pPr>
        <w:pStyle w:val="ListParagraph"/>
        <w:numPr>
          <w:ilvl w:val="0"/>
          <w:numId w:val="40"/>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03336"/>
          <w:sz w:val="20"/>
          <w:szCs w:val="20"/>
        </w:rPr>
      </w:pPr>
      <w:r w:rsidRPr="009940EC">
        <w:rPr>
          <w:rFonts w:ascii="Consolas" w:hAnsi="Consolas" w:cs="Consolas"/>
          <w:color w:val="303336"/>
          <w:sz w:val="20"/>
          <w:szCs w:val="20"/>
        </w:rPr>
        <w:t xml:space="preserve">        </w:t>
      </w:r>
      <w:r w:rsidRPr="009940EC">
        <w:rPr>
          <w:rFonts w:ascii="Consolas" w:hAnsi="Consolas" w:cs="Consolas"/>
          <w:color w:val="2B91AF"/>
          <w:sz w:val="20"/>
          <w:szCs w:val="20"/>
        </w:rPr>
        <w:t>System</w:t>
      </w:r>
      <w:r w:rsidRPr="009940EC">
        <w:rPr>
          <w:rFonts w:ascii="Consolas" w:hAnsi="Consolas" w:cs="Consolas"/>
          <w:color w:val="303336"/>
          <w:sz w:val="20"/>
          <w:szCs w:val="20"/>
        </w:rPr>
        <w:t>.out.println(</w:t>
      </w:r>
      <w:r w:rsidRPr="009940EC">
        <w:rPr>
          <w:rFonts w:ascii="Consolas" w:hAnsi="Consolas" w:cs="Consolas"/>
          <w:color w:val="7D2727"/>
          <w:sz w:val="20"/>
          <w:szCs w:val="20"/>
        </w:rPr>
        <w:t>"hello foo()"</w:t>
      </w:r>
      <w:r w:rsidRPr="009940EC">
        <w:rPr>
          <w:rFonts w:ascii="Consolas" w:hAnsi="Consolas" w:cs="Consolas"/>
          <w:color w:val="303336"/>
          <w:sz w:val="20"/>
          <w:szCs w:val="20"/>
        </w:rPr>
        <w:t>);</w:t>
      </w:r>
    </w:p>
    <w:p w:rsidR="009940EC" w:rsidRPr="009940EC" w:rsidRDefault="009940EC" w:rsidP="00AE07BE">
      <w:pPr>
        <w:pStyle w:val="ListParagraph"/>
        <w:numPr>
          <w:ilvl w:val="0"/>
          <w:numId w:val="40"/>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03336"/>
          <w:sz w:val="20"/>
          <w:szCs w:val="20"/>
        </w:rPr>
      </w:pPr>
      <w:r w:rsidRPr="009940EC">
        <w:rPr>
          <w:rFonts w:ascii="Consolas" w:hAnsi="Consolas" w:cs="Consolas"/>
          <w:color w:val="303336"/>
          <w:sz w:val="20"/>
          <w:szCs w:val="20"/>
        </w:rPr>
        <w:t xml:space="preserve">    }</w:t>
      </w:r>
    </w:p>
    <w:p w:rsidR="009940EC" w:rsidRPr="009940EC" w:rsidRDefault="009940EC" w:rsidP="00AE07BE">
      <w:pPr>
        <w:pStyle w:val="ListParagraph"/>
        <w:numPr>
          <w:ilvl w:val="0"/>
          <w:numId w:val="40"/>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03336"/>
          <w:sz w:val="20"/>
          <w:szCs w:val="20"/>
        </w:rPr>
      </w:pPr>
      <w:r w:rsidRPr="009940EC">
        <w:rPr>
          <w:rFonts w:ascii="Consolas" w:hAnsi="Consolas" w:cs="Consolas"/>
          <w:color w:val="303336"/>
          <w:sz w:val="20"/>
          <w:szCs w:val="20"/>
        </w:rPr>
        <w:t>}</w:t>
      </w:r>
    </w:p>
    <w:p w:rsidR="009940EC" w:rsidRPr="009940EC" w:rsidRDefault="009940EC" w:rsidP="00AE07BE">
      <w:pPr>
        <w:pStyle w:val="ListParagraph"/>
        <w:numPr>
          <w:ilvl w:val="0"/>
          <w:numId w:val="40"/>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03336"/>
          <w:sz w:val="20"/>
          <w:szCs w:val="20"/>
        </w:rPr>
      </w:pPr>
    </w:p>
    <w:p w:rsidR="009940EC" w:rsidRDefault="009940EC" w:rsidP="00AE07BE">
      <w:pPr>
        <w:pStyle w:val="ListParagraph"/>
        <w:numPr>
          <w:ilvl w:val="0"/>
          <w:numId w:val="40"/>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03336"/>
          <w:sz w:val="20"/>
          <w:szCs w:val="20"/>
        </w:rPr>
      </w:pPr>
      <w:r w:rsidRPr="009940EC">
        <w:rPr>
          <w:rFonts w:ascii="Consolas" w:hAnsi="Consolas" w:cs="Consolas"/>
          <w:color w:val="101094"/>
          <w:sz w:val="20"/>
          <w:szCs w:val="20"/>
        </w:rPr>
        <w:t>class</w:t>
      </w:r>
      <w:r w:rsidRPr="009940EC">
        <w:rPr>
          <w:rFonts w:ascii="Consolas" w:hAnsi="Consolas" w:cs="Consolas"/>
          <w:color w:val="303336"/>
          <w:sz w:val="20"/>
          <w:szCs w:val="20"/>
        </w:rPr>
        <w:t xml:space="preserve"> </w:t>
      </w:r>
      <w:r w:rsidRPr="009940EC">
        <w:rPr>
          <w:rFonts w:ascii="Consolas" w:hAnsi="Consolas" w:cs="Consolas"/>
          <w:color w:val="2B91AF"/>
          <w:sz w:val="20"/>
          <w:szCs w:val="20"/>
        </w:rPr>
        <w:t>Test</w:t>
      </w:r>
      <w:r w:rsidRPr="009940EC">
        <w:rPr>
          <w:rFonts w:ascii="Consolas" w:hAnsi="Consolas" w:cs="Consolas"/>
          <w:color w:val="303336"/>
          <w:sz w:val="20"/>
          <w:szCs w:val="20"/>
        </w:rPr>
        <w:t>{</w:t>
      </w:r>
    </w:p>
    <w:p w:rsidR="009940EC" w:rsidRPr="009940EC" w:rsidRDefault="009940EC" w:rsidP="00AE07BE">
      <w:pPr>
        <w:pStyle w:val="ListParagraph"/>
        <w:numPr>
          <w:ilvl w:val="0"/>
          <w:numId w:val="40"/>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03336"/>
          <w:sz w:val="20"/>
          <w:szCs w:val="20"/>
        </w:rPr>
      </w:pPr>
      <w:r w:rsidRPr="009940EC">
        <w:rPr>
          <w:rFonts w:ascii="Consolas" w:hAnsi="Consolas" w:cs="Consolas"/>
          <w:color w:val="303336"/>
          <w:sz w:val="20"/>
          <w:szCs w:val="20"/>
        </w:rPr>
        <w:t xml:space="preserve">   </w:t>
      </w:r>
      <w:r w:rsidRPr="009940EC">
        <w:rPr>
          <w:rFonts w:ascii="Consolas" w:hAnsi="Consolas" w:cs="Consolas"/>
          <w:color w:val="101094"/>
          <w:sz w:val="20"/>
          <w:szCs w:val="20"/>
        </w:rPr>
        <w:t>public</w:t>
      </w:r>
      <w:r w:rsidRPr="009940EC">
        <w:rPr>
          <w:rFonts w:ascii="Consolas" w:hAnsi="Consolas" w:cs="Consolas"/>
          <w:color w:val="303336"/>
          <w:sz w:val="20"/>
          <w:szCs w:val="20"/>
        </w:rPr>
        <w:t xml:space="preserve"> </w:t>
      </w:r>
      <w:r w:rsidRPr="009940EC">
        <w:rPr>
          <w:rFonts w:ascii="Consolas" w:hAnsi="Consolas" w:cs="Consolas"/>
          <w:color w:val="101094"/>
          <w:sz w:val="20"/>
          <w:szCs w:val="20"/>
        </w:rPr>
        <w:t>static</w:t>
      </w:r>
      <w:r w:rsidRPr="009940EC">
        <w:rPr>
          <w:rFonts w:ascii="Consolas" w:hAnsi="Consolas" w:cs="Consolas"/>
          <w:color w:val="303336"/>
          <w:sz w:val="20"/>
          <w:szCs w:val="20"/>
        </w:rPr>
        <w:t xml:space="preserve"> </w:t>
      </w:r>
      <w:r w:rsidRPr="009940EC">
        <w:rPr>
          <w:rFonts w:ascii="Consolas" w:hAnsi="Consolas" w:cs="Consolas"/>
          <w:color w:val="101094"/>
          <w:sz w:val="20"/>
          <w:szCs w:val="20"/>
        </w:rPr>
        <w:t>void</w:t>
      </w:r>
      <w:r w:rsidRPr="009940EC">
        <w:rPr>
          <w:rFonts w:ascii="Consolas" w:hAnsi="Consolas" w:cs="Consolas"/>
          <w:color w:val="303336"/>
          <w:sz w:val="20"/>
          <w:szCs w:val="20"/>
        </w:rPr>
        <w:t xml:space="preserve"> main(</w:t>
      </w:r>
      <w:r w:rsidRPr="009940EC">
        <w:rPr>
          <w:rFonts w:ascii="Consolas" w:hAnsi="Consolas" w:cs="Consolas"/>
          <w:color w:val="2B91AF"/>
          <w:sz w:val="20"/>
          <w:szCs w:val="20"/>
        </w:rPr>
        <w:t>String</w:t>
      </w:r>
      <w:r w:rsidRPr="009940EC">
        <w:rPr>
          <w:rFonts w:ascii="Consolas" w:hAnsi="Consolas" w:cs="Consolas"/>
          <w:color w:val="303336"/>
          <w:sz w:val="20"/>
          <w:szCs w:val="20"/>
        </w:rPr>
        <w:t xml:space="preserve">[] args) </w:t>
      </w:r>
      <w:r w:rsidRPr="009940EC">
        <w:rPr>
          <w:rFonts w:ascii="Consolas" w:hAnsi="Consolas" w:cs="Consolas"/>
          <w:color w:val="101094"/>
          <w:sz w:val="20"/>
          <w:szCs w:val="20"/>
        </w:rPr>
        <w:t>throws</w:t>
      </w:r>
      <w:r w:rsidRPr="009940EC">
        <w:rPr>
          <w:rFonts w:ascii="Consolas" w:hAnsi="Consolas" w:cs="Consolas"/>
          <w:color w:val="303336"/>
          <w:sz w:val="20"/>
          <w:szCs w:val="20"/>
        </w:rPr>
        <w:t xml:space="preserve"> </w:t>
      </w:r>
      <w:r w:rsidRPr="009940EC">
        <w:rPr>
          <w:rFonts w:ascii="Consolas" w:hAnsi="Consolas" w:cs="Consolas"/>
          <w:color w:val="2B91AF"/>
          <w:sz w:val="20"/>
          <w:szCs w:val="20"/>
        </w:rPr>
        <w:t>Exception</w:t>
      </w:r>
      <w:r w:rsidRPr="009940EC">
        <w:rPr>
          <w:rFonts w:ascii="Consolas" w:hAnsi="Consolas" w:cs="Consolas"/>
          <w:color w:val="303336"/>
          <w:sz w:val="20"/>
          <w:szCs w:val="20"/>
        </w:rPr>
        <w:t xml:space="preserve"> {</w:t>
      </w:r>
    </w:p>
    <w:p w:rsidR="009940EC" w:rsidRPr="009940EC" w:rsidRDefault="009940EC" w:rsidP="00AE07BE">
      <w:pPr>
        <w:pStyle w:val="ListParagraph"/>
        <w:numPr>
          <w:ilvl w:val="0"/>
          <w:numId w:val="40"/>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03336"/>
          <w:sz w:val="20"/>
          <w:szCs w:val="20"/>
        </w:rPr>
      </w:pPr>
      <w:r w:rsidRPr="009940EC">
        <w:rPr>
          <w:rFonts w:ascii="Consolas" w:hAnsi="Consolas" w:cs="Consolas"/>
          <w:color w:val="303336"/>
          <w:sz w:val="20"/>
          <w:szCs w:val="20"/>
        </w:rPr>
        <w:t xml:space="preserve">        </w:t>
      </w:r>
      <w:r w:rsidRPr="009940EC">
        <w:rPr>
          <w:rFonts w:ascii="Consolas" w:hAnsi="Consolas" w:cs="Consolas"/>
          <w:color w:val="2B91AF"/>
          <w:sz w:val="20"/>
          <w:szCs w:val="20"/>
        </w:rPr>
        <w:t>Dummy</w:t>
      </w:r>
      <w:r w:rsidRPr="009940EC">
        <w:rPr>
          <w:rFonts w:ascii="Consolas" w:hAnsi="Consolas" w:cs="Consolas"/>
          <w:color w:val="303336"/>
          <w:sz w:val="20"/>
          <w:szCs w:val="20"/>
        </w:rPr>
        <w:t xml:space="preserve"> d = </w:t>
      </w:r>
      <w:r w:rsidRPr="009940EC">
        <w:rPr>
          <w:rFonts w:ascii="Consolas" w:hAnsi="Consolas" w:cs="Consolas"/>
          <w:color w:val="101094"/>
          <w:sz w:val="20"/>
          <w:szCs w:val="20"/>
        </w:rPr>
        <w:t>new</w:t>
      </w:r>
      <w:r w:rsidRPr="009940EC">
        <w:rPr>
          <w:rFonts w:ascii="Consolas" w:hAnsi="Consolas" w:cs="Consolas"/>
          <w:color w:val="303336"/>
          <w:sz w:val="20"/>
          <w:szCs w:val="20"/>
        </w:rPr>
        <w:t xml:space="preserve"> </w:t>
      </w:r>
      <w:r w:rsidRPr="009940EC">
        <w:rPr>
          <w:rFonts w:ascii="Consolas" w:hAnsi="Consolas" w:cs="Consolas"/>
          <w:color w:val="2B91AF"/>
          <w:sz w:val="20"/>
          <w:szCs w:val="20"/>
        </w:rPr>
        <w:t>Dummy</w:t>
      </w:r>
      <w:r w:rsidRPr="009940EC">
        <w:rPr>
          <w:rFonts w:ascii="Consolas" w:hAnsi="Consolas" w:cs="Consolas"/>
          <w:color w:val="303336"/>
          <w:sz w:val="20"/>
          <w:szCs w:val="20"/>
        </w:rPr>
        <w:t>();</w:t>
      </w:r>
    </w:p>
    <w:p w:rsidR="009940EC" w:rsidRPr="009940EC" w:rsidRDefault="009940EC" w:rsidP="00AE07BE">
      <w:pPr>
        <w:pStyle w:val="ListParagraph"/>
        <w:numPr>
          <w:ilvl w:val="0"/>
          <w:numId w:val="40"/>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03336"/>
          <w:sz w:val="20"/>
          <w:szCs w:val="20"/>
        </w:rPr>
      </w:pPr>
      <w:r w:rsidRPr="009940EC">
        <w:rPr>
          <w:rFonts w:ascii="Consolas" w:hAnsi="Consolas" w:cs="Consolas"/>
          <w:color w:val="303336"/>
          <w:sz w:val="20"/>
          <w:szCs w:val="20"/>
        </w:rPr>
        <w:t xml:space="preserve">        </w:t>
      </w:r>
      <w:r w:rsidRPr="009940EC">
        <w:rPr>
          <w:rFonts w:ascii="Consolas" w:hAnsi="Consolas" w:cs="Consolas"/>
          <w:color w:val="2B91AF"/>
          <w:sz w:val="20"/>
          <w:szCs w:val="20"/>
        </w:rPr>
        <w:t>Method</w:t>
      </w:r>
      <w:r w:rsidRPr="009940EC">
        <w:rPr>
          <w:rFonts w:ascii="Consolas" w:hAnsi="Consolas" w:cs="Consolas"/>
          <w:color w:val="303336"/>
          <w:sz w:val="20"/>
          <w:szCs w:val="20"/>
        </w:rPr>
        <w:t xml:space="preserve"> m = </w:t>
      </w:r>
      <w:r w:rsidRPr="009940EC">
        <w:rPr>
          <w:rFonts w:ascii="Consolas" w:hAnsi="Consolas" w:cs="Consolas"/>
          <w:color w:val="2B91AF"/>
          <w:sz w:val="20"/>
          <w:szCs w:val="20"/>
        </w:rPr>
        <w:t>Dummy</w:t>
      </w:r>
      <w:r w:rsidRPr="009940EC">
        <w:rPr>
          <w:rFonts w:ascii="Consolas" w:hAnsi="Consolas" w:cs="Consolas"/>
          <w:color w:val="303336"/>
          <w:sz w:val="20"/>
          <w:szCs w:val="20"/>
        </w:rPr>
        <w:t>.</w:t>
      </w:r>
      <w:r w:rsidRPr="009940EC">
        <w:rPr>
          <w:rFonts w:ascii="Consolas" w:hAnsi="Consolas" w:cs="Consolas"/>
          <w:color w:val="101094"/>
          <w:sz w:val="20"/>
          <w:szCs w:val="20"/>
        </w:rPr>
        <w:t>class</w:t>
      </w:r>
      <w:r w:rsidRPr="009940EC">
        <w:rPr>
          <w:rFonts w:ascii="Consolas" w:hAnsi="Consolas" w:cs="Consolas"/>
          <w:color w:val="303336"/>
          <w:sz w:val="20"/>
          <w:szCs w:val="20"/>
        </w:rPr>
        <w:t>.getDeclaredMethod(</w:t>
      </w:r>
      <w:r w:rsidRPr="009940EC">
        <w:rPr>
          <w:rFonts w:ascii="Consolas" w:hAnsi="Consolas" w:cs="Consolas"/>
          <w:color w:val="7D2727"/>
          <w:sz w:val="20"/>
          <w:szCs w:val="20"/>
        </w:rPr>
        <w:t>"foo"</w:t>
      </w:r>
      <w:r w:rsidRPr="009940EC">
        <w:rPr>
          <w:rFonts w:ascii="Consolas" w:hAnsi="Consolas" w:cs="Consolas"/>
          <w:color w:val="303336"/>
          <w:sz w:val="20"/>
          <w:szCs w:val="20"/>
        </w:rPr>
        <w:t>);</w:t>
      </w:r>
    </w:p>
    <w:p w:rsidR="009940EC" w:rsidRPr="009940EC" w:rsidRDefault="009940EC" w:rsidP="00AE07BE">
      <w:pPr>
        <w:pStyle w:val="ListParagraph"/>
        <w:numPr>
          <w:ilvl w:val="0"/>
          <w:numId w:val="40"/>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03336"/>
          <w:sz w:val="20"/>
          <w:szCs w:val="20"/>
        </w:rPr>
      </w:pPr>
      <w:r w:rsidRPr="009940EC">
        <w:rPr>
          <w:rFonts w:ascii="Consolas" w:hAnsi="Consolas" w:cs="Consolas"/>
          <w:color w:val="303336"/>
          <w:sz w:val="20"/>
          <w:szCs w:val="20"/>
        </w:rPr>
        <w:t xml:space="preserve">        </w:t>
      </w:r>
      <w:r w:rsidRPr="009940EC">
        <w:rPr>
          <w:rFonts w:ascii="Consolas" w:hAnsi="Consolas" w:cs="Consolas"/>
          <w:color w:val="858C93"/>
          <w:sz w:val="20"/>
          <w:szCs w:val="20"/>
        </w:rPr>
        <w:t>//m.invoke(d);// throws java.lang.IllegalAccessException</w:t>
      </w:r>
    </w:p>
    <w:p w:rsidR="009940EC" w:rsidRPr="009940EC" w:rsidRDefault="009940EC" w:rsidP="00AE07BE">
      <w:pPr>
        <w:pStyle w:val="ListParagraph"/>
        <w:numPr>
          <w:ilvl w:val="0"/>
          <w:numId w:val="40"/>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03336"/>
          <w:sz w:val="20"/>
          <w:szCs w:val="20"/>
        </w:rPr>
      </w:pPr>
      <w:r w:rsidRPr="009940EC">
        <w:rPr>
          <w:rFonts w:ascii="Consolas" w:hAnsi="Consolas" w:cs="Consolas"/>
          <w:color w:val="303336"/>
          <w:sz w:val="20"/>
          <w:szCs w:val="20"/>
        </w:rPr>
        <w:t xml:space="preserve">        m.setAccessible(</w:t>
      </w:r>
      <w:r w:rsidRPr="009940EC">
        <w:rPr>
          <w:rFonts w:ascii="Consolas" w:hAnsi="Consolas" w:cs="Consolas"/>
          <w:color w:val="101094"/>
          <w:sz w:val="20"/>
          <w:szCs w:val="20"/>
        </w:rPr>
        <w:t>true</w:t>
      </w:r>
      <w:r w:rsidRPr="009940EC">
        <w:rPr>
          <w:rFonts w:ascii="Consolas" w:hAnsi="Consolas" w:cs="Consolas"/>
          <w:color w:val="303336"/>
          <w:sz w:val="20"/>
          <w:szCs w:val="20"/>
        </w:rPr>
        <w:t>);</w:t>
      </w:r>
      <w:r w:rsidRPr="009940EC">
        <w:rPr>
          <w:rFonts w:ascii="Consolas" w:hAnsi="Consolas" w:cs="Consolas"/>
          <w:color w:val="858C93"/>
          <w:sz w:val="20"/>
          <w:szCs w:val="20"/>
        </w:rPr>
        <w:t xml:space="preserve">// Abracadabra </w:t>
      </w:r>
    </w:p>
    <w:p w:rsidR="009940EC" w:rsidRPr="009940EC" w:rsidRDefault="009940EC" w:rsidP="00AE07BE">
      <w:pPr>
        <w:pStyle w:val="ListParagraph"/>
        <w:numPr>
          <w:ilvl w:val="0"/>
          <w:numId w:val="40"/>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03336"/>
          <w:sz w:val="20"/>
          <w:szCs w:val="20"/>
        </w:rPr>
      </w:pPr>
      <w:r w:rsidRPr="009940EC">
        <w:rPr>
          <w:rFonts w:ascii="Consolas" w:hAnsi="Consolas" w:cs="Consolas"/>
          <w:color w:val="303336"/>
          <w:sz w:val="20"/>
          <w:szCs w:val="20"/>
        </w:rPr>
        <w:t xml:space="preserve">        m.invoke(d);</w:t>
      </w:r>
      <w:r w:rsidRPr="009940EC">
        <w:rPr>
          <w:rFonts w:ascii="Consolas" w:hAnsi="Consolas" w:cs="Consolas"/>
          <w:color w:val="858C93"/>
          <w:sz w:val="20"/>
          <w:szCs w:val="20"/>
        </w:rPr>
        <w:t>// now its OK</w:t>
      </w:r>
    </w:p>
    <w:p w:rsidR="009940EC" w:rsidRPr="009940EC" w:rsidRDefault="009940EC" w:rsidP="00AE07BE">
      <w:pPr>
        <w:pStyle w:val="ListParagraph"/>
        <w:numPr>
          <w:ilvl w:val="0"/>
          <w:numId w:val="40"/>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03336"/>
          <w:sz w:val="20"/>
          <w:szCs w:val="20"/>
        </w:rPr>
      </w:pPr>
      <w:r w:rsidRPr="009940EC">
        <w:rPr>
          <w:rFonts w:ascii="Consolas" w:hAnsi="Consolas" w:cs="Consolas"/>
          <w:color w:val="303336"/>
          <w:sz w:val="20"/>
          <w:szCs w:val="20"/>
        </w:rPr>
        <w:t xml:space="preserve">    }</w:t>
      </w:r>
    </w:p>
    <w:p w:rsidR="009940EC" w:rsidRPr="009940EC" w:rsidRDefault="009940EC" w:rsidP="00AE07BE">
      <w:pPr>
        <w:pStyle w:val="ListParagraph"/>
        <w:numPr>
          <w:ilvl w:val="0"/>
          <w:numId w:val="40"/>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93318"/>
          <w:sz w:val="20"/>
          <w:szCs w:val="20"/>
        </w:rPr>
      </w:pPr>
      <w:r w:rsidRPr="009940EC">
        <w:rPr>
          <w:rFonts w:ascii="Consolas" w:hAnsi="Consolas" w:cs="Consolas"/>
          <w:color w:val="303336"/>
          <w:sz w:val="20"/>
          <w:szCs w:val="20"/>
        </w:rPr>
        <w:t>}</w:t>
      </w:r>
    </w:p>
    <w:p w:rsidR="009940EC" w:rsidRPr="00D126B6" w:rsidRDefault="009940EC" w:rsidP="009940EC">
      <w:pPr>
        <w:shd w:val="clear" w:color="auto" w:fill="FFFFFF"/>
        <w:spacing w:before="100" w:beforeAutospacing="1" w:after="100" w:afterAutospacing="1"/>
        <w:jc w:val="both"/>
        <w:outlineLvl w:val="2"/>
        <w:rPr>
          <w:rFonts w:ascii="Tahoma" w:hAnsi="Tahoma" w:cs="Tahoma"/>
          <w:b/>
          <w:color w:val="610B4B"/>
        </w:rPr>
      </w:pPr>
    </w:p>
    <w:p w:rsidR="009940EC" w:rsidRPr="005C36B5" w:rsidRDefault="009940EC" w:rsidP="009940EC">
      <w:pPr>
        <w:tabs>
          <w:tab w:val="left" w:pos="3808"/>
        </w:tabs>
        <w:rPr>
          <w:b/>
          <w:sz w:val="16"/>
          <w:szCs w:val="16"/>
        </w:rPr>
      </w:pPr>
    </w:p>
    <w:p w:rsidR="00981E0F" w:rsidRPr="00E95FC2" w:rsidRDefault="00981E0F" w:rsidP="00981E0F">
      <w:pPr>
        <w:pStyle w:val="HTMLPreformatted"/>
        <w:shd w:val="clear" w:color="auto" w:fill="FFFFFF"/>
        <w:spacing w:line="360" w:lineRule="atLeast"/>
        <w:rPr>
          <w:rFonts w:ascii="Consolas" w:hAnsi="Consolas" w:cs="Consolas"/>
          <w:color w:val="000000"/>
          <w:sz w:val="22"/>
          <w:szCs w:val="22"/>
        </w:rPr>
      </w:pPr>
      <w:r>
        <w:rPr>
          <w:rFonts w:ascii="Trebuchet MS" w:hAnsi="Trebuchet MS"/>
          <w:color w:val="222426"/>
          <w:shd w:val="clear" w:color="auto" w:fill="FFFFFF"/>
        </w:rPr>
        <w:t>The method</w:t>
      </w:r>
      <w:r>
        <w:rPr>
          <w:rStyle w:val="apple-converted-space"/>
          <w:rFonts w:ascii="Trebuchet MS" w:hAnsi="Trebuchet MS"/>
          <w:color w:val="222426"/>
          <w:shd w:val="clear" w:color="auto" w:fill="FFFFFF"/>
        </w:rPr>
        <w:t> </w:t>
      </w:r>
      <w:r w:rsidRPr="00690AD3">
        <w:rPr>
          <w:rStyle w:val="HTMLCode"/>
          <w:rFonts w:ascii="Trebuchet MS" w:hAnsi="Trebuchet MS"/>
          <w:b/>
          <w:color w:val="222426"/>
          <w:sz w:val="24"/>
          <w:szCs w:val="24"/>
          <w:shd w:val="clear" w:color="auto" w:fill="EEEEEE"/>
        </w:rPr>
        <w:t>compareTo</w:t>
      </w:r>
      <w:r>
        <w:rPr>
          <w:rStyle w:val="HTMLCode"/>
          <w:rFonts w:ascii="Trebuchet MS" w:hAnsi="Trebuchet MS"/>
          <w:color w:val="222426"/>
          <w:sz w:val="24"/>
          <w:szCs w:val="24"/>
          <w:shd w:val="clear" w:color="auto" w:fill="EEEEEE"/>
        </w:rPr>
        <w:t>()</w:t>
      </w:r>
      <w:r>
        <w:rPr>
          <w:rStyle w:val="apple-converted-space"/>
          <w:rFonts w:ascii="Trebuchet MS" w:hAnsi="Trebuchet MS"/>
          <w:color w:val="222426"/>
          <w:shd w:val="clear" w:color="auto" w:fill="FFFFFF"/>
        </w:rPr>
        <w:t> </w:t>
      </w:r>
      <w:r>
        <w:rPr>
          <w:rFonts w:ascii="Trebuchet MS" w:hAnsi="Trebuchet MS"/>
          <w:color w:val="222426"/>
          <w:shd w:val="clear" w:color="auto" w:fill="FFFFFF"/>
        </w:rPr>
        <w:t>is used for comparing two strings lexicographically. Each character of both the strings is converted into a Unicode value for comparison. If both the strings are equal then this method returns 0 else it returns positive or negative value.</w:t>
      </w:r>
    </w:p>
    <w:p w:rsidR="009940EC" w:rsidRDefault="009940EC" w:rsidP="00D83025">
      <w:pPr>
        <w:pStyle w:val="NormalWeb"/>
        <w:shd w:val="clear" w:color="auto" w:fill="FFFFFF"/>
        <w:spacing w:before="0" w:beforeAutospacing="0" w:after="0" w:afterAutospacing="0"/>
        <w:rPr>
          <w:rFonts w:ascii="Arial" w:hAnsi="Arial" w:cs="Arial"/>
          <w:b/>
          <w:color w:val="444444"/>
          <w:sz w:val="22"/>
          <w:szCs w:val="22"/>
        </w:rPr>
      </w:pPr>
    </w:p>
    <w:p w:rsidR="00470FFF" w:rsidRDefault="00470FFF" w:rsidP="00D83025">
      <w:pPr>
        <w:pStyle w:val="NormalWeb"/>
        <w:shd w:val="clear" w:color="auto" w:fill="FFFFFF"/>
        <w:spacing w:before="0" w:beforeAutospacing="0" w:after="0" w:afterAutospacing="0"/>
        <w:rPr>
          <w:rFonts w:ascii="Arial" w:hAnsi="Arial" w:cs="Arial"/>
          <w:b/>
          <w:color w:val="444444"/>
          <w:sz w:val="22"/>
          <w:szCs w:val="22"/>
        </w:rPr>
      </w:pPr>
    </w:p>
    <w:p w:rsidR="00470FFF" w:rsidRDefault="00FC1657" w:rsidP="00470FFF">
      <w:pPr>
        <w:pStyle w:val="Heading1"/>
        <w:shd w:val="clear" w:color="auto" w:fill="FFFFFF"/>
        <w:spacing w:before="0" w:beforeAutospacing="0" w:after="0" w:afterAutospacing="0"/>
        <w:textAlignment w:val="baseline"/>
        <w:rPr>
          <w:rFonts w:ascii="Arial" w:hAnsi="Arial" w:cs="Arial"/>
          <w:color w:val="242729"/>
        </w:rPr>
      </w:pPr>
      <w:hyperlink r:id="rId154" w:history="1">
        <w:r w:rsidR="00470FFF">
          <w:rPr>
            <w:rStyle w:val="Hyperlink"/>
            <w:rFonts w:ascii="Arial" w:eastAsiaTheme="minorEastAsia" w:hAnsi="Arial" w:cs="Arial"/>
            <w:b w:val="0"/>
            <w:bCs w:val="0"/>
            <w:color w:val="242729"/>
            <w:sz w:val="41"/>
            <w:szCs w:val="41"/>
            <w:bdr w:val="none" w:sz="0" w:space="0" w:color="auto" w:frame="1"/>
          </w:rPr>
          <w:t>How to integrate JIRA with Selenium WebDriver?</w:t>
        </w:r>
      </w:hyperlink>
    </w:p>
    <w:p w:rsidR="00470FFF" w:rsidRDefault="00470FFF" w:rsidP="00D83025">
      <w:pPr>
        <w:pStyle w:val="NormalWeb"/>
        <w:shd w:val="clear" w:color="auto" w:fill="FFFFFF"/>
        <w:spacing w:before="0" w:beforeAutospacing="0" w:after="0" w:afterAutospacing="0"/>
        <w:rPr>
          <w:rFonts w:ascii="Arial" w:hAnsi="Arial" w:cs="Arial"/>
          <w:b/>
          <w:color w:val="444444"/>
          <w:sz w:val="22"/>
          <w:szCs w:val="22"/>
        </w:rPr>
      </w:pPr>
    </w:p>
    <w:p w:rsidR="00470FFF" w:rsidRDefault="00470FFF" w:rsidP="00470FFF">
      <w:pPr>
        <w:pStyle w:val="NormalWeb"/>
        <w:shd w:val="clear" w:color="auto" w:fill="FFFFFF"/>
        <w:spacing w:before="0" w:beforeAutospacing="0" w:after="0" w:afterAutospacing="0"/>
        <w:textAlignment w:val="baseline"/>
        <w:rPr>
          <w:rFonts w:ascii="inherit" w:hAnsi="inherit" w:cs="Arial"/>
          <w:color w:val="242729"/>
          <w:sz w:val="23"/>
          <w:szCs w:val="23"/>
        </w:rPr>
      </w:pPr>
      <w:r>
        <w:rPr>
          <w:rFonts w:ascii="inherit" w:hAnsi="inherit" w:cs="Arial"/>
          <w:color w:val="242729"/>
          <w:sz w:val="23"/>
          <w:szCs w:val="23"/>
        </w:rPr>
        <w:t>I was able to work with JIRA with Selenium Web Driver based project by integrating </w:t>
      </w:r>
      <w:hyperlink r:id="rId155" w:history="1">
        <w:r>
          <w:rPr>
            <w:rStyle w:val="Hyperlink"/>
            <w:rFonts w:ascii="inherit" w:eastAsiaTheme="minorEastAsia" w:hAnsi="inherit" w:cs="Arial"/>
            <w:color w:val="005999"/>
            <w:sz w:val="23"/>
            <w:szCs w:val="23"/>
            <w:bdr w:val="none" w:sz="0" w:space="0" w:color="auto" w:frame="1"/>
          </w:rPr>
          <w:t>jira client</w:t>
        </w:r>
      </w:hyperlink>
      <w:r>
        <w:rPr>
          <w:rFonts w:ascii="inherit" w:hAnsi="inherit" w:cs="Arial"/>
          <w:color w:val="242729"/>
          <w:sz w:val="23"/>
          <w:szCs w:val="23"/>
        </w:rPr>
        <w:t> as part of my utility classes. [This has nothing to do with selenium web driver]</w:t>
      </w:r>
    </w:p>
    <w:p w:rsidR="00470FFF" w:rsidRDefault="00470FFF" w:rsidP="00470FFF">
      <w:pPr>
        <w:pStyle w:val="NormalWeb"/>
        <w:shd w:val="clear" w:color="auto" w:fill="FFFFFF"/>
        <w:spacing w:before="0" w:beforeAutospacing="0" w:after="240" w:afterAutospacing="0"/>
        <w:textAlignment w:val="baseline"/>
        <w:rPr>
          <w:rFonts w:ascii="inherit" w:hAnsi="inherit" w:cs="Arial"/>
          <w:color w:val="242729"/>
          <w:sz w:val="23"/>
          <w:szCs w:val="23"/>
        </w:rPr>
      </w:pPr>
      <w:r>
        <w:rPr>
          <w:rFonts w:ascii="inherit" w:hAnsi="inherit" w:cs="Arial"/>
          <w:color w:val="242729"/>
          <w:sz w:val="23"/>
          <w:szCs w:val="23"/>
        </w:rPr>
        <w:t>Below example tells how to log defect in JIRA if any automated test gets failed. [This is just a sample. You can try mentioned scenario in question by yourself with reference taken from sample code below]</w:t>
      </w:r>
    </w:p>
    <w:p w:rsidR="00470FFF" w:rsidRDefault="00470FFF" w:rsidP="00470FFF">
      <w:pPr>
        <w:pStyle w:val="HTMLPreformatted"/>
        <w:shd w:val="clear" w:color="auto" w:fill="EFF0F1"/>
        <w:textAlignment w:val="baseline"/>
        <w:rPr>
          <w:rStyle w:val="HTMLCode"/>
          <w:rFonts w:ascii="Consolas" w:hAnsi="Consolas" w:cs="Consolas"/>
          <w:color w:val="242729"/>
          <w:bdr w:val="none" w:sz="0" w:space="0" w:color="auto" w:frame="1"/>
          <w:shd w:val="clear" w:color="auto" w:fill="EFF0F1"/>
        </w:rPr>
      </w:pPr>
      <w:r>
        <w:rPr>
          <w:rStyle w:val="HTMLCode"/>
          <w:rFonts w:ascii="Consolas" w:hAnsi="Consolas" w:cs="Consolas"/>
          <w:color w:val="242729"/>
          <w:bdr w:val="none" w:sz="0" w:space="0" w:color="auto" w:frame="1"/>
          <w:shd w:val="clear" w:color="auto" w:fill="EFF0F1"/>
        </w:rPr>
        <w:t>JiraClient jira = new JiraClient("&lt;JiraUrl&gt;", "&lt;creds&gt;");</w:t>
      </w:r>
    </w:p>
    <w:p w:rsidR="00470FFF" w:rsidRDefault="00470FFF" w:rsidP="00470FFF">
      <w:pPr>
        <w:pStyle w:val="HTMLPreformatted"/>
        <w:shd w:val="clear" w:color="auto" w:fill="EFF0F1"/>
        <w:textAlignment w:val="baseline"/>
        <w:rPr>
          <w:rStyle w:val="HTMLCode"/>
          <w:rFonts w:ascii="Consolas" w:hAnsi="Consolas" w:cs="Consolas"/>
          <w:color w:val="242729"/>
          <w:bdr w:val="none" w:sz="0" w:space="0" w:color="auto" w:frame="1"/>
          <w:shd w:val="clear" w:color="auto" w:fill="EFF0F1"/>
        </w:rPr>
      </w:pPr>
    </w:p>
    <w:p w:rsidR="00470FFF" w:rsidRDefault="00470FFF" w:rsidP="00470FFF">
      <w:pPr>
        <w:pStyle w:val="HTMLPreformatted"/>
        <w:shd w:val="clear" w:color="auto" w:fill="EFF0F1"/>
        <w:textAlignment w:val="baseline"/>
        <w:rPr>
          <w:rStyle w:val="HTMLCode"/>
          <w:rFonts w:ascii="Consolas" w:hAnsi="Consolas" w:cs="Consolas"/>
          <w:color w:val="242729"/>
          <w:bdr w:val="none" w:sz="0" w:space="0" w:color="auto" w:frame="1"/>
          <w:shd w:val="clear" w:color="auto" w:fill="EFF0F1"/>
        </w:rPr>
      </w:pPr>
      <w:r>
        <w:rPr>
          <w:rStyle w:val="HTMLCode"/>
          <w:rFonts w:ascii="Consolas" w:hAnsi="Consolas" w:cs="Consolas"/>
          <w:color w:val="242729"/>
          <w:bdr w:val="none" w:sz="0" w:space="0" w:color="auto" w:frame="1"/>
          <w:shd w:val="clear" w:color="auto" w:fill="EFF0F1"/>
        </w:rPr>
        <w:t>public void createNewJiraIssue(ITestResult result, String projectName, String defectType, String defectSummary,</w:t>
      </w:r>
    </w:p>
    <w:p w:rsidR="00470FFF" w:rsidRDefault="00470FFF" w:rsidP="00470FFF">
      <w:pPr>
        <w:pStyle w:val="HTMLPreformatted"/>
        <w:shd w:val="clear" w:color="auto" w:fill="EFF0F1"/>
        <w:textAlignment w:val="baseline"/>
        <w:rPr>
          <w:rStyle w:val="HTMLCode"/>
          <w:rFonts w:ascii="Consolas" w:hAnsi="Consolas" w:cs="Consolas"/>
          <w:color w:val="242729"/>
          <w:bdr w:val="none" w:sz="0" w:space="0" w:color="auto" w:frame="1"/>
          <w:shd w:val="clear" w:color="auto" w:fill="EFF0F1"/>
        </w:rPr>
      </w:pPr>
      <w:r>
        <w:rPr>
          <w:rStyle w:val="HTMLCode"/>
          <w:rFonts w:ascii="Consolas" w:hAnsi="Consolas" w:cs="Consolas"/>
          <w:color w:val="242729"/>
          <w:bdr w:val="none" w:sz="0" w:space="0" w:color="auto" w:frame="1"/>
          <w:shd w:val="clear" w:color="auto" w:fill="EFF0F1"/>
        </w:rPr>
        <w:t xml:space="preserve">        String defectDescription, String defectReporter, String defectAssignee) {</w:t>
      </w:r>
    </w:p>
    <w:p w:rsidR="00470FFF" w:rsidRDefault="00470FFF" w:rsidP="00470FFF">
      <w:pPr>
        <w:pStyle w:val="HTMLPreformatted"/>
        <w:shd w:val="clear" w:color="auto" w:fill="EFF0F1"/>
        <w:textAlignment w:val="baseline"/>
        <w:rPr>
          <w:rStyle w:val="HTMLCode"/>
          <w:rFonts w:ascii="Consolas" w:hAnsi="Consolas" w:cs="Consolas"/>
          <w:color w:val="242729"/>
          <w:bdr w:val="none" w:sz="0" w:space="0" w:color="auto" w:frame="1"/>
          <w:shd w:val="clear" w:color="auto" w:fill="EFF0F1"/>
        </w:rPr>
      </w:pPr>
      <w:r>
        <w:rPr>
          <w:rStyle w:val="HTMLCode"/>
          <w:rFonts w:ascii="Consolas" w:hAnsi="Consolas" w:cs="Consolas"/>
          <w:color w:val="242729"/>
          <w:bdr w:val="none" w:sz="0" w:space="0" w:color="auto" w:frame="1"/>
          <w:shd w:val="clear" w:color="auto" w:fill="EFF0F1"/>
        </w:rPr>
        <w:t xml:space="preserve">    try {</w:t>
      </w:r>
    </w:p>
    <w:p w:rsidR="00470FFF" w:rsidRDefault="00470FFF" w:rsidP="00470FFF">
      <w:pPr>
        <w:pStyle w:val="HTMLPreformatted"/>
        <w:shd w:val="clear" w:color="auto" w:fill="EFF0F1"/>
        <w:textAlignment w:val="baseline"/>
        <w:rPr>
          <w:rStyle w:val="HTMLCode"/>
          <w:rFonts w:ascii="Consolas" w:hAnsi="Consolas" w:cs="Consolas"/>
          <w:color w:val="242729"/>
          <w:bdr w:val="none" w:sz="0" w:space="0" w:color="auto" w:frame="1"/>
          <w:shd w:val="clear" w:color="auto" w:fill="EFF0F1"/>
        </w:rPr>
      </w:pPr>
      <w:r>
        <w:rPr>
          <w:rStyle w:val="HTMLCode"/>
          <w:rFonts w:ascii="Consolas" w:hAnsi="Consolas" w:cs="Consolas"/>
          <w:color w:val="242729"/>
          <w:bdr w:val="none" w:sz="0" w:space="0" w:color="auto" w:frame="1"/>
          <w:shd w:val="clear" w:color="auto" w:fill="EFF0F1"/>
        </w:rPr>
        <w:t xml:space="preserve">        if (result.getStatus() == ITestResult.FAILURE) {</w:t>
      </w:r>
    </w:p>
    <w:p w:rsidR="00470FFF" w:rsidRDefault="00470FFF" w:rsidP="00470FFF">
      <w:pPr>
        <w:pStyle w:val="HTMLPreformatted"/>
        <w:shd w:val="clear" w:color="auto" w:fill="EFF0F1"/>
        <w:textAlignment w:val="baseline"/>
        <w:rPr>
          <w:rStyle w:val="HTMLCode"/>
          <w:rFonts w:ascii="Consolas" w:hAnsi="Consolas" w:cs="Consolas"/>
          <w:color w:val="242729"/>
          <w:bdr w:val="none" w:sz="0" w:space="0" w:color="auto" w:frame="1"/>
          <w:shd w:val="clear" w:color="auto" w:fill="EFF0F1"/>
        </w:rPr>
      </w:pPr>
    </w:p>
    <w:p w:rsidR="00470FFF" w:rsidRDefault="00470FFF" w:rsidP="00470FFF">
      <w:pPr>
        <w:pStyle w:val="HTMLPreformatted"/>
        <w:shd w:val="clear" w:color="auto" w:fill="EFF0F1"/>
        <w:textAlignment w:val="baseline"/>
        <w:rPr>
          <w:rStyle w:val="HTMLCode"/>
          <w:rFonts w:ascii="Consolas" w:hAnsi="Consolas" w:cs="Consolas"/>
          <w:color w:val="242729"/>
          <w:bdr w:val="none" w:sz="0" w:space="0" w:color="auto" w:frame="1"/>
          <w:shd w:val="clear" w:color="auto" w:fill="EFF0F1"/>
        </w:rPr>
      </w:pPr>
      <w:r>
        <w:rPr>
          <w:rStyle w:val="HTMLCode"/>
          <w:rFonts w:ascii="Consolas" w:hAnsi="Consolas" w:cs="Consolas"/>
          <w:color w:val="242729"/>
          <w:bdr w:val="none" w:sz="0" w:space="0" w:color="auto" w:frame="1"/>
          <w:shd w:val="clear" w:color="auto" w:fill="EFF0F1"/>
        </w:rPr>
        <w:t xml:space="preserve">            /* Create new issue */</w:t>
      </w:r>
    </w:p>
    <w:p w:rsidR="00470FFF" w:rsidRDefault="00470FFF" w:rsidP="00470FFF">
      <w:pPr>
        <w:pStyle w:val="HTMLPreformatted"/>
        <w:shd w:val="clear" w:color="auto" w:fill="EFF0F1"/>
        <w:textAlignment w:val="baseline"/>
        <w:rPr>
          <w:rStyle w:val="HTMLCode"/>
          <w:rFonts w:ascii="Consolas" w:hAnsi="Consolas" w:cs="Consolas"/>
          <w:color w:val="242729"/>
          <w:bdr w:val="none" w:sz="0" w:space="0" w:color="auto" w:frame="1"/>
          <w:shd w:val="clear" w:color="auto" w:fill="EFF0F1"/>
        </w:rPr>
      </w:pPr>
      <w:r>
        <w:rPr>
          <w:rStyle w:val="HTMLCode"/>
          <w:rFonts w:ascii="Consolas" w:hAnsi="Consolas" w:cs="Consolas"/>
          <w:color w:val="242729"/>
          <w:bdr w:val="none" w:sz="0" w:space="0" w:color="auto" w:frame="1"/>
          <w:shd w:val="clear" w:color="auto" w:fill="EFF0F1"/>
        </w:rPr>
        <w:lastRenderedPageBreak/>
        <w:t xml:space="preserve">            Issue newIssue = jira.createIssue(projectName, defectType).field(Field.SUMMARY, defectSummary)</w:t>
      </w:r>
    </w:p>
    <w:p w:rsidR="00470FFF" w:rsidRDefault="00470FFF" w:rsidP="00470FFF">
      <w:pPr>
        <w:pStyle w:val="HTMLPreformatted"/>
        <w:shd w:val="clear" w:color="auto" w:fill="EFF0F1"/>
        <w:textAlignment w:val="baseline"/>
        <w:rPr>
          <w:rStyle w:val="HTMLCode"/>
          <w:rFonts w:ascii="Consolas" w:hAnsi="Consolas" w:cs="Consolas"/>
          <w:color w:val="242729"/>
          <w:bdr w:val="none" w:sz="0" w:space="0" w:color="auto" w:frame="1"/>
          <w:shd w:val="clear" w:color="auto" w:fill="EFF0F1"/>
        </w:rPr>
      </w:pPr>
      <w:r>
        <w:rPr>
          <w:rStyle w:val="HTMLCode"/>
          <w:rFonts w:ascii="Consolas" w:hAnsi="Consolas" w:cs="Consolas"/>
          <w:color w:val="242729"/>
          <w:bdr w:val="none" w:sz="0" w:space="0" w:color="auto" w:frame="1"/>
          <w:shd w:val="clear" w:color="auto" w:fill="EFF0F1"/>
        </w:rPr>
        <w:t xml:space="preserve">                    .field(Field.DESCRIPTION, defectDescription).field(Field.REPORTER, defectReporter)</w:t>
      </w:r>
    </w:p>
    <w:p w:rsidR="00470FFF" w:rsidRDefault="00470FFF" w:rsidP="00470FFF">
      <w:pPr>
        <w:pStyle w:val="HTMLPreformatted"/>
        <w:shd w:val="clear" w:color="auto" w:fill="EFF0F1"/>
        <w:textAlignment w:val="baseline"/>
        <w:rPr>
          <w:rStyle w:val="HTMLCode"/>
          <w:rFonts w:ascii="Consolas" w:hAnsi="Consolas" w:cs="Consolas"/>
          <w:color w:val="242729"/>
          <w:bdr w:val="none" w:sz="0" w:space="0" w:color="auto" w:frame="1"/>
          <w:shd w:val="clear" w:color="auto" w:fill="EFF0F1"/>
        </w:rPr>
      </w:pPr>
      <w:r>
        <w:rPr>
          <w:rStyle w:val="HTMLCode"/>
          <w:rFonts w:ascii="Consolas" w:hAnsi="Consolas" w:cs="Consolas"/>
          <w:color w:val="242729"/>
          <w:bdr w:val="none" w:sz="0" w:space="0" w:color="auto" w:frame="1"/>
          <w:shd w:val="clear" w:color="auto" w:fill="EFF0F1"/>
        </w:rPr>
        <w:t xml:space="preserve">                    .field(Field.ASSIGNEE, defectAssignee).execute();</w:t>
      </w:r>
    </w:p>
    <w:p w:rsidR="00470FFF" w:rsidRDefault="00470FFF" w:rsidP="00470FFF">
      <w:pPr>
        <w:pStyle w:val="HTMLPreformatted"/>
        <w:shd w:val="clear" w:color="auto" w:fill="EFF0F1"/>
        <w:textAlignment w:val="baseline"/>
        <w:rPr>
          <w:rStyle w:val="HTMLCode"/>
          <w:rFonts w:ascii="Consolas" w:hAnsi="Consolas" w:cs="Consolas"/>
          <w:color w:val="242729"/>
          <w:bdr w:val="none" w:sz="0" w:space="0" w:color="auto" w:frame="1"/>
          <w:shd w:val="clear" w:color="auto" w:fill="EFF0F1"/>
        </w:rPr>
      </w:pPr>
      <w:r>
        <w:rPr>
          <w:rStyle w:val="HTMLCode"/>
          <w:rFonts w:ascii="Consolas" w:hAnsi="Consolas" w:cs="Consolas"/>
          <w:color w:val="242729"/>
          <w:bdr w:val="none" w:sz="0" w:space="0" w:color="auto" w:frame="1"/>
          <w:shd w:val="clear" w:color="auto" w:fill="EFF0F1"/>
        </w:rPr>
        <w:t xml:space="preserve">        }</w:t>
      </w:r>
    </w:p>
    <w:p w:rsidR="00470FFF" w:rsidRDefault="00470FFF" w:rsidP="00470FFF">
      <w:pPr>
        <w:pStyle w:val="HTMLPreformatted"/>
        <w:shd w:val="clear" w:color="auto" w:fill="EFF0F1"/>
        <w:textAlignment w:val="baseline"/>
        <w:rPr>
          <w:rStyle w:val="HTMLCode"/>
          <w:rFonts w:ascii="Consolas" w:hAnsi="Consolas" w:cs="Consolas"/>
          <w:color w:val="242729"/>
          <w:bdr w:val="none" w:sz="0" w:space="0" w:color="auto" w:frame="1"/>
          <w:shd w:val="clear" w:color="auto" w:fill="EFF0F1"/>
        </w:rPr>
      </w:pPr>
      <w:r>
        <w:rPr>
          <w:rStyle w:val="HTMLCode"/>
          <w:rFonts w:ascii="Consolas" w:hAnsi="Consolas" w:cs="Consolas"/>
          <w:color w:val="242729"/>
          <w:bdr w:val="none" w:sz="0" w:space="0" w:color="auto" w:frame="1"/>
          <w:shd w:val="clear" w:color="auto" w:fill="EFF0F1"/>
        </w:rPr>
        <w:t xml:space="preserve">    } catch (JiraException ex) {</w:t>
      </w:r>
    </w:p>
    <w:p w:rsidR="00470FFF" w:rsidRDefault="00470FFF" w:rsidP="00470FFF">
      <w:pPr>
        <w:pStyle w:val="HTMLPreformatted"/>
        <w:shd w:val="clear" w:color="auto" w:fill="EFF0F1"/>
        <w:textAlignment w:val="baseline"/>
        <w:rPr>
          <w:rStyle w:val="HTMLCode"/>
          <w:rFonts w:ascii="Consolas" w:hAnsi="Consolas" w:cs="Consolas"/>
          <w:color w:val="242729"/>
          <w:bdr w:val="none" w:sz="0" w:space="0" w:color="auto" w:frame="1"/>
          <w:shd w:val="clear" w:color="auto" w:fill="EFF0F1"/>
        </w:rPr>
      </w:pPr>
      <w:r>
        <w:rPr>
          <w:rStyle w:val="HTMLCode"/>
          <w:rFonts w:ascii="Consolas" w:hAnsi="Consolas" w:cs="Consolas"/>
          <w:color w:val="242729"/>
          <w:bdr w:val="none" w:sz="0" w:space="0" w:color="auto" w:frame="1"/>
          <w:shd w:val="clear" w:color="auto" w:fill="EFF0F1"/>
        </w:rPr>
        <w:t xml:space="preserve">        System.err.println(ex.getMessage());</w:t>
      </w:r>
    </w:p>
    <w:p w:rsidR="00470FFF" w:rsidRDefault="00470FFF" w:rsidP="00470FFF">
      <w:pPr>
        <w:pStyle w:val="HTMLPreformatted"/>
        <w:shd w:val="clear" w:color="auto" w:fill="EFF0F1"/>
        <w:textAlignment w:val="baseline"/>
        <w:rPr>
          <w:rStyle w:val="HTMLCode"/>
          <w:rFonts w:ascii="Consolas" w:hAnsi="Consolas" w:cs="Consolas"/>
          <w:color w:val="242729"/>
          <w:bdr w:val="none" w:sz="0" w:space="0" w:color="auto" w:frame="1"/>
          <w:shd w:val="clear" w:color="auto" w:fill="EFF0F1"/>
        </w:rPr>
      </w:pPr>
    </w:p>
    <w:p w:rsidR="00470FFF" w:rsidRDefault="00470FFF" w:rsidP="00470FFF">
      <w:pPr>
        <w:pStyle w:val="HTMLPreformatted"/>
        <w:shd w:val="clear" w:color="auto" w:fill="EFF0F1"/>
        <w:textAlignment w:val="baseline"/>
        <w:rPr>
          <w:rStyle w:val="HTMLCode"/>
          <w:rFonts w:ascii="Consolas" w:hAnsi="Consolas" w:cs="Consolas"/>
          <w:color w:val="242729"/>
          <w:bdr w:val="none" w:sz="0" w:space="0" w:color="auto" w:frame="1"/>
          <w:shd w:val="clear" w:color="auto" w:fill="EFF0F1"/>
        </w:rPr>
      </w:pPr>
      <w:r>
        <w:rPr>
          <w:rStyle w:val="HTMLCode"/>
          <w:rFonts w:ascii="Consolas" w:hAnsi="Consolas" w:cs="Consolas"/>
          <w:color w:val="242729"/>
          <w:bdr w:val="none" w:sz="0" w:space="0" w:color="auto" w:frame="1"/>
          <w:shd w:val="clear" w:color="auto" w:fill="EFF0F1"/>
        </w:rPr>
        <w:t xml:space="preserve">        if (ex.getCause() != null)</w:t>
      </w:r>
    </w:p>
    <w:p w:rsidR="00470FFF" w:rsidRDefault="00470FFF" w:rsidP="00470FFF">
      <w:pPr>
        <w:pStyle w:val="HTMLPreformatted"/>
        <w:shd w:val="clear" w:color="auto" w:fill="EFF0F1"/>
        <w:textAlignment w:val="baseline"/>
        <w:rPr>
          <w:rStyle w:val="HTMLCode"/>
          <w:rFonts w:ascii="Consolas" w:hAnsi="Consolas" w:cs="Consolas"/>
          <w:color w:val="242729"/>
          <w:bdr w:val="none" w:sz="0" w:space="0" w:color="auto" w:frame="1"/>
          <w:shd w:val="clear" w:color="auto" w:fill="EFF0F1"/>
        </w:rPr>
      </w:pPr>
      <w:r>
        <w:rPr>
          <w:rStyle w:val="HTMLCode"/>
          <w:rFonts w:ascii="Consolas" w:hAnsi="Consolas" w:cs="Consolas"/>
          <w:color w:val="242729"/>
          <w:bdr w:val="none" w:sz="0" w:space="0" w:color="auto" w:frame="1"/>
          <w:shd w:val="clear" w:color="auto" w:fill="EFF0F1"/>
        </w:rPr>
        <w:t xml:space="preserve">            System.err.println(ex.getCause().getMessage());</w:t>
      </w:r>
    </w:p>
    <w:p w:rsidR="00470FFF" w:rsidRDefault="00470FFF" w:rsidP="00470FFF">
      <w:pPr>
        <w:pStyle w:val="HTMLPreformatted"/>
        <w:shd w:val="clear" w:color="auto" w:fill="EFF0F1"/>
        <w:textAlignment w:val="baseline"/>
        <w:rPr>
          <w:rStyle w:val="HTMLCode"/>
          <w:rFonts w:ascii="Consolas" w:hAnsi="Consolas" w:cs="Consolas"/>
          <w:color w:val="242729"/>
          <w:bdr w:val="none" w:sz="0" w:space="0" w:color="auto" w:frame="1"/>
          <w:shd w:val="clear" w:color="auto" w:fill="EFF0F1"/>
        </w:rPr>
      </w:pPr>
      <w:r>
        <w:rPr>
          <w:rStyle w:val="HTMLCode"/>
          <w:rFonts w:ascii="Consolas" w:hAnsi="Consolas" w:cs="Consolas"/>
          <w:color w:val="242729"/>
          <w:bdr w:val="none" w:sz="0" w:space="0" w:color="auto" w:frame="1"/>
          <w:shd w:val="clear" w:color="auto" w:fill="EFF0F1"/>
        </w:rPr>
        <w:t xml:space="preserve">    }</w:t>
      </w:r>
    </w:p>
    <w:p w:rsidR="00470FFF" w:rsidRDefault="00470FFF" w:rsidP="00470FFF">
      <w:pPr>
        <w:pStyle w:val="HTMLPreformatted"/>
        <w:shd w:val="clear" w:color="auto" w:fill="EFF0F1"/>
        <w:textAlignment w:val="baseline"/>
        <w:rPr>
          <w:rStyle w:val="HTMLCode"/>
          <w:rFonts w:ascii="Consolas" w:hAnsi="Consolas" w:cs="Consolas"/>
          <w:color w:val="242729"/>
          <w:bdr w:val="none" w:sz="0" w:space="0" w:color="auto" w:frame="1"/>
          <w:shd w:val="clear" w:color="auto" w:fill="EFF0F1"/>
        </w:rPr>
      </w:pPr>
      <w:r>
        <w:rPr>
          <w:rStyle w:val="HTMLCode"/>
          <w:rFonts w:ascii="Consolas" w:hAnsi="Consolas" w:cs="Consolas"/>
          <w:color w:val="242729"/>
          <w:bdr w:val="none" w:sz="0" w:space="0" w:color="auto" w:frame="1"/>
          <w:shd w:val="clear" w:color="auto" w:fill="EFF0F1"/>
        </w:rPr>
        <w:t>}</w:t>
      </w:r>
    </w:p>
    <w:p w:rsidR="00470FFF" w:rsidRDefault="00470FFF" w:rsidP="00470FFF">
      <w:pPr>
        <w:pStyle w:val="NormalWeb"/>
        <w:shd w:val="clear" w:color="auto" w:fill="FFFFFF"/>
        <w:spacing w:before="0" w:beforeAutospacing="0" w:after="240" w:afterAutospacing="0"/>
        <w:textAlignment w:val="baseline"/>
        <w:rPr>
          <w:rFonts w:ascii="inherit" w:hAnsi="inherit" w:cs="Arial"/>
          <w:color w:val="242729"/>
          <w:sz w:val="23"/>
          <w:szCs w:val="23"/>
        </w:rPr>
      </w:pPr>
      <w:r>
        <w:rPr>
          <w:rFonts w:ascii="inherit" w:hAnsi="inherit" w:cs="Arial"/>
          <w:color w:val="242729"/>
          <w:sz w:val="23"/>
          <w:szCs w:val="23"/>
        </w:rPr>
        <w:t>Replace JiraUrl and creds with valid Jira credentials.</w:t>
      </w:r>
    </w:p>
    <w:p w:rsidR="00470FFF" w:rsidRDefault="00470FFF" w:rsidP="00470FFF">
      <w:pPr>
        <w:pStyle w:val="NormalWeb"/>
        <w:shd w:val="clear" w:color="auto" w:fill="FFFFFF"/>
        <w:spacing w:before="0" w:beforeAutospacing="0" w:after="240" w:afterAutospacing="0"/>
        <w:textAlignment w:val="baseline"/>
        <w:rPr>
          <w:rFonts w:ascii="inherit" w:hAnsi="inherit" w:cs="Arial"/>
          <w:color w:val="242729"/>
          <w:sz w:val="23"/>
          <w:szCs w:val="23"/>
        </w:rPr>
      </w:pPr>
      <w:r>
        <w:rPr>
          <w:rFonts w:ascii="inherit" w:hAnsi="inherit" w:cs="Arial"/>
          <w:color w:val="242729"/>
          <w:sz w:val="23"/>
          <w:szCs w:val="23"/>
        </w:rPr>
        <w:t>For every failure, you can log defect in Jira. You may want to add some intelligence to it in future such as look for duplicate tickets before creating a new one.</w:t>
      </w:r>
    </w:p>
    <w:p w:rsidR="00470FFF" w:rsidRPr="00265CBB" w:rsidRDefault="00470FFF" w:rsidP="00D83025">
      <w:pPr>
        <w:pStyle w:val="NormalWeb"/>
        <w:shd w:val="clear" w:color="auto" w:fill="FFFFFF"/>
        <w:spacing w:before="0" w:beforeAutospacing="0" w:after="0" w:afterAutospacing="0"/>
        <w:rPr>
          <w:rFonts w:ascii="Arial" w:hAnsi="Arial" w:cs="Arial"/>
          <w:b/>
          <w:color w:val="444444"/>
          <w:sz w:val="22"/>
          <w:szCs w:val="22"/>
          <w:u w:val="single"/>
        </w:rPr>
      </w:pPr>
    </w:p>
    <w:p w:rsidR="00813A0A" w:rsidRPr="00265CBB" w:rsidRDefault="00813A0A" w:rsidP="00D83025">
      <w:pPr>
        <w:pStyle w:val="NormalWeb"/>
        <w:shd w:val="clear" w:color="auto" w:fill="FFFFFF"/>
        <w:spacing w:before="0" w:beforeAutospacing="0" w:after="0" w:afterAutospacing="0"/>
        <w:rPr>
          <w:rFonts w:ascii="Arial" w:hAnsi="Arial" w:cs="Arial"/>
          <w:b/>
          <w:color w:val="444444"/>
          <w:sz w:val="22"/>
          <w:szCs w:val="22"/>
          <w:u w:val="single"/>
        </w:rPr>
      </w:pPr>
      <w:r w:rsidRPr="00265CBB">
        <w:rPr>
          <w:rFonts w:ascii="Arial" w:hAnsi="Arial" w:cs="Arial"/>
          <w:b/>
          <w:color w:val="444444"/>
          <w:sz w:val="22"/>
          <w:szCs w:val="22"/>
          <w:u w:val="single"/>
        </w:rPr>
        <w:t>How to file bug in jira by Automation Script</w:t>
      </w:r>
    </w:p>
    <w:p w:rsidR="00813A0A" w:rsidRDefault="00813A0A" w:rsidP="00D83025">
      <w:pPr>
        <w:pStyle w:val="NormalWeb"/>
        <w:shd w:val="clear" w:color="auto" w:fill="FFFFFF"/>
        <w:spacing w:before="0" w:beforeAutospacing="0" w:after="0" w:afterAutospacing="0"/>
        <w:rPr>
          <w:rFonts w:ascii="Arial" w:hAnsi="Arial" w:cs="Arial"/>
          <w:b/>
          <w:color w:val="444444"/>
          <w:sz w:val="22"/>
          <w:szCs w:val="22"/>
        </w:rPr>
      </w:pPr>
    </w:p>
    <w:p w:rsidR="00813A0A" w:rsidRDefault="00813A0A" w:rsidP="00D83025">
      <w:pPr>
        <w:pStyle w:val="NormalWeb"/>
        <w:shd w:val="clear" w:color="auto" w:fill="FFFFFF"/>
        <w:spacing w:before="0" w:beforeAutospacing="0" w:after="0" w:afterAutospacing="0"/>
        <w:rPr>
          <w:rFonts w:ascii="Arial" w:hAnsi="Arial" w:cs="Arial"/>
          <w:b/>
          <w:color w:val="444444"/>
          <w:sz w:val="22"/>
          <w:szCs w:val="22"/>
        </w:rPr>
      </w:pPr>
      <w:r w:rsidRPr="00813A0A">
        <w:rPr>
          <w:rFonts w:ascii="Arial" w:hAnsi="Arial" w:cs="Arial"/>
          <w:b/>
          <w:color w:val="444444"/>
          <w:sz w:val="22"/>
          <w:szCs w:val="22"/>
        </w:rPr>
        <w:t>https://www.youtube.com/watch?v=vLx4HHhVqzg</w:t>
      </w:r>
    </w:p>
    <w:p w:rsidR="00DD59F2" w:rsidRDefault="00DD59F2" w:rsidP="00D83025">
      <w:pPr>
        <w:pStyle w:val="NormalWeb"/>
        <w:shd w:val="clear" w:color="auto" w:fill="FFFFFF"/>
        <w:spacing w:before="0" w:beforeAutospacing="0" w:after="0" w:afterAutospacing="0"/>
        <w:rPr>
          <w:rFonts w:ascii="Arial" w:hAnsi="Arial" w:cs="Arial"/>
          <w:b/>
          <w:color w:val="444444"/>
          <w:sz w:val="22"/>
          <w:szCs w:val="22"/>
        </w:rPr>
      </w:pPr>
      <w:r w:rsidRPr="00DD59F2">
        <w:rPr>
          <w:rFonts w:ascii="Arial" w:hAnsi="Arial" w:cs="Arial"/>
          <w:b/>
          <w:color w:val="444444"/>
          <w:sz w:val="22"/>
          <w:szCs w:val="22"/>
        </w:rPr>
        <w:t>https://www.youtube.com/watch?v=Ok6vu6Wwf9M</w:t>
      </w:r>
    </w:p>
    <w:p w:rsidR="00813A0A" w:rsidRDefault="00813A0A" w:rsidP="00D83025">
      <w:pPr>
        <w:pStyle w:val="NormalWeb"/>
        <w:shd w:val="clear" w:color="auto" w:fill="FFFFFF"/>
        <w:spacing w:before="0" w:beforeAutospacing="0" w:after="0" w:afterAutospacing="0"/>
        <w:rPr>
          <w:rFonts w:ascii="Arial" w:hAnsi="Arial" w:cs="Arial"/>
          <w:b/>
          <w:color w:val="444444"/>
          <w:sz w:val="22"/>
          <w:szCs w:val="22"/>
        </w:rPr>
      </w:pPr>
    </w:p>
    <w:p w:rsidR="00813A0A" w:rsidRDefault="00AA430E" w:rsidP="00D83025">
      <w:pPr>
        <w:pStyle w:val="NormalWeb"/>
        <w:shd w:val="clear" w:color="auto" w:fill="FFFFFF"/>
        <w:spacing w:before="0" w:beforeAutospacing="0" w:after="0" w:afterAutospacing="0"/>
        <w:rPr>
          <w:rFonts w:ascii="Arial" w:hAnsi="Arial" w:cs="Arial"/>
          <w:b/>
          <w:color w:val="444444"/>
          <w:sz w:val="22"/>
          <w:szCs w:val="22"/>
        </w:rPr>
      </w:pPr>
      <w:r>
        <w:rPr>
          <w:rFonts w:ascii="Arial" w:hAnsi="Arial" w:cs="Arial"/>
          <w:b/>
          <w:noProof/>
          <w:color w:val="444444"/>
          <w:sz w:val="22"/>
          <w:szCs w:val="22"/>
        </w:rPr>
        <w:drawing>
          <wp:inline distT="0" distB="0" distL="0" distR="0">
            <wp:extent cx="5725795" cy="3461385"/>
            <wp:effectExtent l="19050" t="0" r="8255" b="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srcRect/>
                    <a:stretch>
                      <a:fillRect/>
                    </a:stretch>
                  </pic:blipFill>
                  <pic:spPr bwMode="auto">
                    <a:xfrm>
                      <a:off x="0" y="0"/>
                      <a:ext cx="5725795" cy="3461385"/>
                    </a:xfrm>
                    <a:prstGeom prst="rect">
                      <a:avLst/>
                    </a:prstGeom>
                    <a:noFill/>
                    <a:ln w="9525">
                      <a:noFill/>
                      <a:miter lim="800000"/>
                      <a:headEnd/>
                      <a:tailEnd/>
                    </a:ln>
                  </pic:spPr>
                </pic:pic>
              </a:graphicData>
            </a:graphic>
          </wp:inline>
        </w:drawing>
      </w:r>
    </w:p>
    <w:p w:rsidR="00813A0A" w:rsidRDefault="00813A0A" w:rsidP="00D83025">
      <w:pPr>
        <w:pStyle w:val="NormalWeb"/>
        <w:shd w:val="clear" w:color="auto" w:fill="FFFFFF"/>
        <w:spacing w:before="0" w:beforeAutospacing="0" w:after="0" w:afterAutospacing="0"/>
        <w:rPr>
          <w:rFonts w:ascii="Arial" w:hAnsi="Arial" w:cs="Arial"/>
          <w:b/>
          <w:color w:val="444444"/>
          <w:sz w:val="22"/>
          <w:szCs w:val="22"/>
        </w:rPr>
      </w:pPr>
    </w:p>
    <w:p w:rsidR="00813A0A" w:rsidRDefault="00813A0A" w:rsidP="00D83025">
      <w:pPr>
        <w:pStyle w:val="NormalWeb"/>
        <w:shd w:val="clear" w:color="auto" w:fill="FFFFFF"/>
        <w:spacing w:before="0" w:beforeAutospacing="0" w:after="0" w:afterAutospacing="0"/>
        <w:rPr>
          <w:rFonts w:ascii="Arial" w:hAnsi="Arial" w:cs="Arial"/>
          <w:b/>
          <w:color w:val="444444"/>
          <w:sz w:val="22"/>
          <w:szCs w:val="22"/>
        </w:rPr>
      </w:pPr>
    </w:p>
    <w:p w:rsidR="00813A0A" w:rsidRPr="00661191" w:rsidRDefault="00813A0A" w:rsidP="00D83025">
      <w:pPr>
        <w:pStyle w:val="NormalWeb"/>
        <w:shd w:val="clear" w:color="auto" w:fill="FFFFFF"/>
        <w:spacing w:before="0" w:beforeAutospacing="0" w:after="0" w:afterAutospacing="0"/>
        <w:rPr>
          <w:rFonts w:ascii="Arial" w:hAnsi="Arial" w:cs="Arial"/>
          <w:b/>
          <w:color w:val="444444"/>
          <w:sz w:val="22"/>
          <w:szCs w:val="22"/>
        </w:rPr>
      </w:pPr>
    </w:p>
    <w:sectPr w:rsidR="00813A0A" w:rsidRPr="00661191" w:rsidSect="00171562">
      <w:footerReference w:type="default" r:id="rId157"/>
      <w:pgSz w:w="11906" w:h="16838"/>
      <w:pgMar w:top="1440" w:right="1440" w:bottom="1440" w:left="1440" w:header="708" w:footer="708"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E730D" w:rsidRDefault="007E730D" w:rsidP="00071A45">
      <w:r>
        <w:separator/>
      </w:r>
    </w:p>
  </w:endnote>
  <w:endnote w:type="continuationSeparator" w:id="0">
    <w:p w:rsidR="007E730D" w:rsidRDefault="007E730D" w:rsidP="00071A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sans-serif">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Open Sans">
    <w:altName w:val="Times New Roman"/>
    <w:panose1 w:val="00000000000000000000"/>
    <w:charset w:val="00"/>
    <w:family w:val="roman"/>
    <w:notTrueType/>
    <w:pitch w:val="default"/>
  </w:font>
  <w:font w:name="Courier">
    <w:panose1 w:val="02070409020205020404"/>
    <w:charset w:val="00"/>
    <w:family w:val="modern"/>
    <w:notTrueType/>
    <w:pitch w:val="fixed"/>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Castellar">
    <w:panose1 w:val="020A0402060406010301"/>
    <w:charset w:val="00"/>
    <w:family w:val="roman"/>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Droid San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657" w:rsidRDefault="00FC1657" w:rsidP="00B010F0">
    <w:pPr>
      <w:pStyle w:val="Footer"/>
      <w:tabs>
        <w:tab w:val="clear" w:pos="4680"/>
        <w:tab w:val="clear" w:pos="9360"/>
        <w:tab w:val="left" w:pos="7380"/>
      </w:tabs>
    </w:pPr>
    <w:r>
      <w:tab/>
    </w:r>
  </w:p>
  <w:p w:rsidR="00FC1657" w:rsidRDefault="00FC1657" w:rsidP="00B010F0">
    <w:pPr>
      <w:pStyle w:val="Footer"/>
      <w:tabs>
        <w:tab w:val="clear" w:pos="4680"/>
        <w:tab w:val="clear" w:pos="9360"/>
        <w:tab w:val="left" w:pos="7380"/>
      </w:tabs>
    </w:pPr>
  </w:p>
  <w:p w:rsidR="00FC1657" w:rsidRDefault="00FC1657" w:rsidP="00B010F0">
    <w:pPr>
      <w:pStyle w:val="Footer"/>
      <w:tabs>
        <w:tab w:val="clear" w:pos="4680"/>
        <w:tab w:val="clear" w:pos="9360"/>
        <w:tab w:val="left" w:pos="7380"/>
      </w:tabs>
    </w:pPr>
  </w:p>
  <w:p w:rsidR="00FC1657" w:rsidRDefault="00FC1657" w:rsidP="00B010F0">
    <w:pPr>
      <w:pStyle w:val="Footer"/>
      <w:tabs>
        <w:tab w:val="clear" w:pos="4680"/>
        <w:tab w:val="clear" w:pos="9360"/>
        <w:tab w:val="left" w:pos="738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E730D" w:rsidRDefault="007E730D" w:rsidP="00071A45">
      <w:r>
        <w:separator/>
      </w:r>
    </w:p>
  </w:footnote>
  <w:footnote w:type="continuationSeparator" w:id="0">
    <w:p w:rsidR="007E730D" w:rsidRDefault="007E730D" w:rsidP="00071A4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D78A9"/>
    <w:multiLevelType w:val="multilevel"/>
    <w:tmpl w:val="98B6F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1DB540E"/>
    <w:multiLevelType w:val="multilevel"/>
    <w:tmpl w:val="B844B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2A5132A"/>
    <w:multiLevelType w:val="multilevel"/>
    <w:tmpl w:val="AFAE5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61B67A4"/>
    <w:multiLevelType w:val="multilevel"/>
    <w:tmpl w:val="AFAE5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62A3A0B"/>
    <w:multiLevelType w:val="hybridMultilevel"/>
    <w:tmpl w:val="C2FE23E8"/>
    <w:lvl w:ilvl="0" w:tplc="E1B214F0">
      <w:start w:val="1"/>
      <w:numFmt w:val="decimal"/>
      <w:lvlText w:val="%1."/>
      <w:lvlJc w:val="left"/>
      <w:pPr>
        <w:ind w:left="870" w:hanging="510"/>
      </w:pPr>
      <w:rPr>
        <w:rFonts w:ascii="Consolas" w:eastAsiaTheme="minorHAnsi" w:hAnsi="Consolas" w:cs="Consolas" w:hint="default"/>
        <w:b w:val="0"/>
        <w:color w:val="000000"/>
        <w:sz w:val="3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6E81213"/>
    <w:multiLevelType w:val="multilevel"/>
    <w:tmpl w:val="257C8E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7CC3F18"/>
    <w:multiLevelType w:val="multilevel"/>
    <w:tmpl w:val="94DC2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96B7033"/>
    <w:multiLevelType w:val="multilevel"/>
    <w:tmpl w:val="623C1B6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nsid w:val="0FC23F8E"/>
    <w:multiLevelType w:val="multilevel"/>
    <w:tmpl w:val="C72ED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0373574"/>
    <w:multiLevelType w:val="multilevel"/>
    <w:tmpl w:val="A58C96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nsid w:val="10525C45"/>
    <w:multiLevelType w:val="multilevel"/>
    <w:tmpl w:val="2B68B11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nsid w:val="11F77492"/>
    <w:multiLevelType w:val="multilevel"/>
    <w:tmpl w:val="CC1E3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2492819"/>
    <w:multiLevelType w:val="multilevel"/>
    <w:tmpl w:val="EAC64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14140728"/>
    <w:multiLevelType w:val="multilevel"/>
    <w:tmpl w:val="4F7823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nsid w:val="14681185"/>
    <w:multiLevelType w:val="multilevel"/>
    <w:tmpl w:val="8DEAB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7846389"/>
    <w:multiLevelType w:val="multilevel"/>
    <w:tmpl w:val="7E4A7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7DC09C9"/>
    <w:multiLevelType w:val="multilevel"/>
    <w:tmpl w:val="2AC8BF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nsid w:val="18900939"/>
    <w:multiLevelType w:val="multilevel"/>
    <w:tmpl w:val="10EED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8A40FE4"/>
    <w:multiLevelType w:val="multilevel"/>
    <w:tmpl w:val="9E5A7C3A"/>
    <w:lvl w:ilvl="0">
      <w:start w:val="1"/>
      <w:numFmt w:val="decimal"/>
      <w:lvlText w:val="%1."/>
      <w:lvlJc w:val="left"/>
      <w:pPr>
        <w:tabs>
          <w:tab w:val="num" w:pos="360"/>
        </w:tabs>
        <w:ind w:left="36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nsid w:val="19BA2483"/>
    <w:multiLevelType w:val="multilevel"/>
    <w:tmpl w:val="C02CF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19FD31AF"/>
    <w:multiLevelType w:val="multilevel"/>
    <w:tmpl w:val="5D085A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1C040532"/>
    <w:multiLevelType w:val="multilevel"/>
    <w:tmpl w:val="1C8C9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202D0463"/>
    <w:multiLevelType w:val="multilevel"/>
    <w:tmpl w:val="0D3C39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nsid w:val="2045377B"/>
    <w:multiLevelType w:val="multilevel"/>
    <w:tmpl w:val="50925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20D95C11"/>
    <w:multiLevelType w:val="multilevel"/>
    <w:tmpl w:val="9B84A7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nsid w:val="23041B94"/>
    <w:multiLevelType w:val="multilevel"/>
    <w:tmpl w:val="6C882D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nsid w:val="234837B4"/>
    <w:multiLevelType w:val="multilevel"/>
    <w:tmpl w:val="49D6E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6507925"/>
    <w:multiLevelType w:val="multilevel"/>
    <w:tmpl w:val="AFF26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2805757B"/>
    <w:multiLevelType w:val="hybridMultilevel"/>
    <w:tmpl w:val="50148C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301A21F9"/>
    <w:multiLevelType w:val="hybridMultilevel"/>
    <w:tmpl w:val="FC6EAF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31750604"/>
    <w:multiLevelType w:val="multilevel"/>
    <w:tmpl w:val="1368F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318E3EEB"/>
    <w:multiLevelType w:val="multilevel"/>
    <w:tmpl w:val="0ED2136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
    <w:nsid w:val="32E52D0F"/>
    <w:multiLevelType w:val="multilevel"/>
    <w:tmpl w:val="C31C9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33050FB3"/>
    <w:multiLevelType w:val="multilevel"/>
    <w:tmpl w:val="0944F1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nsid w:val="331736BF"/>
    <w:multiLevelType w:val="multilevel"/>
    <w:tmpl w:val="133655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nsid w:val="36FC1649"/>
    <w:multiLevelType w:val="multilevel"/>
    <w:tmpl w:val="39164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39081A95"/>
    <w:multiLevelType w:val="multilevel"/>
    <w:tmpl w:val="E092DFB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nsid w:val="39FC2F78"/>
    <w:multiLevelType w:val="multilevel"/>
    <w:tmpl w:val="B9A46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3AC564F6"/>
    <w:multiLevelType w:val="multilevel"/>
    <w:tmpl w:val="031C9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3F87702D"/>
    <w:multiLevelType w:val="multilevel"/>
    <w:tmpl w:val="7E18D3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0">
    <w:nsid w:val="441D427C"/>
    <w:multiLevelType w:val="multilevel"/>
    <w:tmpl w:val="B412A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47A67B42"/>
    <w:multiLevelType w:val="multilevel"/>
    <w:tmpl w:val="E9E81D5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
    <w:nsid w:val="47E61439"/>
    <w:multiLevelType w:val="multilevel"/>
    <w:tmpl w:val="17D6E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4ABB1BD6"/>
    <w:multiLevelType w:val="multilevel"/>
    <w:tmpl w:val="2B70E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4EBB339E"/>
    <w:multiLevelType w:val="multilevel"/>
    <w:tmpl w:val="C7627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4FE11E20"/>
    <w:multiLevelType w:val="multilevel"/>
    <w:tmpl w:val="DBC23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523D26F4"/>
    <w:multiLevelType w:val="multilevel"/>
    <w:tmpl w:val="12E08E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7">
    <w:nsid w:val="56997831"/>
    <w:multiLevelType w:val="multilevel"/>
    <w:tmpl w:val="6C84837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
    <w:nsid w:val="58260349"/>
    <w:multiLevelType w:val="multilevel"/>
    <w:tmpl w:val="69A09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59623B16"/>
    <w:multiLevelType w:val="multilevel"/>
    <w:tmpl w:val="FFC84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nsid w:val="5CB14ECD"/>
    <w:multiLevelType w:val="multilevel"/>
    <w:tmpl w:val="BC905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5E507C7B"/>
    <w:multiLevelType w:val="multilevel"/>
    <w:tmpl w:val="94C6F2F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2">
    <w:nsid w:val="606602AF"/>
    <w:multiLevelType w:val="multilevel"/>
    <w:tmpl w:val="260C24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60A15833"/>
    <w:multiLevelType w:val="multilevel"/>
    <w:tmpl w:val="AA1EC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nsid w:val="60A67980"/>
    <w:multiLevelType w:val="multilevel"/>
    <w:tmpl w:val="F64ED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62506FFD"/>
    <w:multiLevelType w:val="multilevel"/>
    <w:tmpl w:val="2668B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6326769C"/>
    <w:multiLevelType w:val="multilevel"/>
    <w:tmpl w:val="0F30F2D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7">
    <w:nsid w:val="69B63318"/>
    <w:multiLevelType w:val="multilevel"/>
    <w:tmpl w:val="D89429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8">
    <w:nsid w:val="6A516D33"/>
    <w:multiLevelType w:val="multilevel"/>
    <w:tmpl w:val="177EB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nsid w:val="6B0D261A"/>
    <w:multiLevelType w:val="multilevel"/>
    <w:tmpl w:val="E8AA47E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0">
    <w:nsid w:val="6DCD0E05"/>
    <w:multiLevelType w:val="multilevel"/>
    <w:tmpl w:val="FB128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6DE5340A"/>
    <w:multiLevelType w:val="multilevel"/>
    <w:tmpl w:val="55285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nsid w:val="6F891866"/>
    <w:multiLevelType w:val="multilevel"/>
    <w:tmpl w:val="683AE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nsid w:val="72EA410B"/>
    <w:multiLevelType w:val="multilevel"/>
    <w:tmpl w:val="E4064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7B34568A"/>
    <w:multiLevelType w:val="multilevel"/>
    <w:tmpl w:val="67963F6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5">
    <w:nsid w:val="7B8564E4"/>
    <w:multiLevelType w:val="multilevel"/>
    <w:tmpl w:val="885EF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7C1B613D"/>
    <w:multiLevelType w:val="hybridMultilevel"/>
    <w:tmpl w:val="B8B208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nsid w:val="7C620BF2"/>
    <w:multiLevelType w:val="multilevel"/>
    <w:tmpl w:val="CF989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8"/>
  </w:num>
  <w:num w:numId="18">
    <w:abstractNumId w:val="15"/>
  </w:num>
  <w:num w:numId="19">
    <w:abstractNumId w:val="29"/>
  </w:num>
  <w:num w:numId="20">
    <w:abstractNumId w:val="63"/>
  </w:num>
  <w:num w:numId="21">
    <w:abstractNumId w:val="27"/>
  </w:num>
  <w:num w:numId="22">
    <w:abstractNumId w:val="56"/>
  </w:num>
  <w:num w:numId="23">
    <w:abstractNumId w:val="23"/>
  </w:num>
  <w:num w:numId="24">
    <w:abstractNumId w:val="47"/>
  </w:num>
  <w:num w:numId="25">
    <w:abstractNumId w:val="50"/>
  </w:num>
  <w:num w:numId="26">
    <w:abstractNumId w:val="54"/>
  </w:num>
  <w:num w:numId="27">
    <w:abstractNumId w:val="2"/>
  </w:num>
  <w:num w:numId="28">
    <w:abstractNumId w:val="12"/>
  </w:num>
  <w:num w:numId="29">
    <w:abstractNumId w:val="52"/>
  </w:num>
  <w:num w:numId="30">
    <w:abstractNumId w:val="8"/>
  </w:num>
  <w:num w:numId="31">
    <w:abstractNumId w:val="65"/>
  </w:num>
  <w:num w:numId="32">
    <w:abstractNumId w:val="44"/>
  </w:num>
  <w:num w:numId="33">
    <w:abstractNumId w:val="17"/>
  </w:num>
  <w:num w:numId="34">
    <w:abstractNumId w:val="3"/>
  </w:num>
  <w:num w:numId="35">
    <w:abstractNumId w:val="62"/>
  </w:num>
  <w:num w:numId="36">
    <w:abstractNumId w:val="26"/>
  </w:num>
  <w:num w:numId="37">
    <w:abstractNumId w:val="49"/>
  </w:num>
  <w:num w:numId="38">
    <w:abstractNumId w:val="48"/>
  </w:num>
  <w:num w:numId="39">
    <w:abstractNumId w:val="35"/>
  </w:num>
  <w:num w:numId="40">
    <w:abstractNumId w:val="60"/>
  </w:num>
  <w:num w:numId="41">
    <w:abstractNumId w:val="61"/>
  </w:num>
  <w:num w:numId="42">
    <w:abstractNumId w:val="11"/>
  </w:num>
  <w:num w:numId="43">
    <w:abstractNumId w:val="55"/>
  </w:num>
  <w:num w:numId="44">
    <w:abstractNumId w:val="7"/>
  </w:num>
  <w:num w:numId="45">
    <w:abstractNumId w:val="20"/>
  </w:num>
  <w:num w:numId="46">
    <w:abstractNumId w:val="42"/>
  </w:num>
  <w:num w:numId="47">
    <w:abstractNumId w:val="67"/>
  </w:num>
  <w:num w:numId="48">
    <w:abstractNumId w:val="30"/>
  </w:num>
  <w:num w:numId="49">
    <w:abstractNumId w:val="41"/>
  </w:num>
  <w:num w:numId="50">
    <w:abstractNumId w:val="38"/>
  </w:num>
  <w:num w:numId="51">
    <w:abstractNumId w:val="37"/>
  </w:num>
  <w:num w:numId="52">
    <w:abstractNumId w:val="45"/>
  </w:num>
  <w:num w:numId="53">
    <w:abstractNumId w:val="1"/>
  </w:num>
  <w:num w:numId="54">
    <w:abstractNumId w:val="0"/>
  </w:num>
  <w:num w:numId="55">
    <w:abstractNumId w:val="58"/>
  </w:num>
  <w:num w:numId="56">
    <w:abstractNumId w:val="14"/>
  </w:num>
  <w:num w:numId="57">
    <w:abstractNumId w:val="6"/>
  </w:num>
  <w:num w:numId="58">
    <w:abstractNumId w:val="5"/>
  </w:num>
  <w:num w:numId="59">
    <w:abstractNumId w:val="40"/>
  </w:num>
  <w:num w:numId="60">
    <w:abstractNumId w:val="43"/>
  </w:num>
  <w:num w:numId="61">
    <w:abstractNumId w:val="19"/>
  </w:num>
  <w:num w:numId="62">
    <w:abstractNumId w:val="32"/>
  </w:num>
  <w:num w:numId="63">
    <w:abstractNumId w:val="16"/>
  </w:num>
  <w:num w:numId="64">
    <w:abstractNumId w:val="22"/>
  </w:num>
  <w:num w:numId="65">
    <w:abstractNumId w:val="53"/>
  </w:num>
  <w:num w:numId="66">
    <w:abstractNumId w:val="4"/>
  </w:num>
  <w:num w:numId="67">
    <w:abstractNumId w:val="21"/>
  </w:num>
  <w:num w:numId="68">
    <w:abstractNumId w:val="66"/>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1621A4"/>
    <w:rsid w:val="00000F53"/>
    <w:rsid w:val="00001BCF"/>
    <w:rsid w:val="0000280B"/>
    <w:rsid w:val="00010B8B"/>
    <w:rsid w:val="00010D2D"/>
    <w:rsid w:val="0001160A"/>
    <w:rsid w:val="000117C8"/>
    <w:rsid w:val="00013B80"/>
    <w:rsid w:val="000153A5"/>
    <w:rsid w:val="00016415"/>
    <w:rsid w:val="00016FE3"/>
    <w:rsid w:val="00017E71"/>
    <w:rsid w:val="0002043F"/>
    <w:rsid w:val="000218B2"/>
    <w:rsid w:val="00027812"/>
    <w:rsid w:val="00037759"/>
    <w:rsid w:val="00041106"/>
    <w:rsid w:val="000423E8"/>
    <w:rsid w:val="0004523D"/>
    <w:rsid w:val="0004700A"/>
    <w:rsid w:val="000511C8"/>
    <w:rsid w:val="00054E30"/>
    <w:rsid w:val="00060975"/>
    <w:rsid w:val="00064C0B"/>
    <w:rsid w:val="000717C7"/>
    <w:rsid w:val="00071A45"/>
    <w:rsid w:val="00071FB3"/>
    <w:rsid w:val="00072427"/>
    <w:rsid w:val="00073591"/>
    <w:rsid w:val="00081EBC"/>
    <w:rsid w:val="00083C5B"/>
    <w:rsid w:val="0008457F"/>
    <w:rsid w:val="00084BC2"/>
    <w:rsid w:val="00084E86"/>
    <w:rsid w:val="00086281"/>
    <w:rsid w:val="00092248"/>
    <w:rsid w:val="000929F5"/>
    <w:rsid w:val="000959DF"/>
    <w:rsid w:val="00095A09"/>
    <w:rsid w:val="000A34BC"/>
    <w:rsid w:val="000B0BCE"/>
    <w:rsid w:val="000B1686"/>
    <w:rsid w:val="000B1915"/>
    <w:rsid w:val="000B488E"/>
    <w:rsid w:val="000B7E54"/>
    <w:rsid w:val="000C213A"/>
    <w:rsid w:val="000C4BC8"/>
    <w:rsid w:val="000C5053"/>
    <w:rsid w:val="000C5479"/>
    <w:rsid w:val="000C6227"/>
    <w:rsid w:val="000C7413"/>
    <w:rsid w:val="000D0974"/>
    <w:rsid w:val="000D413A"/>
    <w:rsid w:val="000D61F9"/>
    <w:rsid w:val="000E14DC"/>
    <w:rsid w:val="000E1666"/>
    <w:rsid w:val="000E3857"/>
    <w:rsid w:val="000E3ACE"/>
    <w:rsid w:val="000E3C01"/>
    <w:rsid w:val="001008E2"/>
    <w:rsid w:val="00104C09"/>
    <w:rsid w:val="001134D4"/>
    <w:rsid w:val="00115FB8"/>
    <w:rsid w:val="00123689"/>
    <w:rsid w:val="001242E4"/>
    <w:rsid w:val="00125A8B"/>
    <w:rsid w:val="001305D4"/>
    <w:rsid w:val="00131A2F"/>
    <w:rsid w:val="00135B9D"/>
    <w:rsid w:val="0013716F"/>
    <w:rsid w:val="00137CB9"/>
    <w:rsid w:val="001406C1"/>
    <w:rsid w:val="00147201"/>
    <w:rsid w:val="001545C0"/>
    <w:rsid w:val="00154CF6"/>
    <w:rsid w:val="00156EF0"/>
    <w:rsid w:val="00160B51"/>
    <w:rsid w:val="001621A4"/>
    <w:rsid w:val="00162D73"/>
    <w:rsid w:val="001633D3"/>
    <w:rsid w:val="001635B7"/>
    <w:rsid w:val="0016695A"/>
    <w:rsid w:val="001669CE"/>
    <w:rsid w:val="00170442"/>
    <w:rsid w:val="00170A16"/>
    <w:rsid w:val="00171562"/>
    <w:rsid w:val="001756D9"/>
    <w:rsid w:val="001819A5"/>
    <w:rsid w:val="00183A9C"/>
    <w:rsid w:val="00187A77"/>
    <w:rsid w:val="00192F2E"/>
    <w:rsid w:val="00193565"/>
    <w:rsid w:val="00193C50"/>
    <w:rsid w:val="00194779"/>
    <w:rsid w:val="001951E4"/>
    <w:rsid w:val="00195C4E"/>
    <w:rsid w:val="00197D62"/>
    <w:rsid w:val="00197D97"/>
    <w:rsid w:val="001B0D2F"/>
    <w:rsid w:val="001B6427"/>
    <w:rsid w:val="001C07DD"/>
    <w:rsid w:val="001C31DD"/>
    <w:rsid w:val="001D059A"/>
    <w:rsid w:val="001D087B"/>
    <w:rsid w:val="001D6018"/>
    <w:rsid w:val="001E2974"/>
    <w:rsid w:val="001F2660"/>
    <w:rsid w:val="001F57F6"/>
    <w:rsid w:val="001F6135"/>
    <w:rsid w:val="002017C7"/>
    <w:rsid w:val="00203CEE"/>
    <w:rsid w:val="00204501"/>
    <w:rsid w:val="002052DC"/>
    <w:rsid w:val="002066BF"/>
    <w:rsid w:val="0021029A"/>
    <w:rsid w:val="00213D41"/>
    <w:rsid w:val="002163F5"/>
    <w:rsid w:val="00220123"/>
    <w:rsid w:val="0022081D"/>
    <w:rsid w:val="00223AB6"/>
    <w:rsid w:val="0023032A"/>
    <w:rsid w:val="00235824"/>
    <w:rsid w:val="00237F8D"/>
    <w:rsid w:val="002431A4"/>
    <w:rsid w:val="00244542"/>
    <w:rsid w:val="00244EEF"/>
    <w:rsid w:val="00250199"/>
    <w:rsid w:val="00251D16"/>
    <w:rsid w:val="0025303B"/>
    <w:rsid w:val="00253DB2"/>
    <w:rsid w:val="00257E63"/>
    <w:rsid w:val="00260ABB"/>
    <w:rsid w:val="00265CBB"/>
    <w:rsid w:val="00265E53"/>
    <w:rsid w:val="00271BE1"/>
    <w:rsid w:val="00275BF0"/>
    <w:rsid w:val="002766C9"/>
    <w:rsid w:val="002778E4"/>
    <w:rsid w:val="00281A79"/>
    <w:rsid w:val="00281F31"/>
    <w:rsid w:val="00285532"/>
    <w:rsid w:val="00293F36"/>
    <w:rsid w:val="00295021"/>
    <w:rsid w:val="00296FD3"/>
    <w:rsid w:val="002A1762"/>
    <w:rsid w:val="002A4400"/>
    <w:rsid w:val="002A5171"/>
    <w:rsid w:val="002A5ACA"/>
    <w:rsid w:val="002B21C8"/>
    <w:rsid w:val="002B4F13"/>
    <w:rsid w:val="002B6007"/>
    <w:rsid w:val="002C3C8E"/>
    <w:rsid w:val="002C4533"/>
    <w:rsid w:val="002C7446"/>
    <w:rsid w:val="002E4C13"/>
    <w:rsid w:val="002E7236"/>
    <w:rsid w:val="002F0487"/>
    <w:rsid w:val="002F1833"/>
    <w:rsid w:val="002F6ED5"/>
    <w:rsid w:val="00300591"/>
    <w:rsid w:val="003063A6"/>
    <w:rsid w:val="003070EF"/>
    <w:rsid w:val="0031173B"/>
    <w:rsid w:val="00313311"/>
    <w:rsid w:val="00315962"/>
    <w:rsid w:val="0031641C"/>
    <w:rsid w:val="00316576"/>
    <w:rsid w:val="00316F7D"/>
    <w:rsid w:val="00320014"/>
    <w:rsid w:val="003200F4"/>
    <w:rsid w:val="003226D4"/>
    <w:rsid w:val="003249A2"/>
    <w:rsid w:val="003263AB"/>
    <w:rsid w:val="00327118"/>
    <w:rsid w:val="003323D2"/>
    <w:rsid w:val="00332E14"/>
    <w:rsid w:val="003343CD"/>
    <w:rsid w:val="00334FD7"/>
    <w:rsid w:val="00337DAB"/>
    <w:rsid w:val="00342EF6"/>
    <w:rsid w:val="00343565"/>
    <w:rsid w:val="00346130"/>
    <w:rsid w:val="003472CA"/>
    <w:rsid w:val="00352016"/>
    <w:rsid w:val="00356164"/>
    <w:rsid w:val="0036276D"/>
    <w:rsid w:val="003639F4"/>
    <w:rsid w:val="003641E9"/>
    <w:rsid w:val="00364912"/>
    <w:rsid w:val="00365650"/>
    <w:rsid w:val="003657C9"/>
    <w:rsid w:val="00371782"/>
    <w:rsid w:val="00381618"/>
    <w:rsid w:val="00381A1A"/>
    <w:rsid w:val="00382753"/>
    <w:rsid w:val="00382AB8"/>
    <w:rsid w:val="00386777"/>
    <w:rsid w:val="00390D69"/>
    <w:rsid w:val="0039295E"/>
    <w:rsid w:val="0039337C"/>
    <w:rsid w:val="00393B6D"/>
    <w:rsid w:val="00394E91"/>
    <w:rsid w:val="00397C30"/>
    <w:rsid w:val="003A0054"/>
    <w:rsid w:val="003A11B7"/>
    <w:rsid w:val="003A7D38"/>
    <w:rsid w:val="003B1A40"/>
    <w:rsid w:val="003B1D90"/>
    <w:rsid w:val="003B79C0"/>
    <w:rsid w:val="003C19A7"/>
    <w:rsid w:val="003C2949"/>
    <w:rsid w:val="003C2E69"/>
    <w:rsid w:val="003D07A7"/>
    <w:rsid w:val="003D0D73"/>
    <w:rsid w:val="003D3888"/>
    <w:rsid w:val="003D4320"/>
    <w:rsid w:val="003E1274"/>
    <w:rsid w:val="003E14D4"/>
    <w:rsid w:val="003E14E2"/>
    <w:rsid w:val="003E153D"/>
    <w:rsid w:val="003E2F96"/>
    <w:rsid w:val="003E3A33"/>
    <w:rsid w:val="003E4DBC"/>
    <w:rsid w:val="003E6651"/>
    <w:rsid w:val="003E6953"/>
    <w:rsid w:val="003E6D75"/>
    <w:rsid w:val="003F5BD9"/>
    <w:rsid w:val="004009B7"/>
    <w:rsid w:val="00401116"/>
    <w:rsid w:val="0040287C"/>
    <w:rsid w:val="00410012"/>
    <w:rsid w:val="00410A62"/>
    <w:rsid w:val="00411E2B"/>
    <w:rsid w:val="0041245D"/>
    <w:rsid w:val="00413658"/>
    <w:rsid w:val="00413932"/>
    <w:rsid w:val="004161F4"/>
    <w:rsid w:val="00420448"/>
    <w:rsid w:val="00427CE3"/>
    <w:rsid w:val="00431F4A"/>
    <w:rsid w:val="004356EF"/>
    <w:rsid w:val="00441CA7"/>
    <w:rsid w:val="00442643"/>
    <w:rsid w:val="0044645B"/>
    <w:rsid w:val="004507D4"/>
    <w:rsid w:val="00452D79"/>
    <w:rsid w:val="00454891"/>
    <w:rsid w:val="00455B8A"/>
    <w:rsid w:val="00460C22"/>
    <w:rsid w:val="00461F84"/>
    <w:rsid w:val="00464609"/>
    <w:rsid w:val="00470FFF"/>
    <w:rsid w:val="00472330"/>
    <w:rsid w:val="00472F04"/>
    <w:rsid w:val="0048024F"/>
    <w:rsid w:val="00481A7E"/>
    <w:rsid w:val="00486976"/>
    <w:rsid w:val="00486CCF"/>
    <w:rsid w:val="004873AF"/>
    <w:rsid w:val="00487F16"/>
    <w:rsid w:val="004905AE"/>
    <w:rsid w:val="00490D42"/>
    <w:rsid w:val="00494E06"/>
    <w:rsid w:val="00496D93"/>
    <w:rsid w:val="004A0FD2"/>
    <w:rsid w:val="004A3C6B"/>
    <w:rsid w:val="004A5AFF"/>
    <w:rsid w:val="004B1716"/>
    <w:rsid w:val="004B4DA7"/>
    <w:rsid w:val="004D0CAB"/>
    <w:rsid w:val="004D7F4A"/>
    <w:rsid w:val="004E1E46"/>
    <w:rsid w:val="004E3122"/>
    <w:rsid w:val="004E5374"/>
    <w:rsid w:val="004E7311"/>
    <w:rsid w:val="004F0842"/>
    <w:rsid w:val="004F0C68"/>
    <w:rsid w:val="004F25B3"/>
    <w:rsid w:val="004F4EBE"/>
    <w:rsid w:val="004F5A77"/>
    <w:rsid w:val="004F5F3F"/>
    <w:rsid w:val="0050466B"/>
    <w:rsid w:val="00506B98"/>
    <w:rsid w:val="00507740"/>
    <w:rsid w:val="00510FC0"/>
    <w:rsid w:val="0053444A"/>
    <w:rsid w:val="00537B1B"/>
    <w:rsid w:val="00537DF7"/>
    <w:rsid w:val="005411E8"/>
    <w:rsid w:val="005462FC"/>
    <w:rsid w:val="00546D84"/>
    <w:rsid w:val="005521CF"/>
    <w:rsid w:val="00555720"/>
    <w:rsid w:val="005571C2"/>
    <w:rsid w:val="00557799"/>
    <w:rsid w:val="00560C9F"/>
    <w:rsid w:val="005613A0"/>
    <w:rsid w:val="00562348"/>
    <w:rsid w:val="00564533"/>
    <w:rsid w:val="0056670D"/>
    <w:rsid w:val="00571164"/>
    <w:rsid w:val="00572582"/>
    <w:rsid w:val="00573C0D"/>
    <w:rsid w:val="00576592"/>
    <w:rsid w:val="0058171C"/>
    <w:rsid w:val="00584638"/>
    <w:rsid w:val="00587244"/>
    <w:rsid w:val="00587594"/>
    <w:rsid w:val="005875A9"/>
    <w:rsid w:val="005879E2"/>
    <w:rsid w:val="00592BB0"/>
    <w:rsid w:val="00593D09"/>
    <w:rsid w:val="005965CC"/>
    <w:rsid w:val="005A02F2"/>
    <w:rsid w:val="005A5162"/>
    <w:rsid w:val="005A7341"/>
    <w:rsid w:val="005A7C72"/>
    <w:rsid w:val="005B0027"/>
    <w:rsid w:val="005B156D"/>
    <w:rsid w:val="005B19EE"/>
    <w:rsid w:val="005B204E"/>
    <w:rsid w:val="005B2368"/>
    <w:rsid w:val="005B5C55"/>
    <w:rsid w:val="005C1A65"/>
    <w:rsid w:val="005C2520"/>
    <w:rsid w:val="005C28DC"/>
    <w:rsid w:val="005C4DF1"/>
    <w:rsid w:val="005C503E"/>
    <w:rsid w:val="005C519F"/>
    <w:rsid w:val="005D0251"/>
    <w:rsid w:val="005D087D"/>
    <w:rsid w:val="005D0B05"/>
    <w:rsid w:val="005D1417"/>
    <w:rsid w:val="005D471A"/>
    <w:rsid w:val="005D4D16"/>
    <w:rsid w:val="005D7F18"/>
    <w:rsid w:val="005E16C4"/>
    <w:rsid w:val="005E5BE3"/>
    <w:rsid w:val="005E7F05"/>
    <w:rsid w:val="005F1245"/>
    <w:rsid w:val="005F1D92"/>
    <w:rsid w:val="005F2108"/>
    <w:rsid w:val="005F35BB"/>
    <w:rsid w:val="005F3A43"/>
    <w:rsid w:val="005F45E2"/>
    <w:rsid w:val="00602D0B"/>
    <w:rsid w:val="00603F80"/>
    <w:rsid w:val="006043C7"/>
    <w:rsid w:val="006136AB"/>
    <w:rsid w:val="0061695C"/>
    <w:rsid w:val="00620935"/>
    <w:rsid w:val="00632A4E"/>
    <w:rsid w:val="00637A52"/>
    <w:rsid w:val="00642C92"/>
    <w:rsid w:val="00644660"/>
    <w:rsid w:val="0065409D"/>
    <w:rsid w:val="006564BC"/>
    <w:rsid w:val="00656766"/>
    <w:rsid w:val="00657A4E"/>
    <w:rsid w:val="00661191"/>
    <w:rsid w:val="00662BFA"/>
    <w:rsid w:val="0066684B"/>
    <w:rsid w:val="00671819"/>
    <w:rsid w:val="00675412"/>
    <w:rsid w:val="0068074B"/>
    <w:rsid w:val="00686402"/>
    <w:rsid w:val="00686E7C"/>
    <w:rsid w:val="00687C3E"/>
    <w:rsid w:val="00697AF3"/>
    <w:rsid w:val="006A0D60"/>
    <w:rsid w:val="006A1323"/>
    <w:rsid w:val="006A4924"/>
    <w:rsid w:val="006B2017"/>
    <w:rsid w:val="006B3464"/>
    <w:rsid w:val="006B34CB"/>
    <w:rsid w:val="006B6306"/>
    <w:rsid w:val="006C1029"/>
    <w:rsid w:val="006C18D5"/>
    <w:rsid w:val="006C3725"/>
    <w:rsid w:val="006C4047"/>
    <w:rsid w:val="006C547B"/>
    <w:rsid w:val="006C56CD"/>
    <w:rsid w:val="006C5D70"/>
    <w:rsid w:val="006D066B"/>
    <w:rsid w:val="006D5690"/>
    <w:rsid w:val="006D7F6D"/>
    <w:rsid w:val="006E357C"/>
    <w:rsid w:val="006E6CC5"/>
    <w:rsid w:val="00700BEB"/>
    <w:rsid w:val="00701857"/>
    <w:rsid w:val="00703B90"/>
    <w:rsid w:val="00704ACE"/>
    <w:rsid w:val="007068CA"/>
    <w:rsid w:val="00707D49"/>
    <w:rsid w:val="00710F62"/>
    <w:rsid w:val="00714CD0"/>
    <w:rsid w:val="00715519"/>
    <w:rsid w:val="0072170A"/>
    <w:rsid w:val="007248F8"/>
    <w:rsid w:val="00730E93"/>
    <w:rsid w:val="00735A3C"/>
    <w:rsid w:val="007409CA"/>
    <w:rsid w:val="00741B0B"/>
    <w:rsid w:val="00747512"/>
    <w:rsid w:val="00750B1F"/>
    <w:rsid w:val="00751D5C"/>
    <w:rsid w:val="00753E04"/>
    <w:rsid w:val="0075415B"/>
    <w:rsid w:val="00754CF6"/>
    <w:rsid w:val="0075551E"/>
    <w:rsid w:val="00756CE2"/>
    <w:rsid w:val="00757820"/>
    <w:rsid w:val="00761148"/>
    <w:rsid w:val="007646BB"/>
    <w:rsid w:val="00766B3B"/>
    <w:rsid w:val="0077018C"/>
    <w:rsid w:val="00775BE6"/>
    <w:rsid w:val="0078162E"/>
    <w:rsid w:val="0078264E"/>
    <w:rsid w:val="00787ABA"/>
    <w:rsid w:val="00787F18"/>
    <w:rsid w:val="00794109"/>
    <w:rsid w:val="007A0943"/>
    <w:rsid w:val="007A212C"/>
    <w:rsid w:val="007A4DFF"/>
    <w:rsid w:val="007A5B71"/>
    <w:rsid w:val="007B148E"/>
    <w:rsid w:val="007B6CD7"/>
    <w:rsid w:val="007C132D"/>
    <w:rsid w:val="007C14B9"/>
    <w:rsid w:val="007D380E"/>
    <w:rsid w:val="007D4234"/>
    <w:rsid w:val="007D48EC"/>
    <w:rsid w:val="007E0593"/>
    <w:rsid w:val="007E1BFB"/>
    <w:rsid w:val="007E2980"/>
    <w:rsid w:val="007E4A86"/>
    <w:rsid w:val="007E6477"/>
    <w:rsid w:val="007E730D"/>
    <w:rsid w:val="007F0958"/>
    <w:rsid w:val="007F1203"/>
    <w:rsid w:val="007F2B4B"/>
    <w:rsid w:val="007F35F0"/>
    <w:rsid w:val="007F4EE9"/>
    <w:rsid w:val="00805B47"/>
    <w:rsid w:val="0081270C"/>
    <w:rsid w:val="00813258"/>
    <w:rsid w:val="00813A0A"/>
    <w:rsid w:val="00823650"/>
    <w:rsid w:val="0082489B"/>
    <w:rsid w:val="00826BAB"/>
    <w:rsid w:val="00833C76"/>
    <w:rsid w:val="008352D5"/>
    <w:rsid w:val="00835475"/>
    <w:rsid w:val="008368D1"/>
    <w:rsid w:val="00840563"/>
    <w:rsid w:val="00840EBB"/>
    <w:rsid w:val="0084302F"/>
    <w:rsid w:val="008476C3"/>
    <w:rsid w:val="008523CC"/>
    <w:rsid w:val="008532A4"/>
    <w:rsid w:val="00854596"/>
    <w:rsid w:val="008557F9"/>
    <w:rsid w:val="00855D39"/>
    <w:rsid w:val="0085706E"/>
    <w:rsid w:val="008570BC"/>
    <w:rsid w:val="00857B47"/>
    <w:rsid w:val="00860602"/>
    <w:rsid w:val="008616F8"/>
    <w:rsid w:val="00861EDF"/>
    <w:rsid w:val="00873189"/>
    <w:rsid w:val="0087415E"/>
    <w:rsid w:val="00877BE5"/>
    <w:rsid w:val="00880AFB"/>
    <w:rsid w:val="008817EC"/>
    <w:rsid w:val="00881B82"/>
    <w:rsid w:val="00884732"/>
    <w:rsid w:val="008863B0"/>
    <w:rsid w:val="008878AB"/>
    <w:rsid w:val="00890FA8"/>
    <w:rsid w:val="008916A1"/>
    <w:rsid w:val="00891D5A"/>
    <w:rsid w:val="00892B6F"/>
    <w:rsid w:val="00893AA4"/>
    <w:rsid w:val="00896EE4"/>
    <w:rsid w:val="008977F0"/>
    <w:rsid w:val="00897E46"/>
    <w:rsid w:val="008A0D47"/>
    <w:rsid w:val="008A1820"/>
    <w:rsid w:val="008A1CED"/>
    <w:rsid w:val="008A40AB"/>
    <w:rsid w:val="008B0099"/>
    <w:rsid w:val="008B17F8"/>
    <w:rsid w:val="008B240F"/>
    <w:rsid w:val="008B322E"/>
    <w:rsid w:val="008B5269"/>
    <w:rsid w:val="008B60ED"/>
    <w:rsid w:val="008C1A36"/>
    <w:rsid w:val="008C42C4"/>
    <w:rsid w:val="008C56B7"/>
    <w:rsid w:val="008C5E83"/>
    <w:rsid w:val="008C7B60"/>
    <w:rsid w:val="008D04FE"/>
    <w:rsid w:val="008E0C69"/>
    <w:rsid w:val="008E37F5"/>
    <w:rsid w:val="008E5F82"/>
    <w:rsid w:val="008E6D40"/>
    <w:rsid w:val="008E7214"/>
    <w:rsid w:val="00905CE3"/>
    <w:rsid w:val="00906B9F"/>
    <w:rsid w:val="009109D5"/>
    <w:rsid w:val="00911097"/>
    <w:rsid w:val="0091219A"/>
    <w:rsid w:val="00913E75"/>
    <w:rsid w:val="00914CD7"/>
    <w:rsid w:val="00921E2B"/>
    <w:rsid w:val="009231B1"/>
    <w:rsid w:val="00924A34"/>
    <w:rsid w:val="00925672"/>
    <w:rsid w:val="009274E4"/>
    <w:rsid w:val="00930998"/>
    <w:rsid w:val="00931EC7"/>
    <w:rsid w:val="00934948"/>
    <w:rsid w:val="00934A22"/>
    <w:rsid w:val="00935BFF"/>
    <w:rsid w:val="00937E6F"/>
    <w:rsid w:val="009437BC"/>
    <w:rsid w:val="00945087"/>
    <w:rsid w:val="00946AE2"/>
    <w:rsid w:val="00951D93"/>
    <w:rsid w:val="00952A69"/>
    <w:rsid w:val="00955982"/>
    <w:rsid w:val="009607E1"/>
    <w:rsid w:val="00961712"/>
    <w:rsid w:val="009705D6"/>
    <w:rsid w:val="009714F5"/>
    <w:rsid w:val="00977BF6"/>
    <w:rsid w:val="00981E0F"/>
    <w:rsid w:val="009822F2"/>
    <w:rsid w:val="009829ED"/>
    <w:rsid w:val="00982F3B"/>
    <w:rsid w:val="00984143"/>
    <w:rsid w:val="009916E2"/>
    <w:rsid w:val="009927E3"/>
    <w:rsid w:val="009940EC"/>
    <w:rsid w:val="00996188"/>
    <w:rsid w:val="009976F7"/>
    <w:rsid w:val="009A2562"/>
    <w:rsid w:val="009A29F6"/>
    <w:rsid w:val="009A3D59"/>
    <w:rsid w:val="009A7336"/>
    <w:rsid w:val="009B244A"/>
    <w:rsid w:val="009B3767"/>
    <w:rsid w:val="009B6E35"/>
    <w:rsid w:val="009C2325"/>
    <w:rsid w:val="009D4B5E"/>
    <w:rsid w:val="009E09C8"/>
    <w:rsid w:val="009E0EAF"/>
    <w:rsid w:val="009E1774"/>
    <w:rsid w:val="009E4978"/>
    <w:rsid w:val="009E7A3A"/>
    <w:rsid w:val="009F248D"/>
    <w:rsid w:val="009F677D"/>
    <w:rsid w:val="00A03B17"/>
    <w:rsid w:val="00A06757"/>
    <w:rsid w:val="00A17914"/>
    <w:rsid w:val="00A24FA4"/>
    <w:rsid w:val="00A254B9"/>
    <w:rsid w:val="00A2680B"/>
    <w:rsid w:val="00A27299"/>
    <w:rsid w:val="00A273A1"/>
    <w:rsid w:val="00A34AB3"/>
    <w:rsid w:val="00A36470"/>
    <w:rsid w:val="00A36DD1"/>
    <w:rsid w:val="00A36E68"/>
    <w:rsid w:val="00A431B1"/>
    <w:rsid w:val="00A43E54"/>
    <w:rsid w:val="00A441CF"/>
    <w:rsid w:val="00A45E45"/>
    <w:rsid w:val="00A520EC"/>
    <w:rsid w:val="00A576DA"/>
    <w:rsid w:val="00A66BEC"/>
    <w:rsid w:val="00A75599"/>
    <w:rsid w:val="00A860A5"/>
    <w:rsid w:val="00A87BD9"/>
    <w:rsid w:val="00A90030"/>
    <w:rsid w:val="00A90390"/>
    <w:rsid w:val="00A9371D"/>
    <w:rsid w:val="00A970B2"/>
    <w:rsid w:val="00A97370"/>
    <w:rsid w:val="00AA430E"/>
    <w:rsid w:val="00AB04C5"/>
    <w:rsid w:val="00AB2E54"/>
    <w:rsid w:val="00AB3827"/>
    <w:rsid w:val="00AB5AC1"/>
    <w:rsid w:val="00AB7467"/>
    <w:rsid w:val="00AC034E"/>
    <w:rsid w:val="00AC35E1"/>
    <w:rsid w:val="00AC42FF"/>
    <w:rsid w:val="00AC6C96"/>
    <w:rsid w:val="00AD3C71"/>
    <w:rsid w:val="00AD6CF2"/>
    <w:rsid w:val="00AE07BE"/>
    <w:rsid w:val="00AE531C"/>
    <w:rsid w:val="00AF1AE9"/>
    <w:rsid w:val="00AF537D"/>
    <w:rsid w:val="00AF6CBC"/>
    <w:rsid w:val="00AF7E6B"/>
    <w:rsid w:val="00B010F0"/>
    <w:rsid w:val="00B0344D"/>
    <w:rsid w:val="00B0397D"/>
    <w:rsid w:val="00B071DC"/>
    <w:rsid w:val="00B16A7F"/>
    <w:rsid w:val="00B16D27"/>
    <w:rsid w:val="00B20C48"/>
    <w:rsid w:val="00B22208"/>
    <w:rsid w:val="00B225E4"/>
    <w:rsid w:val="00B234E1"/>
    <w:rsid w:val="00B24B5D"/>
    <w:rsid w:val="00B24F60"/>
    <w:rsid w:val="00B254DF"/>
    <w:rsid w:val="00B30D29"/>
    <w:rsid w:val="00B32BE4"/>
    <w:rsid w:val="00B3598A"/>
    <w:rsid w:val="00B37595"/>
    <w:rsid w:val="00B37C11"/>
    <w:rsid w:val="00B44006"/>
    <w:rsid w:val="00B47D37"/>
    <w:rsid w:val="00B50BAF"/>
    <w:rsid w:val="00B5259C"/>
    <w:rsid w:val="00B53C78"/>
    <w:rsid w:val="00B56C0D"/>
    <w:rsid w:val="00B6155C"/>
    <w:rsid w:val="00B62EE2"/>
    <w:rsid w:val="00B63C34"/>
    <w:rsid w:val="00B64506"/>
    <w:rsid w:val="00B64B1A"/>
    <w:rsid w:val="00B661E9"/>
    <w:rsid w:val="00B6656C"/>
    <w:rsid w:val="00B7315B"/>
    <w:rsid w:val="00B7359A"/>
    <w:rsid w:val="00B77539"/>
    <w:rsid w:val="00B81DEA"/>
    <w:rsid w:val="00B8518D"/>
    <w:rsid w:val="00B902BF"/>
    <w:rsid w:val="00BA2B1E"/>
    <w:rsid w:val="00BA3622"/>
    <w:rsid w:val="00BA7B60"/>
    <w:rsid w:val="00BB148F"/>
    <w:rsid w:val="00BB56B5"/>
    <w:rsid w:val="00BB59A3"/>
    <w:rsid w:val="00BC3E06"/>
    <w:rsid w:val="00BC6FEB"/>
    <w:rsid w:val="00BD6C6E"/>
    <w:rsid w:val="00BE3AA0"/>
    <w:rsid w:val="00BE5365"/>
    <w:rsid w:val="00BE67E5"/>
    <w:rsid w:val="00BF451E"/>
    <w:rsid w:val="00C053D1"/>
    <w:rsid w:val="00C1013F"/>
    <w:rsid w:val="00C103C8"/>
    <w:rsid w:val="00C16B8C"/>
    <w:rsid w:val="00C172E8"/>
    <w:rsid w:val="00C20A48"/>
    <w:rsid w:val="00C236CB"/>
    <w:rsid w:val="00C24F10"/>
    <w:rsid w:val="00C262AE"/>
    <w:rsid w:val="00C262C1"/>
    <w:rsid w:val="00C3447A"/>
    <w:rsid w:val="00C37C4A"/>
    <w:rsid w:val="00C416FC"/>
    <w:rsid w:val="00C43084"/>
    <w:rsid w:val="00C43DF4"/>
    <w:rsid w:val="00C44C7C"/>
    <w:rsid w:val="00C45C5F"/>
    <w:rsid w:val="00C479DC"/>
    <w:rsid w:val="00C512E4"/>
    <w:rsid w:val="00C53A4F"/>
    <w:rsid w:val="00C55403"/>
    <w:rsid w:val="00C61EEF"/>
    <w:rsid w:val="00C629FD"/>
    <w:rsid w:val="00C64127"/>
    <w:rsid w:val="00C65E5B"/>
    <w:rsid w:val="00C66B76"/>
    <w:rsid w:val="00C7008B"/>
    <w:rsid w:val="00C75A0D"/>
    <w:rsid w:val="00C761E2"/>
    <w:rsid w:val="00C76900"/>
    <w:rsid w:val="00C82440"/>
    <w:rsid w:val="00C8305A"/>
    <w:rsid w:val="00C85FE2"/>
    <w:rsid w:val="00C871AE"/>
    <w:rsid w:val="00C90E3E"/>
    <w:rsid w:val="00C94647"/>
    <w:rsid w:val="00C94B65"/>
    <w:rsid w:val="00C97327"/>
    <w:rsid w:val="00CA2122"/>
    <w:rsid w:val="00CB38A2"/>
    <w:rsid w:val="00CB4145"/>
    <w:rsid w:val="00CB438C"/>
    <w:rsid w:val="00CB52B5"/>
    <w:rsid w:val="00CB67E2"/>
    <w:rsid w:val="00CB7179"/>
    <w:rsid w:val="00CC472F"/>
    <w:rsid w:val="00CC5D41"/>
    <w:rsid w:val="00CC6EB6"/>
    <w:rsid w:val="00CD303F"/>
    <w:rsid w:val="00CD5C14"/>
    <w:rsid w:val="00CE0B5E"/>
    <w:rsid w:val="00CE22E9"/>
    <w:rsid w:val="00CE26F2"/>
    <w:rsid w:val="00CE3346"/>
    <w:rsid w:val="00CE492E"/>
    <w:rsid w:val="00CE781F"/>
    <w:rsid w:val="00CE7C50"/>
    <w:rsid w:val="00CF0210"/>
    <w:rsid w:val="00CF16A5"/>
    <w:rsid w:val="00CF1C21"/>
    <w:rsid w:val="00CF1DE8"/>
    <w:rsid w:val="00CF3AE6"/>
    <w:rsid w:val="00CF418C"/>
    <w:rsid w:val="00CF51FF"/>
    <w:rsid w:val="00CF57D1"/>
    <w:rsid w:val="00CF5DCC"/>
    <w:rsid w:val="00CF6290"/>
    <w:rsid w:val="00CF776C"/>
    <w:rsid w:val="00D000A7"/>
    <w:rsid w:val="00D01801"/>
    <w:rsid w:val="00D018CF"/>
    <w:rsid w:val="00D05665"/>
    <w:rsid w:val="00D12F7E"/>
    <w:rsid w:val="00D17A01"/>
    <w:rsid w:val="00D17CD7"/>
    <w:rsid w:val="00D20766"/>
    <w:rsid w:val="00D212C7"/>
    <w:rsid w:val="00D217CE"/>
    <w:rsid w:val="00D22629"/>
    <w:rsid w:val="00D24CE0"/>
    <w:rsid w:val="00D307EA"/>
    <w:rsid w:val="00D31697"/>
    <w:rsid w:val="00D35A4F"/>
    <w:rsid w:val="00D41F41"/>
    <w:rsid w:val="00D41F53"/>
    <w:rsid w:val="00D454BF"/>
    <w:rsid w:val="00D5311A"/>
    <w:rsid w:val="00D57D57"/>
    <w:rsid w:val="00D64CB1"/>
    <w:rsid w:val="00D67DB8"/>
    <w:rsid w:val="00D702D8"/>
    <w:rsid w:val="00D7131B"/>
    <w:rsid w:val="00D71C9A"/>
    <w:rsid w:val="00D72C48"/>
    <w:rsid w:val="00D73A64"/>
    <w:rsid w:val="00D83025"/>
    <w:rsid w:val="00D83E6B"/>
    <w:rsid w:val="00D84254"/>
    <w:rsid w:val="00D84DD0"/>
    <w:rsid w:val="00D87481"/>
    <w:rsid w:val="00D87646"/>
    <w:rsid w:val="00D90CC6"/>
    <w:rsid w:val="00D92A4E"/>
    <w:rsid w:val="00D94A95"/>
    <w:rsid w:val="00D9796A"/>
    <w:rsid w:val="00DA0D17"/>
    <w:rsid w:val="00DA1757"/>
    <w:rsid w:val="00DA2E17"/>
    <w:rsid w:val="00DA46DE"/>
    <w:rsid w:val="00DA71A0"/>
    <w:rsid w:val="00DB03E6"/>
    <w:rsid w:val="00DB063C"/>
    <w:rsid w:val="00DB1323"/>
    <w:rsid w:val="00DB1F1F"/>
    <w:rsid w:val="00DB3C70"/>
    <w:rsid w:val="00DB4B6A"/>
    <w:rsid w:val="00DB5067"/>
    <w:rsid w:val="00DB70BC"/>
    <w:rsid w:val="00DC024A"/>
    <w:rsid w:val="00DC328A"/>
    <w:rsid w:val="00DC6B96"/>
    <w:rsid w:val="00DD4C45"/>
    <w:rsid w:val="00DD4DB3"/>
    <w:rsid w:val="00DD59F2"/>
    <w:rsid w:val="00DD6168"/>
    <w:rsid w:val="00DD6F59"/>
    <w:rsid w:val="00DE1F03"/>
    <w:rsid w:val="00DE2978"/>
    <w:rsid w:val="00DE4F24"/>
    <w:rsid w:val="00DF4107"/>
    <w:rsid w:val="00E01EEA"/>
    <w:rsid w:val="00E06785"/>
    <w:rsid w:val="00E06BB0"/>
    <w:rsid w:val="00E1256A"/>
    <w:rsid w:val="00E20017"/>
    <w:rsid w:val="00E20848"/>
    <w:rsid w:val="00E21D6E"/>
    <w:rsid w:val="00E22A5D"/>
    <w:rsid w:val="00E236D1"/>
    <w:rsid w:val="00E24B96"/>
    <w:rsid w:val="00E279F0"/>
    <w:rsid w:val="00E27FF8"/>
    <w:rsid w:val="00E33EF9"/>
    <w:rsid w:val="00E37222"/>
    <w:rsid w:val="00E4159E"/>
    <w:rsid w:val="00E43F46"/>
    <w:rsid w:val="00E452CF"/>
    <w:rsid w:val="00E47296"/>
    <w:rsid w:val="00E472B3"/>
    <w:rsid w:val="00E4758E"/>
    <w:rsid w:val="00E51518"/>
    <w:rsid w:val="00E609A1"/>
    <w:rsid w:val="00E62ABC"/>
    <w:rsid w:val="00E630B5"/>
    <w:rsid w:val="00E67B38"/>
    <w:rsid w:val="00E71DB9"/>
    <w:rsid w:val="00E71DBD"/>
    <w:rsid w:val="00E75B51"/>
    <w:rsid w:val="00E778B7"/>
    <w:rsid w:val="00E8755B"/>
    <w:rsid w:val="00E9015C"/>
    <w:rsid w:val="00E92328"/>
    <w:rsid w:val="00E9310E"/>
    <w:rsid w:val="00E958C9"/>
    <w:rsid w:val="00E95BFC"/>
    <w:rsid w:val="00EA175E"/>
    <w:rsid w:val="00EA419F"/>
    <w:rsid w:val="00EA665A"/>
    <w:rsid w:val="00EB0B52"/>
    <w:rsid w:val="00EB0BB2"/>
    <w:rsid w:val="00EB2541"/>
    <w:rsid w:val="00EB328F"/>
    <w:rsid w:val="00EB7BAD"/>
    <w:rsid w:val="00EC1035"/>
    <w:rsid w:val="00ED0238"/>
    <w:rsid w:val="00EE05CD"/>
    <w:rsid w:val="00EE34AE"/>
    <w:rsid w:val="00EE4BD2"/>
    <w:rsid w:val="00EE6FFD"/>
    <w:rsid w:val="00EF2AEB"/>
    <w:rsid w:val="00EF43EE"/>
    <w:rsid w:val="00EF5172"/>
    <w:rsid w:val="00EF6E68"/>
    <w:rsid w:val="00EF7B09"/>
    <w:rsid w:val="00F022AB"/>
    <w:rsid w:val="00F02681"/>
    <w:rsid w:val="00F07870"/>
    <w:rsid w:val="00F078E9"/>
    <w:rsid w:val="00F12B92"/>
    <w:rsid w:val="00F16D83"/>
    <w:rsid w:val="00F23E13"/>
    <w:rsid w:val="00F24E8D"/>
    <w:rsid w:val="00F2563E"/>
    <w:rsid w:val="00F257AB"/>
    <w:rsid w:val="00F32973"/>
    <w:rsid w:val="00F333CF"/>
    <w:rsid w:val="00F33553"/>
    <w:rsid w:val="00F34647"/>
    <w:rsid w:val="00F40696"/>
    <w:rsid w:val="00F45B48"/>
    <w:rsid w:val="00F470BE"/>
    <w:rsid w:val="00F51243"/>
    <w:rsid w:val="00F519CE"/>
    <w:rsid w:val="00F531DF"/>
    <w:rsid w:val="00F532BB"/>
    <w:rsid w:val="00F53AF2"/>
    <w:rsid w:val="00F54A73"/>
    <w:rsid w:val="00F56BFB"/>
    <w:rsid w:val="00F56E7C"/>
    <w:rsid w:val="00F57027"/>
    <w:rsid w:val="00F57691"/>
    <w:rsid w:val="00F61DA3"/>
    <w:rsid w:val="00F62800"/>
    <w:rsid w:val="00F6352F"/>
    <w:rsid w:val="00F6500F"/>
    <w:rsid w:val="00F71298"/>
    <w:rsid w:val="00F71CF1"/>
    <w:rsid w:val="00F80D01"/>
    <w:rsid w:val="00F86746"/>
    <w:rsid w:val="00F91CF2"/>
    <w:rsid w:val="00F9211F"/>
    <w:rsid w:val="00F9254C"/>
    <w:rsid w:val="00F95122"/>
    <w:rsid w:val="00F95430"/>
    <w:rsid w:val="00F97FCD"/>
    <w:rsid w:val="00FA0AD3"/>
    <w:rsid w:val="00FA132E"/>
    <w:rsid w:val="00FA3EB9"/>
    <w:rsid w:val="00FA64BD"/>
    <w:rsid w:val="00FA659B"/>
    <w:rsid w:val="00FA69CF"/>
    <w:rsid w:val="00FB0985"/>
    <w:rsid w:val="00FB0B27"/>
    <w:rsid w:val="00FB1827"/>
    <w:rsid w:val="00FB438B"/>
    <w:rsid w:val="00FB60C8"/>
    <w:rsid w:val="00FC0DA7"/>
    <w:rsid w:val="00FC14F4"/>
    <w:rsid w:val="00FC1657"/>
    <w:rsid w:val="00FC2494"/>
    <w:rsid w:val="00FC47C8"/>
    <w:rsid w:val="00FD1B1F"/>
    <w:rsid w:val="00FD2016"/>
    <w:rsid w:val="00FD679F"/>
    <w:rsid w:val="00FD6DCD"/>
    <w:rsid w:val="00FD7585"/>
    <w:rsid w:val="00FE2931"/>
    <w:rsid w:val="00FE368E"/>
    <w:rsid w:val="00FE566C"/>
    <w:rsid w:val="00FE6B2B"/>
    <w:rsid w:val="00FE71AB"/>
    <w:rsid w:val="00FF439F"/>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5:docId w15:val="{821867E0-E6FD-4893-924C-A4C5240FA2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7DB8"/>
    <w:pPr>
      <w:spacing w:after="0" w:line="240" w:lineRule="auto"/>
    </w:pPr>
    <w:rPr>
      <w:rFonts w:ascii="Times New Roman" w:eastAsia="Times New Roman" w:hAnsi="Times New Roman" w:cs="Times New Roman"/>
      <w:sz w:val="24"/>
      <w:szCs w:val="24"/>
      <w:lang w:val="en-IN" w:eastAsia="en-IN"/>
    </w:rPr>
  </w:style>
  <w:style w:type="paragraph" w:styleId="Heading1">
    <w:name w:val="heading 1"/>
    <w:basedOn w:val="Normal"/>
    <w:link w:val="Heading1Char"/>
    <w:uiPriority w:val="9"/>
    <w:qFormat/>
    <w:rsid w:val="001621A4"/>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1621A4"/>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semiHidden/>
    <w:unhideWhenUsed/>
    <w:qFormat/>
    <w:rsid w:val="001621A4"/>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1621A4"/>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AF6CBC"/>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21A4"/>
    <w:rPr>
      <w:rFonts w:ascii="Times New Roman" w:eastAsiaTheme="minorEastAsia" w:hAnsi="Times New Roman" w:cs="Times New Roman"/>
      <w:b/>
      <w:bCs/>
      <w:kern w:val="36"/>
      <w:sz w:val="48"/>
      <w:szCs w:val="48"/>
    </w:rPr>
  </w:style>
  <w:style w:type="character" w:customStyle="1" w:styleId="Heading2Char">
    <w:name w:val="Heading 2 Char"/>
    <w:basedOn w:val="DefaultParagraphFont"/>
    <w:link w:val="Heading2"/>
    <w:uiPriority w:val="9"/>
    <w:rsid w:val="001621A4"/>
    <w:rPr>
      <w:rFonts w:ascii="Times New Roman" w:eastAsiaTheme="minorEastAsia" w:hAnsi="Times New Roman" w:cs="Times New Roman"/>
      <w:b/>
      <w:bCs/>
      <w:sz w:val="36"/>
      <w:szCs w:val="36"/>
    </w:rPr>
  </w:style>
  <w:style w:type="character" w:customStyle="1" w:styleId="Heading3Char">
    <w:name w:val="Heading 3 Char"/>
    <w:basedOn w:val="DefaultParagraphFont"/>
    <w:link w:val="Heading3"/>
    <w:uiPriority w:val="9"/>
    <w:semiHidden/>
    <w:rsid w:val="001621A4"/>
    <w:rPr>
      <w:rFonts w:asciiTheme="majorHAnsi" w:eastAsiaTheme="majorEastAsia" w:hAnsiTheme="majorHAnsi" w:cstheme="majorBidi"/>
      <w:b/>
      <w:bCs/>
      <w:color w:val="4F81BD" w:themeColor="accent1"/>
      <w:sz w:val="24"/>
      <w:szCs w:val="24"/>
    </w:rPr>
  </w:style>
  <w:style w:type="character" w:customStyle="1" w:styleId="Heading4Char">
    <w:name w:val="Heading 4 Char"/>
    <w:basedOn w:val="DefaultParagraphFont"/>
    <w:link w:val="Heading4"/>
    <w:uiPriority w:val="9"/>
    <w:semiHidden/>
    <w:rsid w:val="001621A4"/>
    <w:rPr>
      <w:rFonts w:asciiTheme="majorHAnsi" w:eastAsiaTheme="majorEastAsia" w:hAnsiTheme="majorHAnsi" w:cstheme="majorBidi"/>
      <w:b/>
      <w:bCs/>
      <w:i/>
      <w:iCs/>
      <w:color w:val="4F81BD" w:themeColor="accent1"/>
      <w:sz w:val="24"/>
      <w:szCs w:val="24"/>
    </w:rPr>
  </w:style>
  <w:style w:type="character" w:styleId="Hyperlink">
    <w:name w:val="Hyperlink"/>
    <w:basedOn w:val="DefaultParagraphFont"/>
    <w:uiPriority w:val="99"/>
    <w:unhideWhenUsed/>
    <w:rsid w:val="001621A4"/>
    <w:rPr>
      <w:color w:val="0000FF"/>
      <w:u w:val="single"/>
    </w:rPr>
  </w:style>
  <w:style w:type="character" w:styleId="FollowedHyperlink">
    <w:name w:val="FollowedHyperlink"/>
    <w:basedOn w:val="DefaultParagraphFont"/>
    <w:uiPriority w:val="99"/>
    <w:semiHidden/>
    <w:unhideWhenUsed/>
    <w:rsid w:val="001621A4"/>
    <w:rPr>
      <w:color w:val="800080"/>
      <w:u w:val="single"/>
    </w:rPr>
  </w:style>
  <w:style w:type="character" w:styleId="HTMLCode">
    <w:name w:val="HTML Code"/>
    <w:basedOn w:val="DefaultParagraphFont"/>
    <w:uiPriority w:val="99"/>
    <w:unhideWhenUsed/>
    <w:rsid w:val="001621A4"/>
    <w:rPr>
      <w:rFonts w:ascii="Courier New" w:eastAsiaTheme="minorEastAsia" w:hAnsi="Courier New" w:cs="Courier New" w:hint="default"/>
      <w:sz w:val="20"/>
      <w:szCs w:val="20"/>
    </w:rPr>
  </w:style>
  <w:style w:type="paragraph" w:styleId="HTMLPreformatted">
    <w:name w:val="HTML Preformatted"/>
    <w:basedOn w:val="Normal"/>
    <w:link w:val="HTMLPreformattedChar"/>
    <w:uiPriority w:val="99"/>
    <w:unhideWhenUsed/>
    <w:rsid w:val="001621A4"/>
    <w:pPr>
      <w:pBdr>
        <w:top w:val="dashed" w:sz="6" w:space="8" w:color="93B7D5"/>
        <w:left w:val="dashed" w:sz="6" w:space="8" w:color="93B7D5"/>
        <w:bottom w:val="dashed" w:sz="6" w:space="8" w:color="93B7D5"/>
        <w:right w:val="dashed" w:sz="6" w:space="8"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621A4"/>
    <w:rPr>
      <w:rFonts w:ascii="Courier New" w:eastAsiaTheme="minorEastAsia" w:hAnsi="Courier New" w:cs="Courier New"/>
      <w:sz w:val="20"/>
      <w:szCs w:val="20"/>
      <w:shd w:val="clear" w:color="auto" w:fill="F8F8F8"/>
    </w:rPr>
  </w:style>
  <w:style w:type="paragraph" w:styleId="NormalWeb">
    <w:name w:val="Normal (Web)"/>
    <w:basedOn w:val="Normal"/>
    <w:uiPriority w:val="99"/>
    <w:unhideWhenUsed/>
    <w:rsid w:val="001621A4"/>
    <w:pPr>
      <w:spacing w:before="100" w:beforeAutospacing="1" w:after="100" w:afterAutospacing="1"/>
    </w:pPr>
  </w:style>
  <w:style w:type="paragraph" w:styleId="BodyText">
    <w:name w:val="Body Text"/>
    <w:basedOn w:val="Normal"/>
    <w:link w:val="BodyTextChar"/>
    <w:uiPriority w:val="99"/>
    <w:semiHidden/>
    <w:unhideWhenUsed/>
    <w:rsid w:val="001621A4"/>
    <w:pPr>
      <w:spacing w:after="120" w:line="276" w:lineRule="auto"/>
    </w:pPr>
    <w:rPr>
      <w:rFonts w:asciiTheme="minorHAnsi" w:eastAsiaTheme="minorHAnsi" w:hAnsiTheme="minorHAnsi" w:cstheme="minorBidi"/>
      <w:sz w:val="22"/>
      <w:szCs w:val="22"/>
    </w:rPr>
  </w:style>
  <w:style w:type="character" w:customStyle="1" w:styleId="BodyTextChar">
    <w:name w:val="Body Text Char"/>
    <w:basedOn w:val="DefaultParagraphFont"/>
    <w:link w:val="BodyText"/>
    <w:uiPriority w:val="99"/>
    <w:semiHidden/>
    <w:rsid w:val="001621A4"/>
  </w:style>
  <w:style w:type="paragraph" w:styleId="BodyText2">
    <w:name w:val="Body Text 2"/>
    <w:basedOn w:val="Normal"/>
    <w:link w:val="BodyText2Char"/>
    <w:uiPriority w:val="99"/>
    <w:semiHidden/>
    <w:unhideWhenUsed/>
    <w:rsid w:val="001621A4"/>
    <w:pPr>
      <w:spacing w:before="100" w:beforeAutospacing="1" w:after="100" w:afterAutospacing="1"/>
    </w:pPr>
  </w:style>
  <w:style w:type="character" w:customStyle="1" w:styleId="BodyText2Char">
    <w:name w:val="Body Text 2 Char"/>
    <w:basedOn w:val="DefaultParagraphFont"/>
    <w:link w:val="BodyText2"/>
    <w:uiPriority w:val="99"/>
    <w:semiHidden/>
    <w:rsid w:val="001621A4"/>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1621A4"/>
    <w:rPr>
      <w:rFonts w:ascii="Tahoma" w:hAnsi="Tahoma" w:cs="Tahoma"/>
      <w:sz w:val="16"/>
      <w:szCs w:val="16"/>
    </w:rPr>
  </w:style>
  <w:style w:type="character" w:customStyle="1" w:styleId="BalloonTextChar">
    <w:name w:val="Balloon Text Char"/>
    <w:basedOn w:val="DefaultParagraphFont"/>
    <w:link w:val="BalloonText"/>
    <w:uiPriority w:val="99"/>
    <w:semiHidden/>
    <w:rsid w:val="001621A4"/>
    <w:rPr>
      <w:rFonts w:ascii="Tahoma" w:eastAsiaTheme="minorEastAsia" w:hAnsi="Tahoma" w:cs="Tahoma"/>
      <w:sz w:val="16"/>
      <w:szCs w:val="16"/>
    </w:rPr>
  </w:style>
  <w:style w:type="paragraph" w:styleId="ListParagraph">
    <w:name w:val="List Paragraph"/>
    <w:basedOn w:val="Normal"/>
    <w:uiPriority w:val="34"/>
    <w:qFormat/>
    <w:rsid w:val="001621A4"/>
    <w:pPr>
      <w:spacing w:after="200" w:line="276" w:lineRule="auto"/>
      <w:ind w:left="720"/>
      <w:contextualSpacing/>
    </w:pPr>
    <w:rPr>
      <w:rFonts w:asciiTheme="minorHAnsi" w:eastAsiaTheme="minorHAnsi" w:hAnsiTheme="minorHAnsi" w:cstheme="minorBidi"/>
      <w:sz w:val="22"/>
      <w:szCs w:val="22"/>
    </w:rPr>
  </w:style>
  <w:style w:type="paragraph" w:customStyle="1" w:styleId="tech-question">
    <w:name w:val="tech-question"/>
    <w:basedOn w:val="Normal"/>
    <w:uiPriority w:val="99"/>
    <w:rsid w:val="001621A4"/>
    <w:pPr>
      <w:spacing w:before="100" w:beforeAutospacing="1" w:after="100" w:afterAutospacing="1" w:line="255" w:lineRule="atLeast"/>
    </w:pPr>
    <w:rPr>
      <w:rFonts w:ascii="Verdana" w:hAnsi="Verdana"/>
      <w:b/>
      <w:bCs/>
      <w:color w:val="606060"/>
      <w:sz w:val="18"/>
      <w:szCs w:val="18"/>
    </w:rPr>
  </w:style>
  <w:style w:type="paragraph" w:customStyle="1" w:styleId="tech-div">
    <w:name w:val="tech-div"/>
    <w:basedOn w:val="Normal"/>
    <w:uiPriority w:val="99"/>
    <w:semiHidden/>
    <w:rsid w:val="001621A4"/>
    <w:pPr>
      <w:pBdr>
        <w:bottom w:val="dashed" w:sz="6" w:space="4" w:color="CCCCCC"/>
      </w:pBdr>
      <w:spacing w:before="100" w:beforeAutospacing="1" w:after="100" w:afterAutospacing="1"/>
    </w:pPr>
    <w:rPr>
      <w:rFonts w:ascii="Verdana" w:hAnsi="Verdana"/>
      <w:color w:val="444444"/>
      <w:sz w:val="18"/>
      <w:szCs w:val="18"/>
    </w:rPr>
  </w:style>
  <w:style w:type="paragraph" w:customStyle="1" w:styleId="tbl-tech-ref">
    <w:name w:val="tbl-tech-ref"/>
    <w:basedOn w:val="Normal"/>
    <w:uiPriority w:val="99"/>
    <w:semiHidden/>
    <w:rsid w:val="001621A4"/>
    <w:pPr>
      <w:pBdr>
        <w:top w:val="single" w:sz="6" w:space="0" w:color="808080"/>
        <w:left w:val="single" w:sz="6" w:space="0" w:color="808080"/>
        <w:bottom w:val="single" w:sz="6" w:space="0" w:color="808080"/>
        <w:right w:val="single" w:sz="6" w:space="0" w:color="808080"/>
      </w:pBdr>
      <w:spacing w:before="100" w:beforeAutospacing="1" w:after="100" w:afterAutospacing="1"/>
    </w:pPr>
    <w:rPr>
      <w:rFonts w:ascii="Verdana" w:hAnsi="Verdana"/>
      <w:sz w:val="18"/>
      <w:szCs w:val="18"/>
    </w:rPr>
  </w:style>
  <w:style w:type="paragraph" w:customStyle="1" w:styleId="heading">
    <w:name w:val="heading"/>
    <w:basedOn w:val="Normal"/>
    <w:uiPriority w:val="99"/>
    <w:semiHidden/>
    <w:rsid w:val="001621A4"/>
    <w:pPr>
      <w:spacing w:before="100" w:beforeAutospacing="1" w:after="100" w:afterAutospacing="1"/>
    </w:pPr>
    <w:rPr>
      <w:b/>
      <w:bCs/>
      <w:color w:val="808080"/>
    </w:rPr>
  </w:style>
  <w:style w:type="paragraph" w:customStyle="1" w:styleId="defintion">
    <w:name w:val="defintion"/>
    <w:basedOn w:val="Normal"/>
    <w:uiPriority w:val="99"/>
    <w:rsid w:val="001621A4"/>
    <w:pPr>
      <w:spacing w:before="100" w:beforeAutospacing="1" w:after="100" w:afterAutospacing="1"/>
    </w:pPr>
    <w:rPr>
      <w:b/>
      <w:bCs/>
    </w:rPr>
  </w:style>
  <w:style w:type="paragraph" w:customStyle="1" w:styleId="c-code">
    <w:name w:val="c-code"/>
    <w:basedOn w:val="Normal"/>
    <w:uiPriority w:val="99"/>
    <w:rsid w:val="001621A4"/>
    <w:pPr>
      <w:spacing w:before="100" w:beforeAutospacing="1" w:after="100" w:afterAutospacing="1"/>
    </w:pPr>
    <w:rPr>
      <w:rFonts w:ascii="Courier New" w:hAnsi="Courier New" w:cs="Courier New"/>
      <w:color w:val="DD0000"/>
      <w:sz w:val="20"/>
      <w:szCs w:val="20"/>
    </w:rPr>
  </w:style>
  <w:style w:type="paragraph" w:customStyle="1" w:styleId="java-code">
    <w:name w:val="java-code"/>
    <w:basedOn w:val="Normal"/>
    <w:uiPriority w:val="99"/>
    <w:semiHidden/>
    <w:rsid w:val="001621A4"/>
    <w:pPr>
      <w:spacing w:before="100" w:beforeAutospacing="1" w:after="100" w:afterAutospacing="1"/>
    </w:pPr>
    <w:rPr>
      <w:rFonts w:ascii="Courier New" w:hAnsi="Courier New" w:cs="Courier New"/>
      <w:color w:val="DD0000"/>
      <w:sz w:val="20"/>
      <w:szCs w:val="20"/>
    </w:rPr>
  </w:style>
  <w:style w:type="paragraph" w:customStyle="1" w:styleId="dotnet-code">
    <w:name w:val="dotnet-code"/>
    <w:basedOn w:val="Normal"/>
    <w:uiPriority w:val="99"/>
    <w:semiHidden/>
    <w:rsid w:val="001621A4"/>
    <w:pPr>
      <w:spacing w:before="100" w:beforeAutospacing="1" w:after="100" w:afterAutospacing="1"/>
    </w:pPr>
    <w:rPr>
      <w:rFonts w:ascii="Courier New" w:hAnsi="Courier New" w:cs="Courier New"/>
      <w:color w:val="DD0000"/>
      <w:sz w:val="20"/>
      <w:szCs w:val="20"/>
    </w:rPr>
  </w:style>
  <w:style w:type="paragraph" w:customStyle="1" w:styleId="tech-ol-123">
    <w:name w:val="tech-ol-123"/>
    <w:basedOn w:val="Normal"/>
    <w:uiPriority w:val="99"/>
    <w:rsid w:val="001621A4"/>
    <w:pPr>
      <w:spacing w:before="100" w:beforeAutospacing="1" w:after="100" w:afterAutospacing="1"/>
    </w:pPr>
  </w:style>
  <w:style w:type="paragraph" w:customStyle="1" w:styleId="tech-ol-abc">
    <w:name w:val="tech-ol-abc"/>
    <w:basedOn w:val="Normal"/>
    <w:uiPriority w:val="99"/>
    <w:semiHidden/>
    <w:rsid w:val="001621A4"/>
    <w:pPr>
      <w:spacing w:before="100" w:beforeAutospacing="1" w:after="100" w:afterAutospacing="1"/>
    </w:pPr>
  </w:style>
  <w:style w:type="paragraph" w:customStyle="1" w:styleId="tech-ol-iii">
    <w:name w:val="tech-ol-iii"/>
    <w:basedOn w:val="Normal"/>
    <w:uiPriority w:val="99"/>
    <w:semiHidden/>
    <w:rsid w:val="001621A4"/>
    <w:pPr>
      <w:spacing w:before="100" w:beforeAutospacing="1" w:after="100" w:afterAutospacing="1"/>
    </w:pPr>
  </w:style>
  <w:style w:type="paragraph" w:customStyle="1" w:styleId="tech-ul-disc">
    <w:name w:val="tech-ul-disc"/>
    <w:basedOn w:val="Normal"/>
    <w:uiPriority w:val="99"/>
    <w:semiHidden/>
    <w:rsid w:val="001621A4"/>
    <w:pPr>
      <w:spacing w:before="100" w:beforeAutospacing="1" w:after="100" w:afterAutospacing="1"/>
    </w:pPr>
  </w:style>
  <w:style w:type="paragraph" w:customStyle="1" w:styleId="ib-pager">
    <w:name w:val="ib-pager"/>
    <w:basedOn w:val="Normal"/>
    <w:uiPriority w:val="99"/>
    <w:semiHidden/>
    <w:rsid w:val="001621A4"/>
    <w:pPr>
      <w:spacing w:before="100" w:beforeAutospacing="1" w:after="100" w:afterAutospacing="1"/>
    </w:pPr>
  </w:style>
  <w:style w:type="paragraph" w:customStyle="1" w:styleId="first-para">
    <w:name w:val="first-para"/>
    <w:basedOn w:val="Normal"/>
    <w:uiPriority w:val="99"/>
    <w:rsid w:val="001621A4"/>
    <w:pPr>
      <w:spacing w:before="100" w:beforeAutospacing="1" w:after="100" w:afterAutospacing="1"/>
    </w:pPr>
  </w:style>
  <w:style w:type="paragraph" w:customStyle="1" w:styleId="child-para">
    <w:name w:val="child-para"/>
    <w:basedOn w:val="Normal"/>
    <w:uiPriority w:val="99"/>
    <w:rsid w:val="001621A4"/>
    <w:pPr>
      <w:spacing w:before="100" w:beforeAutospacing="1" w:after="100" w:afterAutospacing="1"/>
    </w:pPr>
  </w:style>
  <w:style w:type="paragraph" w:styleId="z-TopofForm">
    <w:name w:val="HTML Top of Form"/>
    <w:basedOn w:val="Normal"/>
    <w:next w:val="Normal"/>
    <w:link w:val="z-TopofFormChar"/>
    <w:hidden/>
    <w:uiPriority w:val="99"/>
    <w:semiHidden/>
    <w:unhideWhenUsed/>
    <w:rsid w:val="001621A4"/>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1621A4"/>
    <w:rPr>
      <w:rFonts w:ascii="Arial" w:eastAsiaTheme="minorEastAsia" w:hAnsi="Arial" w:cs="Arial"/>
      <w:vanish/>
      <w:sz w:val="16"/>
      <w:szCs w:val="16"/>
    </w:rPr>
  </w:style>
  <w:style w:type="paragraph" w:styleId="z-BottomofForm">
    <w:name w:val="HTML Bottom of Form"/>
    <w:basedOn w:val="Normal"/>
    <w:next w:val="Normal"/>
    <w:link w:val="z-BottomofFormChar"/>
    <w:hidden/>
    <w:uiPriority w:val="99"/>
    <w:semiHidden/>
    <w:unhideWhenUsed/>
    <w:rsid w:val="001621A4"/>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1621A4"/>
    <w:rPr>
      <w:rFonts w:ascii="Arial" w:eastAsiaTheme="minorEastAsia" w:hAnsi="Arial" w:cs="Arial"/>
      <w:vanish/>
      <w:sz w:val="16"/>
      <w:szCs w:val="16"/>
    </w:rPr>
  </w:style>
  <w:style w:type="character" w:customStyle="1" w:styleId="heading10">
    <w:name w:val="heading1"/>
    <w:basedOn w:val="DefaultParagraphFont"/>
    <w:rsid w:val="001621A4"/>
    <w:rPr>
      <w:b/>
      <w:bCs/>
      <w:color w:val="808080"/>
    </w:rPr>
  </w:style>
  <w:style w:type="character" w:customStyle="1" w:styleId="ib-green">
    <w:name w:val="ib-green"/>
    <w:basedOn w:val="DefaultParagraphFont"/>
    <w:rsid w:val="001621A4"/>
  </w:style>
  <w:style w:type="character" w:customStyle="1" w:styleId="keyword">
    <w:name w:val="keyword"/>
    <w:basedOn w:val="DefaultParagraphFont"/>
    <w:rsid w:val="001621A4"/>
  </w:style>
  <w:style w:type="character" w:customStyle="1" w:styleId="class">
    <w:name w:val="class"/>
    <w:basedOn w:val="DefaultParagraphFont"/>
    <w:rsid w:val="001621A4"/>
  </w:style>
  <w:style w:type="character" w:customStyle="1" w:styleId="Title1">
    <w:name w:val="Title1"/>
    <w:basedOn w:val="DefaultParagraphFont"/>
    <w:rsid w:val="001621A4"/>
  </w:style>
  <w:style w:type="character" w:customStyle="1" w:styleId="string">
    <w:name w:val="string"/>
    <w:basedOn w:val="DefaultParagraphFont"/>
    <w:rsid w:val="001621A4"/>
  </w:style>
  <w:style w:type="character" w:customStyle="1" w:styleId="comment">
    <w:name w:val="comment"/>
    <w:basedOn w:val="DefaultParagraphFont"/>
    <w:rsid w:val="001621A4"/>
  </w:style>
  <w:style w:type="character" w:customStyle="1" w:styleId="apple-converted-space">
    <w:name w:val="apple-converted-space"/>
    <w:basedOn w:val="DefaultParagraphFont"/>
    <w:rsid w:val="001621A4"/>
  </w:style>
  <w:style w:type="character" w:customStyle="1" w:styleId="ilad">
    <w:name w:val="il_ad"/>
    <w:basedOn w:val="DefaultParagraphFont"/>
    <w:rsid w:val="001621A4"/>
  </w:style>
  <w:style w:type="character" w:customStyle="1" w:styleId="yshortcuts">
    <w:name w:val="yshortcuts"/>
    <w:basedOn w:val="DefaultParagraphFont"/>
    <w:rsid w:val="001621A4"/>
  </w:style>
  <w:style w:type="character" w:customStyle="1" w:styleId="kwd">
    <w:name w:val="kwd"/>
    <w:basedOn w:val="DefaultParagraphFont"/>
    <w:rsid w:val="001621A4"/>
  </w:style>
  <w:style w:type="character" w:customStyle="1" w:styleId="pln">
    <w:name w:val="pln"/>
    <w:basedOn w:val="DefaultParagraphFont"/>
    <w:rsid w:val="001621A4"/>
  </w:style>
  <w:style w:type="character" w:customStyle="1" w:styleId="pun">
    <w:name w:val="pun"/>
    <w:basedOn w:val="DefaultParagraphFont"/>
    <w:rsid w:val="001621A4"/>
  </w:style>
  <w:style w:type="character" w:customStyle="1" w:styleId="lit">
    <w:name w:val="lit"/>
    <w:basedOn w:val="DefaultParagraphFont"/>
    <w:rsid w:val="001621A4"/>
  </w:style>
  <w:style w:type="character" w:customStyle="1" w:styleId="typ">
    <w:name w:val="typ"/>
    <w:basedOn w:val="DefaultParagraphFont"/>
    <w:rsid w:val="001621A4"/>
  </w:style>
  <w:style w:type="character" w:customStyle="1" w:styleId="vote-count-post">
    <w:name w:val="vote-count-post"/>
    <w:basedOn w:val="DefaultParagraphFont"/>
    <w:rsid w:val="001621A4"/>
  </w:style>
  <w:style w:type="character" w:customStyle="1" w:styleId="e8j33">
    <w:name w:val="e8j33"/>
    <w:basedOn w:val="DefaultParagraphFont"/>
    <w:rsid w:val="001621A4"/>
  </w:style>
  <w:style w:type="character" w:customStyle="1" w:styleId="forquestionsblue1">
    <w:name w:val="for_questions_blue1"/>
    <w:basedOn w:val="DefaultParagraphFont"/>
    <w:rsid w:val="001621A4"/>
    <w:rPr>
      <w:rFonts w:ascii="Verdana" w:hAnsi="Verdana" w:hint="default"/>
      <w:b/>
      <w:bCs/>
      <w:strike w:val="0"/>
      <w:dstrike w:val="0"/>
      <w:color w:val="000000"/>
      <w:sz w:val="20"/>
      <w:szCs w:val="20"/>
      <w:u w:val="none"/>
      <w:effect w:val="none"/>
    </w:rPr>
  </w:style>
  <w:style w:type="character" w:customStyle="1" w:styleId="answers1">
    <w:name w:val="answers1"/>
    <w:basedOn w:val="DefaultParagraphFont"/>
    <w:rsid w:val="001621A4"/>
    <w:rPr>
      <w:rFonts w:ascii="Bookman Old Style" w:hAnsi="Bookman Old Style" w:hint="default"/>
      <w:sz w:val="21"/>
      <w:szCs w:val="21"/>
    </w:rPr>
  </w:style>
  <w:style w:type="character" w:customStyle="1" w:styleId="str">
    <w:name w:val="str"/>
    <w:basedOn w:val="DefaultParagraphFont"/>
    <w:rsid w:val="001621A4"/>
  </w:style>
  <w:style w:type="character" w:customStyle="1" w:styleId="ldzn63c2c">
    <w:name w:val="ldzn63c2c"/>
    <w:basedOn w:val="DefaultParagraphFont"/>
    <w:rsid w:val="001621A4"/>
  </w:style>
  <w:style w:type="character" w:customStyle="1" w:styleId="l6x0w5bzpp">
    <w:name w:val="l6x0w5bzpp"/>
    <w:basedOn w:val="DefaultParagraphFont"/>
    <w:rsid w:val="001621A4"/>
  </w:style>
  <w:style w:type="character" w:customStyle="1" w:styleId="number">
    <w:name w:val="number"/>
    <w:basedOn w:val="DefaultParagraphFont"/>
    <w:rsid w:val="001621A4"/>
  </w:style>
  <w:style w:type="character" w:customStyle="1" w:styleId="com">
    <w:name w:val="com"/>
    <w:basedOn w:val="DefaultParagraphFont"/>
    <w:rsid w:val="001621A4"/>
  </w:style>
  <w:style w:type="character" w:customStyle="1" w:styleId="code-comment">
    <w:name w:val="code-comment"/>
    <w:basedOn w:val="DefaultParagraphFont"/>
    <w:rsid w:val="001621A4"/>
  </w:style>
  <w:style w:type="character" w:customStyle="1" w:styleId="code-keyword">
    <w:name w:val="code-keyword"/>
    <w:basedOn w:val="DefaultParagraphFont"/>
    <w:rsid w:val="001621A4"/>
  </w:style>
  <w:style w:type="character" w:customStyle="1" w:styleId="lsep">
    <w:name w:val="lsep"/>
    <w:basedOn w:val="DefaultParagraphFont"/>
    <w:rsid w:val="001621A4"/>
  </w:style>
  <w:style w:type="character" w:customStyle="1" w:styleId="relativetime">
    <w:name w:val="relativetime"/>
    <w:basedOn w:val="DefaultParagraphFont"/>
    <w:rsid w:val="001621A4"/>
  </w:style>
  <w:style w:type="character" w:customStyle="1" w:styleId="reputation-score">
    <w:name w:val="reputation-score"/>
    <w:basedOn w:val="DefaultParagraphFont"/>
    <w:rsid w:val="001621A4"/>
  </w:style>
  <w:style w:type="character" w:customStyle="1" w:styleId="badge1">
    <w:name w:val="badge1"/>
    <w:basedOn w:val="DefaultParagraphFont"/>
    <w:rsid w:val="001621A4"/>
  </w:style>
  <w:style w:type="character" w:customStyle="1" w:styleId="badgecount">
    <w:name w:val="badgecount"/>
    <w:basedOn w:val="DefaultParagraphFont"/>
    <w:rsid w:val="001621A4"/>
  </w:style>
  <w:style w:type="character" w:customStyle="1" w:styleId="badge2">
    <w:name w:val="badge2"/>
    <w:basedOn w:val="DefaultParagraphFont"/>
    <w:rsid w:val="001621A4"/>
  </w:style>
  <w:style w:type="character" w:customStyle="1" w:styleId="badge3">
    <w:name w:val="badge3"/>
    <w:basedOn w:val="DefaultParagraphFont"/>
    <w:rsid w:val="001621A4"/>
  </w:style>
  <w:style w:type="character" w:customStyle="1" w:styleId="comments-link">
    <w:name w:val="comments-link"/>
    <w:basedOn w:val="DefaultParagraphFont"/>
    <w:rsid w:val="001621A4"/>
  </w:style>
  <w:style w:type="character" w:customStyle="1" w:styleId="vote-accepted-on">
    <w:name w:val="vote-accepted-on"/>
    <w:basedOn w:val="DefaultParagraphFont"/>
    <w:rsid w:val="001621A4"/>
  </w:style>
  <w:style w:type="character" w:customStyle="1" w:styleId="comment-copy">
    <w:name w:val="comment-copy"/>
    <w:basedOn w:val="DefaultParagraphFont"/>
    <w:rsid w:val="001621A4"/>
  </w:style>
  <w:style w:type="character" w:customStyle="1" w:styleId="comment-date">
    <w:name w:val="comment-date"/>
    <w:basedOn w:val="DefaultParagraphFont"/>
    <w:rsid w:val="001621A4"/>
  </w:style>
  <w:style w:type="character" w:customStyle="1" w:styleId="relativetime-clean">
    <w:name w:val="relativetime-clean"/>
    <w:basedOn w:val="DefaultParagraphFont"/>
    <w:rsid w:val="001621A4"/>
  </w:style>
  <w:style w:type="character" w:customStyle="1" w:styleId="cool">
    <w:name w:val="cool"/>
    <w:basedOn w:val="DefaultParagraphFont"/>
    <w:rsid w:val="001621A4"/>
  </w:style>
  <w:style w:type="character" w:customStyle="1" w:styleId="warm">
    <w:name w:val="warm"/>
    <w:basedOn w:val="DefaultParagraphFont"/>
    <w:rsid w:val="001621A4"/>
  </w:style>
  <w:style w:type="character" w:customStyle="1" w:styleId="it">
    <w:name w:val="it"/>
    <w:basedOn w:val="DefaultParagraphFont"/>
    <w:rsid w:val="001621A4"/>
  </w:style>
  <w:style w:type="character" w:customStyle="1" w:styleId="product-authors">
    <w:name w:val="product-authors"/>
    <w:basedOn w:val="DefaultParagraphFont"/>
    <w:rsid w:val="001621A4"/>
  </w:style>
  <w:style w:type="character" w:customStyle="1" w:styleId="product-title">
    <w:name w:val="product-title"/>
    <w:basedOn w:val="DefaultParagraphFont"/>
    <w:rsid w:val="001621A4"/>
  </w:style>
  <w:style w:type="character" w:customStyle="1" w:styleId="code">
    <w:name w:val="code"/>
    <w:basedOn w:val="DefaultParagraphFont"/>
    <w:rsid w:val="001621A4"/>
  </w:style>
  <w:style w:type="character" w:customStyle="1" w:styleId="watch-title">
    <w:name w:val="watch-title"/>
    <w:basedOn w:val="DefaultParagraphFont"/>
    <w:rsid w:val="001621A4"/>
  </w:style>
  <w:style w:type="character" w:customStyle="1" w:styleId="font-code">
    <w:name w:val="font-code"/>
    <w:basedOn w:val="DefaultParagraphFont"/>
    <w:rsid w:val="001621A4"/>
  </w:style>
  <w:style w:type="character" w:styleId="Strong">
    <w:name w:val="Strong"/>
    <w:basedOn w:val="DefaultParagraphFont"/>
    <w:uiPriority w:val="22"/>
    <w:qFormat/>
    <w:rsid w:val="001621A4"/>
    <w:rPr>
      <w:b/>
      <w:bCs/>
    </w:rPr>
  </w:style>
  <w:style w:type="character" w:styleId="Emphasis">
    <w:name w:val="Emphasis"/>
    <w:basedOn w:val="DefaultParagraphFont"/>
    <w:uiPriority w:val="20"/>
    <w:qFormat/>
    <w:rsid w:val="001621A4"/>
    <w:rPr>
      <w:i/>
      <w:iCs/>
    </w:rPr>
  </w:style>
  <w:style w:type="paragraph" w:styleId="Header">
    <w:name w:val="header"/>
    <w:basedOn w:val="Normal"/>
    <w:link w:val="HeaderChar"/>
    <w:uiPriority w:val="99"/>
    <w:unhideWhenUsed/>
    <w:rsid w:val="00071A45"/>
    <w:pPr>
      <w:tabs>
        <w:tab w:val="center" w:pos="4680"/>
        <w:tab w:val="right" w:pos="9360"/>
      </w:tabs>
    </w:pPr>
  </w:style>
  <w:style w:type="character" w:customStyle="1" w:styleId="HeaderChar">
    <w:name w:val="Header Char"/>
    <w:basedOn w:val="DefaultParagraphFont"/>
    <w:link w:val="Header"/>
    <w:uiPriority w:val="99"/>
    <w:rsid w:val="00071A45"/>
    <w:rPr>
      <w:rFonts w:ascii="Times New Roman" w:eastAsiaTheme="minorEastAsia" w:hAnsi="Times New Roman" w:cs="Times New Roman"/>
      <w:sz w:val="24"/>
      <w:szCs w:val="24"/>
    </w:rPr>
  </w:style>
  <w:style w:type="paragraph" w:styleId="Footer">
    <w:name w:val="footer"/>
    <w:basedOn w:val="Normal"/>
    <w:link w:val="FooterChar"/>
    <w:uiPriority w:val="99"/>
    <w:unhideWhenUsed/>
    <w:rsid w:val="00071A45"/>
    <w:pPr>
      <w:tabs>
        <w:tab w:val="center" w:pos="4680"/>
        <w:tab w:val="right" w:pos="9360"/>
      </w:tabs>
    </w:pPr>
  </w:style>
  <w:style w:type="character" w:customStyle="1" w:styleId="FooterChar">
    <w:name w:val="Footer Char"/>
    <w:basedOn w:val="DefaultParagraphFont"/>
    <w:link w:val="Footer"/>
    <w:uiPriority w:val="99"/>
    <w:rsid w:val="00071A45"/>
    <w:rPr>
      <w:rFonts w:ascii="Times New Roman" w:eastAsiaTheme="minorEastAsia" w:hAnsi="Times New Roman" w:cs="Times New Roman"/>
      <w:sz w:val="24"/>
      <w:szCs w:val="24"/>
    </w:rPr>
  </w:style>
  <w:style w:type="character" w:customStyle="1" w:styleId="crayon-m">
    <w:name w:val="crayon-m"/>
    <w:basedOn w:val="DefaultParagraphFont"/>
    <w:rsid w:val="00C479DC"/>
  </w:style>
  <w:style w:type="character" w:customStyle="1" w:styleId="crayon-h">
    <w:name w:val="crayon-h"/>
    <w:basedOn w:val="DefaultParagraphFont"/>
    <w:rsid w:val="00C479DC"/>
  </w:style>
  <w:style w:type="character" w:customStyle="1" w:styleId="crayon-t">
    <w:name w:val="crayon-t"/>
    <w:basedOn w:val="DefaultParagraphFont"/>
    <w:rsid w:val="00C479DC"/>
  </w:style>
  <w:style w:type="character" w:customStyle="1" w:styleId="crayon-e">
    <w:name w:val="crayon-e"/>
    <w:basedOn w:val="DefaultParagraphFont"/>
    <w:rsid w:val="00C479DC"/>
  </w:style>
  <w:style w:type="character" w:customStyle="1" w:styleId="crayon-sy">
    <w:name w:val="crayon-sy"/>
    <w:basedOn w:val="DefaultParagraphFont"/>
    <w:rsid w:val="00C479DC"/>
  </w:style>
  <w:style w:type="character" w:customStyle="1" w:styleId="crayon-v">
    <w:name w:val="crayon-v"/>
    <w:basedOn w:val="DefaultParagraphFont"/>
    <w:rsid w:val="00C479DC"/>
  </w:style>
  <w:style w:type="character" w:customStyle="1" w:styleId="crayon-o">
    <w:name w:val="crayon-o"/>
    <w:basedOn w:val="DefaultParagraphFont"/>
    <w:rsid w:val="00C479DC"/>
  </w:style>
  <w:style w:type="character" w:customStyle="1" w:styleId="crayon-s">
    <w:name w:val="crayon-s"/>
    <w:basedOn w:val="DefaultParagraphFont"/>
    <w:rsid w:val="00C479DC"/>
  </w:style>
  <w:style w:type="character" w:customStyle="1" w:styleId="crayon-language">
    <w:name w:val="crayon-language"/>
    <w:basedOn w:val="DefaultParagraphFont"/>
    <w:rsid w:val="00C479DC"/>
  </w:style>
  <w:style w:type="character" w:customStyle="1" w:styleId="crayon-r">
    <w:name w:val="crayon-r"/>
    <w:basedOn w:val="DefaultParagraphFont"/>
    <w:rsid w:val="00C479DC"/>
  </w:style>
  <w:style w:type="character" w:customStyle="1" w:styleId="tgc">
    <w:name w:val="_tgc"/>
    <w:basedOn w:val="DefaultParagraphFont"/>
    <w:rsid w:val="00A970B2"/>
  </w:style>
  <w:style w:type="character" w:customStyle="1" w:styleId="d8e">
    <w:name w:val="_d8e"/>
    <w:basedOn w:val="DefaultParagraphFont"/>
    <w:rsid w:val="00A970B2"/>
  </w:style>
  <w:style w:type="character" w:customStyle="1" w:styleId="m172933654397035813gmail-apple-tab-span">
    <w:name w:val="m_172933654397035813gmail-apple-tab-span"/>
    <w:basedOn w:val="DefaultParagraphFont"/>
    <w:rsid w:val="00125A8B"/>
  </w:style>
  <w:style w:type="character" w:customStyle="1" w:styleId="m172933654397035813gmail-ilad">
    <w:name w:val="m_172933654397035813gmail-il_ad"/>
    <w:basedOn w:val="DefaultParagraphFont"/>
    <w:rsid w:val="00125A8B"/>
  </w:style>
  <w:style w:type="character" w:customStyle="1" w:styleId="Heading5Char">
    <w:name w:val="Heading 5 Char"/>
    <w:basedOn w:val="DefaultParagraphFont"/>
    <w:link w:val="Heading5"/>
    <w:uiPriority w:val="9"/>
    <w:semiHidden/>
    <w:rsid w:val="00AF6CBC"/>
    <w:rPr>
      <w:rFonts w:asciiTheme="majorHAnsi" w:eastAsiaTheme="majorEastAsia" w:hAnsiTheme="majorHAnsi" w:cstheme="majorBidi"/>
      <w:color w:val="243F60" w:themeColor="accent1" w:themeShade="7F"/>
      <w:sz w:val="24"/>
      <w:szCs w:val="24"/>
    </w:rPr>
  </w:style>
  <w:style w:type="character" w:customStyle="1" w:styleId="crayon-st">
    <w:name w:val="crayon-st"/>
    <w:basedOn w:val="DefaultParagraphFont"/>
    <w:rsid w:val="00BF451E"/>
  </w:style>
  <w:style w:type="character" w:customStyle="1" w:styleId="crayon-c">
    <w:name w:val="crayon-c"/>
    <w:basedOn w:val="DefaultParagraphFont"/>
    <w:rsid w:val="00BF451E"/>
  </w:style>
  <w:style w:type="character" w:customStyle="1" w:styleId="crayon-i">
    <w:name w:val="crayon-i"/>
    <w:basedOn w:val="DefaultParagraphFont"/>
    <w:rsid w:val="00BF451E"/>
  </w:style>
  <w:style w:type="paragraph" w:customStyle="1" w:styleId="pgdesc">
    <w:name w:val="pgdesc"/>
    <w:basedOn w:val="Normal"/>
    <w:rsid w:val="00413658"/>
    <w:pPr>
      <w:spacing w:before="100" w:beforeAutospacing="1" w:after="100" w:afterAutospacing="1"/>
    </w:pPr>
  </w:style>
  <w:style w:type="character" w:customStyle="1" w:styleId="token">
    <w:name w:val="token"/>
    <w:basedOn w:val="DefaultParagraphFont"/>
    <w:rsid w:val="00A90030"/>
  </w:style>
  <w:style w:type="paragraph" w:customStyle="1" w:styleId="uiqtextpara">
    <w:name w:val="ui_qtext_para"/>
    <w:basedOn w:val="Normal"/>
    <w:rsid w:val="00A273A1"/>
    <w:pPr>
      <w:spacing w:before="100" w:beforeAutospacing="1" w:after="100" w:afterAutospacing="1"/>
    </w:pPr>
  </w:style>
  <w:style w:type="character" w:customStyle="1" w:styleId="hljs-keyword">
    <w:name w:val="hljs-keyword"/>
    <w:basedOn w:val="DefaultParagraphFont"/>
    <w:rsid w:val="004009B7"/>
  </w:style>
  <w:style w:type="character" w:customStyle="1" w:styleId="hljs-title">
    <w:name w:val="hljs-title"/>
    <w:basedOn w:val="DefaultParagraphFont"/>
    <w:rsid w:val="004009B7"/>
  </w:style>
  <w:style w:type="character" w:customStyle="1" w:styleId="hljs-comment">
    <w:name w:val="hljs-comment"/>
    <w:basedOn w:val="DefaultParagraphFont"/>
    <w:rsid w:val="004009B7"/>
  </w:style>
  <w:style w:type="paragraph" w:customStyle="1" w:styleId="pullquote-large">
    <w:name w:val="pullquote-large"/>
    <w:basedOn w:val="Normal"/>
    <w:rsid w:val="004009B7"/>
    <w:pPr>
      <w:spacing w:before="100" w:beforeAutospacing="1" w:after="100" w:afterAutospacing="1"/>
    </w:pPr>
  </w:style>
  <w:style w:type="character" w:customStyle="1" w:styleId="renderedqtext">
    <w:name w:val="rendered_qtext"/>
    <w:basedOn w:val="DefaultParagraphFont"/>
    <w:rsid w:val="00C66B76"/>
  </w:style>
  <w:style w:type="character" w:customStyle="1" w:styleId="ilfuvd">
    <w:name w:val="ilfuvd"/>
    <w:basedOn w:val="DefaultParagraphFont"/>
    <w:rsid w:val="006D56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96717">
      <w:bodyDiv w:val="1"/>
      <w:marLeft w:val="0"/>
      <w:marRight w:val="0"/>
      <w:marTop w:val="0"/>
      <w:marBottom w:val="0"/>
      <w:divBdr>
        <w:top w:val="none" w:sz="0" w:space="0" w:color="auto"/>
        <w:left w:val="none" w:sz="0" w:space="0" w:color="auto"/>
        <w:bottom w:val="none" w:sz="0" w:space="0" w:color="auto"/>
        <w:right w:val="none" w:sz="0" w:space="0" w:color="auto"/>
      </w:divBdr>
    </w:div>
    <w:div w:id="29039511">
      <w:bodyDiv w:val="1"/>
      <w:marLeft w:val="0"/>
      <w:marRight w:val="0"/>
      <w:marTop w:val="0"/>
      <w:marBottom w:val="0"/>
      <w:divBdr>
        <w:top w:val="none" w:sz="0" w:space="0" w:color="auto"/>
        <w:left w:val="none" w:sz="0" w:space="0" w:color="auto"/>
        <w:bottom w:val="none" w:sz="0" w:space="0" w:color="auto"/>
        <w:right w:val="none" w:sz="0" w:space="0" w:color="auto"/>
      </w:divBdr>
    </w:div>
    <w:div w:id="53746010">
      <w:bodyDiv w:val="1"/>
      <w:marLeft w:val="0"/>
      <w:marRight w:val="0"/>
      <w:marTop w:val="0"/>
      <w:marBottom w:val="0"/>
      <w:divBdr>
        <w:top w:val="none" w:sz="0" w:space="0" w:color="auto"/>
        <w:left w:val="none" w:sz="0" w:space="0" w:color="auto"/>
        <w:bottom w:val="none" w:sz="0" w:space="0" w:color="auto"/>
        <w:right w:val="none" w:sz="0" w:space="0" w:color="auto"/>
      </w:divBdr>
    </w:div>
    <w:div w:id="64494550">
      <w:bodyDiv w:val="1"/>
      <w:marLeft w:val="0"/>
      <w:marRight w:val="0"/>
      <w:marTop w:val="0"/>
      <w:marBottom w:val="0"/>
      <w:divBdr>
        <w:top w:val="none" w:sz="0" w:space="0" w:color="auto"/>
        <w:left w:val="none" w:sz="0" w:space="0" w:color="auto"/>
        <w:bottom w:val="none" w:sz="0" w:space="0" w:color="auto"/>
        <w:right w:val="none" w:sz="0" w:space="0" w:color="auto"/>
      </w:divBdr>
      <w:divsChild>
        <w:div w:id="851997293">
          <w:marLeft w:val="0"/>
          <w:marRight w:val="0"/>
          <w:marTop w:val="0"/>
          <w:marBottom w:val="0"/>
          <w:divBdr>
            <w:top w:val="none" w:sz="0" w:space="0" w:color="auto"/>
            <w:left w:val="none" w:sz="0" w:space="0" w:color="auto"/>
            <w:bottom w:val="none" w:sz="0" w:space="0" w:color="auto"/>
            <w:right w:val="none" w:sz="0" w:space="0" w:color="auto"/>
          </w:divBdr>
        </w:div>
      </w:divsChild>
    </w:div>
    <w:div w:id="70199010">
      <w:bodyDiv w:val="1"/>
      <w:marLeft w:val="0"/>
      <w:marRight w:val="0"/>
      <w:marTop w:val="0"/>
      <w:marBottom w:val="0"/>
      <w:divBdr>
        <w:top w:val="none" w:sz="0" w:space="0" w:color="auto"/>
        <w:left w:val="none" w:sz="0" w:space="0" w:color="auto"/>
        <w:bottom w:val="none" w:sz="0" w:space="0" w:color="auto"/>
        <w:right w:val="none" w:sz="0" w:space="0" w:color="auto"/>
      </w:divBdr>
    </w:div>
    <w:div w:id="74665772">
      <w:bodyDiv w:val="1"/>
      <w:marLeft w:val="0"/>
      <w:marRight w:val="0"/>
      <w:marTop w:val="0"/>
      <w:marBottom w:val="0"/>
      <w:divBdr>
        <w:top w:val="none" w:sz="0" w:space="0" w:color="auto"/>
        <w:left w:val="none" w:sz="0" w:space="0" w:color="auto"/>
        <w:bottom w:val="none" w:sz="0" w:space="0" w:color="auto"/>
        <w:right w:val="none" w:sz="0" w:space="0" w:color="auto"/>
      </w:divBdr>
      <w:divsChild>
        <w:div w:id="2101098400">
          <w:marLeft w:val="0"/>
          <w:marRight w:val="0"/>
          <w:marTop w:val="0"/>
          <w:marBottom w:val="0"/>
          <w:divBdr>
            <w:top w:val="single" w:sz="4" w:space="0" w:color="D4D0C8"/>
            <w:left w:val="single" w:sz="4" w:space="0" w:color="D4D0C8"/>
            <w:bottom w:val="single" w:sz="4" w:space="0" w:color="D4D0C8"/>
            <w:right w:val="single" w:sz="4" w:space="0" w:color="D4D0C8"/>
          </w:divBdr>
          <w:divsChild>
            <w:div w:id="1154643209">
              <w:marLeft w:val="0"/>
              <w:marRight w:val="0"/>
              <w:marTop w:val="0"/>
              <w:marBottom w:val="0"/>
              <w:divBdr>
                <w:top w:val="none" w:sz="0" w:space="0" w:color="auto"/>
                <w:left w:val="none" w:sz="0" w:space="0" w:color="auto"/>
                <w:bottom w:val="none" w:sz="0" w:space="0" w:color="auto"/>
                <w:right w:val="none" w:sz="0" w:space="0" w:color="auto"/>
              </w:divBdr>
            </w:div>
            <w:div w:id="230504402">
              <w:marLeft w:val="0"/>
              <w:marRight w:val="0"/>
              <w:marTop w:val="0"/>
              <w:marBottom w:val="0"/>
              <w:divBdr>
                <w:top w:val="none" w:sz="0" w:space="0" w:color="auto"/>
                <w:left w:val="none" w:sz="0" w:space="0" w:color="auto"/>
                <w:bottom w:val="none" w:sz="0" w:space="0" w:color="auto"/>
                <w:right w:val="none" w:sz="0" w:space="0" w:color="auto"/>
              </w:divBdr>
            </w:div>
            <w:div w:id="495876062">
              <w:marLeft w:val="0"/>
              <w:marRight w:val="0"/>
              <w:marTop w:val="0"/>
              <w:marBottom w:val="0"/>
              <w:divBdr>
                <w:top w:val="none" w:sz="0" w:space="0" w:color="auto"/>
                <w:left w:val="none" w:sz="0" w:space="0" w:color="auto"/>
                <w:bottom w:val="none" w:sz="0" w:space="0" w:color="auto"/>
                <w:right w:val="none" w:sz="0" w:space="0" w:color="auto"/>
              </w:divBdr>
            </w:div>
            <w:div w:id="567502021">
              <w:marLeft w:val="0"/>
              <w:marRight w:val="0"/>
              <w:marTop w:val="0"/>
              <w:marBottom w:val="0"/>
              <w:divBdr>
                <w:top w:val="none" w:sz="0" w:space="0" w:color="auto"/>
                <w:left w:val="none" w:sz="0" w:space="0" w:color="auto"/>
                <w:bottom w:val="none" w:sz="0" w:space="0" w:color="auto"/>
                <w:right w:val="none" w:sz="0" w:space="0" w:color="auto"/>
              </w:divBdr>
            </w:div>
            <w:div w:id="1924531733">
              <w:marLeft w:val="0"/>
              <w:marRight w:val="0"/>
              <w:marTop w:val="0"/>
              <w:marBottom w:val="0"/>
              <w:divBdr>
                <w:top w:val="none" w:sz="0" w:space="0" w:color="auto"/>
                <w:left w:val="none" w:sz="0" w:space="0" w:color="auto"/>
                <w:bottom w:val="none" w:sz="0" w:space="0" w:color="auto"/>
                <w:right w:val="none" w:sz="0" w:space="0" w:color="auto"/>
              </w:divBdr>
            </w:div>
            <w:div w:id="1453329434">
              <w:marLeft w:val="0"/>
              <w:marRight w:val="0"/>
              <w:marTop w:val="0"/>
              <w:marBottom w:val="0"/>
              <w:divBdr>
                <w:top w:val="none" w:sz="0" w:space="0" w:color="auto"/>
                <w:left w:val="none" w:sz="0" w:space="0" w:color="auto"/>
                <w:bottom w:val="none" w:sz="0" w:space="0" w:color="auto"/>
                <w:right w:val="none" w:sz="0" w:space="0" w:color="auto"/>
              </w:divBdr>
            </w:div>
            <w:div w:id="1217739719">
              <w:marLeft w:val="0"/>
              <w:marRight w:val="0"/>
              <w:marTop w:val="0"/>
              <w:marBottom w:val="0"/>
              <w:divBdr>
                <w:top w:val="none" w:sz="0" w:space="0" w:color="auto"/>
                <w:left w:val="none" w:sz="0" w:space="0" w:color="auto"/>
                <w:bottom w:val="none" w:sz="0" w:space="0" w:color="auto"/>
                <w:right w:val="none" w:sz="0" w:space="0" w:color="auto"/>
              </w:divBdr>
            </w:div>
            <w:div w:id="1285625014">
              <w:marLeft w:val="0"/>
              <w:marRight w:val="0"/>
              <w:marTop w:val="0"/>
              <w:marBottom w:val="0"/>
              <w:divBdr>
                <w:top w:val="none" w:sz="0" w:space="0" w:color="auto"/>
                <w:left w:val="none" w:sz="0" w:space="0" w:color="auto"/>
                <w:bottom w:val="none" w:sz="0" w:space="0" w:color="auto"/>
                <w:right w:val="none" w:sz="0" w:space="0" w:color="auto"/>
              </w:divBdr>
            </w:div>
            <w:div w:id="488328490">
              <w:marLeft w:val="0"/>
              <w:marRight w:val="0"/>
              <w:marTop w:val="0"/>
              <w:marBottom w:val="0"/>
              <w:divBdr>
                <w:top w:val="none" w:sz="0" w:space="0" w:color="auto"/>
                <w:left w:val="none" w:sz="0" w:space="0" w:color="auto"/>
                <w:bottom w:val="none" w:sz="0" w:space="0" w:color="auto"/>
                <w:right w:val="none" w:sz="0" w:space="0" w:color="auto"/>
              </w:divBdr>
            </w:div>
            <w:div w:id="1437289549">
              <w:marLeft w:val="0"/>
              <w:marRight w:val="0"/>
              <w:marTop w:val="0"/>
              <w:marBottom w:val="0"/>
              <w:divBdr>
                <w:top w:val="none" w:sz="0" w:space="0" w:color="auto"/>
                <w:left w:val="none" w:sz="0" w:space="0" w:color="auto"/>
                <w:bottom w:val="none" w:sz="0" w:space="0" w:color="auto"/>
                <w:right w:val="none" w:sz="0" w:space="0" w:color="auto"/>
              </w:divBdr>
            </w:div>
            <w:div w:id="1061250319">
              <w:marLeft w:val="0"/>
              <w:marRight w:val="0"/>
              <w:marTop w:val="0"/>
              <w:marBottom w:val="0"/>
              <w:divBdr>
                <w:top w:val="none" w:sz="0" w:space="0" w:color="auto"/>
                <w:left w:val="none" w:sz="0" w:space="0" w:color="auto"/>
                <w:bottom w:val="none" w:sz="0" w:space="0" w:color="auto"/>
                <w:right w:val="none" w:sz="0" w:space="0" w:color="auto"/>
              </w:divBdr>
            </w:div>
            <w:div w:id="274286346">
              <w:marLeft w:val="0"/>
              <w:marRight w:val="0"/>
              <w:marTop w:val="0"/>
              <w:marBottom w:val="0"/>
              <w:divBdr>
                <w:top w:val="none" w:sz="0" w:space="0" w:color="auto"/>
                <w:left w:val="none" w:sz="0" w:space="0" w:color="auto"/>
                <w:bottom w:val="none" w:sz="0" w:space="0" w:color="auto"/>
                <w:right w:val="none" w:sz="0" w:space="0" w:color="auto"/>
              </w:divBdr>
            </w:div>
            <w:div w:id="1479566653">
              <w:marLeft w:val="0"/>
              <w:marRight w:val="0"/>
              <w:marTop w:val="0"/>
              <w:marBottom w:val="0"/>
              <w:divBdr>
                <w:top w:val="none" w:sz="0" w:space="0" w:color="auto"/>
                <w:left w:val="none" w:sz="0" w:space="0" w:color="auto"/>
                <w:bottom w:val="none" w:sz="0" w:space="0" w:color="auto"/>
                <w:right w:val="none" w:sz="0" w:space="0" w:color="auto"/>
              </w:divBdr>
            </w:div>
            <w:div w:id="26761867">
              <w:marLeft w:val="0"/>
              <w:marRight w:val="0"/>
              <w:marTop w:val="0"/>
              <w:marBottom w:val="0"/>
              <w:divBdr>
                <w:top w:val="none" w:sz="0" w:space="0" w:color="auto"/>
                <w:left w:val="none" w:sz="0" w:space="0" w:color="auto"/>
                <w:bottom w:val="none" w:sz="0" w:space="0" w:color="auto"/>
                <w:right w:val="none" w:sz="0" w:space="0" w:color="auto"/>
              </w:divBdr>
            </w:div>
            <w:div w:id="856626021">
              <w:marLeft w:val="0"/>
              <w:marRight w:val="0"/>
              <w:marTop w:val="0"/>
              <w:marBottom w:val="0"/>
              <w:divBdr>
                <w:top w:val="none" w:sz="0" w:space="0" w:color="auto"/>
                <w:left w:val="none" w:sz="0" w:space="0" w:color="auto"/>
                <w:bottom w:val="none" w:sz="0" w:space="0" w:color="auto"/>
                <w:right w:val="none" w:sz="0" w:space="0" w:color="auto"/>
              </w:divBdr>
            </w:div>
            <w:div w:id="150413970">
              <w:marLeft w:val="0"/>
              <w:marRight w:val="0"/>
              <w:marTop w:val="0"/>
              <w:marBottom w:val="0"/>
              <w:divBdr>
                <w:top w:val="none" w:sz="0" w:space="0" w:color="auto"/>
                <w:left w:val="none" w:sz="0" w:space="0" w:color="auto"/>
                <w:bottom w:val="none" w:sz="0" w:space="0" w:color="auto"/>
                <w:right w:val="none" w:sz="0" w:space="0" w:color="auto"/>
              </w:divBdr>
            </w:div>
            <w:div w:id="1148479456">
              <w:marLeft w:val="0"/>
              <w:marRight w:val="0"/>
              <w:marTop w:val="0"/>
              <w:marBottom w:val="0"/>
              <w:divBdr>
                <w:top w:val="none" w:sz="0" w:space="0" w:color="auto"/>
                <w:left w:val="none" w:sz="0" w:space="0" w:color="auto"/>
                <w:bottom w:val="none" w:sz="0" w:space="0" w:color="auto"/>
                <w:right w:val="none" w:sz="0" w:space="0" w:color="auto"/>
              </w:divBdr>
            </w:div>
            <w:div w:id="648099930">
              <w:marLeft w:val="0"/>
              <w:marRight w:val="0"/>
              <w:marTop w:val="0"/>
              <w:marBottom w:val="0"/>
              <w:divBdr>
                <w:top w:val="none" w:sz="0" w:space="0" w:color="auto"/>
                <w:left w:val="none" w:sz="0" w:space="0" w:color="auto"/>
                <w:bottom w:val="none" w:sz="0" w:space="0" w:color="auto"/>
                <w:right w:val="none" w:sz="0" w:space="0" w:color="auto"/>
              </w:divBdr>
            </w:div>
            <w:div w:id="1912038100">
              <w:marLeft w:val="0"/>
              <w:marRight w:val="0"/>
              <w:marTop w:val="0"/>
              <w:marBottom w:val="0"/>
              <w:divBdr>
                <w:top w:val="none" w:sz="0" w:space="0" w:color="auto"/>
                <w:left w:val="none" w:sz="0" w:space="0" w:color="auto"/>
                <w:bottom w:val="none" w:sz="0" w:space="0" w:color="auto"/>
                <w:right w:val="none" w:sz="0" w:space="0" w:color="auto"/>
              </w:divBdr>
            </w:div>
            <w:div w:id="316111562">
              <w:marLeft w:val="0"/>
              <w:marRight w:val="0"/>
              <w:marTop w:val="0"/>
              <w:marBottom w:val="0"/>
              <w:divBdr>
                <w:top w:val="none" w:sz="0" w:space="0" w:color="auto"/>
                <w:left w:val="none" w:sz="0" w:space="0" w:color="auto"/>
                <w:bottom w:val="none" w:sz="0" w:space="0" w:color="auto"/>
                <w:right w:val="none" w:sz="0" w:space="0" w:color="auto"/>
              </w:divBdr>
            </w:div>
            <w:div w:id="1179008486">
              <w:marLeft w:val="0"/>
              <w:marRight w:val="0"/>
              <w:marTop w:val="0"/>
              <w:marBottom w:val="0"/>
              <w:divBdr>
                <w:top w:val="none" w:sz="0" w:space="0" w:color="auto"/>
                <w:left w:val="none" w:sz="0" w:space="0" w:color="auto"/>
                <w:bottom w:val="none" w:sz="0" w:space="0" w:color="auto"/>
                <w:right w:val="none" w:sz="0" w:space="0" w:color="auto"/>
              </w:divBdr>
            </w:div>
            <w:div w:id="1025517223">
              <w:marLeft w:val="0"/>
              <w:marRight w:val="0"/>
              <w:marTop w:val="0"/>
              <w:marBottom w:val="0"/>
              <w:divBdr>
                <w:top w:val="none" w:sz="0" w:space="0" w:color="auto"/>
                <w:left w:val="none" w:sz="0" w:space="0" w:color="auto"/>
                <w:bottom w:val="none" w:sz="0" w:space="0" w:color="auto"/>
                <w:right w:val="none" w:sz="0" w:space="0" w:color="auto"/>
              </w:divBdr>
            </w:div>
            <w:div w:id="1579485653">
              <w:marLeft w:val="0"/>
              <w:marRight w:val="0"/>
              <w:marTop w:val="0"/>
              <w:marBottom w:val="0"/>
              <w:divBdr>
                <w:top w:val="none" w:sz="0" w:space="0" w:color="auto"/>
                <w:left w:val="none" w:sz="0" w:space="0" w:color="auto"/>
                <w:bottom w:val="none" w:sz="0" w:space="0" w:color="auto"/>
                <w:right w:val="none" w:sz="0" w:space="0" w:color="auto"/>
              </w:divBdr>
            </w:div>
            <w:div w:id="770664151">
              <w:marLeft w:val="0"/>
              <w:marRight w:val="0"/>
              <w:marTop w:val="0"/>
              <w:marBottom w:val="0"/>
              <w:divBdr>
                <w:top w:val="none" w:sz="0" w:space="0" w:color="auto"/>
                <w:left w:val="none" w:sz="0" w:space="0" w:color="auto"/>
                <w:bottom w:val="none" w:sz="0" w:space="0" w:color="auto"/>
                <w:right w:val="none" w:sz="0" w:space="0" w:color="auto"/>
              </w:divBdr>
            </w:div>
            <w:div w:id="379327709">
              <w:marLeft w:val="0"/>
              <w:marRight w:val="0"/>
              <w:marTop w:val="0"/>
              <w:marBottom w:val="0"/>
              <w:divBdr>
                <w:top w:val="none" w:sz="0" w:space="0" w:color="auto"/>
                <w:left w:val="none" w:sz="0" w:space="0" w:color="auto"/>
                <w:bottom w:val="none" w:sz="0" w:space="0" w:color="auto"/>
                <w:right w:val="none" w:sz="0" w:space="0" w:color="auto"/>
              </w:divBdr>
              <w:divsChild>
                <w:div w:id="1598054951">
                  <w:marLeft w:val="0"/>
                  <w:marRight w:val="0"/>
                  <w:marTop w:val="0"/>
                  <w:marBottom w:val="0"/>
                  <w:divBdr>
                    <w:top w:val="none" w:sz="0" w:space="0" w:color="auto"/>
                    <w:left w:val="none" w:sz="0" w:space="0" w:color="auto"/>
                    <w:bottom w:val="none" w:sz="0" w:space="0" w:color="auto"/>
                    <w:right w:val="none" w:sz="0" w:space="0" w:color="auto"/>
                  </w:divBdr>
                </w:div>
                <w:div w:id="547182992">
                  <w:marLeft w:val="0"/>
                  <w:marRight w:val="0"/>
                  <w:marTop w:val="0"/>
                  <w:marBottom w:val="0"/>
                  <w:divBdr>
                    <w:top w:val="none" w:sz="0" w:space="0" w:color="auto"/>
                    <w:left w:val="none" w:sz="0" w:space="0" w:color="auto"/>
                    <w:bottom w:val="none" w:sz="0" w:space="0" w:color="auto"/>
                    <w:right w:val="none" w:sz="0" w:space="0" w:color="auto"/>
                  </w:divBdr>
                </w:div>
                <w:div w:id="308049949">
                  <w:marLeft w:val="0"/>
                  <w:marRight w:val="0"/>
                  <w:marTop w:val="0"/>
                  <w:marBottom w:val="0"/>
                  <w:divBdr>
                    <w:top w:val="none" w:sz="0" w:space="0" w:color="auto"/>
                    <w:left w:val="none" w:sz="0" w:space="0" w:color="auto"/>
                    <w:bottom w:val="none" w:sz="0" w:space="0" w:color="auto"/>
                    <w:right w:val="none" w:sz="0" w:space="0" w:color="auto"/>
                  </w:divBdr>
                </w:div>
                <w:div w:id="234828024">
                  <w:marLeft w:val="0"/>
                  <w:marRight w:val="0"/>
                  <w:marTop w:val="0"/>
                  <w:marBottom w:val="0"/>
                  <w:divBdr>
                    <w:top w:val="none" w:sz="0" w:space="0" w:color="auto"/>
                    <w:left w:val="none" w:sz="0" w:space="0" w:color="auto"/>
                    <w:bottom w:val="none" w:sz="0" w:space="0" w:color="auto"/>
                    <w:right w:val="none" w:sz="0" w:space="0" w:color="auto"/>
                  </w:divBdr>
                </w:div>
                <w:div w:id="779883144">
                  <w:marLeft w:val="0"/>
                  <w:marRight w:val="0"/>
                  <w:marTop w:val="0"/>
                  <w:marBottom w:val="0"/>
                  <w:divBdr>
                    <w:top w:val="none" w:sz="0" w:space="0" w:color="auto"/>
                    <w:left w:val="none" w:sz="0" w:space="0" w:color="auto"/>
                    <w:bottom w:val="none" w:sz="0" w:space="0" w:color="auto"/>
                    <w:right w:val="none" w:sz="0" w:space="0" w:color="auto"/>
                  </w:divBdr>
                </w:div>
                <w:div w:id="147409608">
                  <w:marLeft w:val="0"/>
                  <w:marRight w:val="0"/>
                  <w:marTop w:val="0"/>
                  <w:marBottom w:val="0"/>
                  <w:divBdr>
                    <w:top w:val="none" w:sz="0" w:space="0" w:color="auto"/>
                    <w:left w:val="none" w:sz="0" w:space="0" w:color="auto"/>
                    <w:bottom w:val="none" w:sz="0" w:space="0" w:color="auto"/>
                    <w:right w:val="none" w:sz="0" w:space="0" w:color="auto"/>
                  </w:divBdr>
                </w:div>
                <w:div w:id="125247817">
                  <w:marLeft w:val="0"/>
                  <w:marRight w:val="0"/>
                  <w:marTop w:val="0"/>
                  <w:marBottom w:val="0"/>
                  <w:divBdr>
                    <w:top w:val="none" w:sz="0" w:space="0" w:color="auto"/>
                    <w:left w:val="none" w:sz="0" w:space="0" w:color="auto"/>
                    <w:bottom w:val="none" w:sz="0" w:space="0" w:color="auto"/>
                    <w:right w:val="none" w:sz="0" w:space="0" w:color="auto"/>
                  </w:divBdr>
                </w:div>
                <w:div w:id="2068140332">
                  <w:marLeft w:val="0"/>
                  <w:marRight w:val="0"/>
                  <w:marTop w:val="0"/>
                  <w:marBottom w:val="0"/>
                  <w:divBdr>
                    <w:top w:val="none" w:sz="0" w:space="0" w:color="auto"/>
                    <w:left w:val="none" w:sz="0" w:space="0" w:color="auto"/>
                    <w:bottom w:val="none" w:sz="0" w:space="0" w:color="auto"/>
                    <w:right w:val="none" w:sz="0" w:space="0" w:color="auto"/>
                  </w:divBdr>
                </w:div>
                <w:div w:id="756172420">
                  <w:marLeft w:val="0"/>
                  <w:marRight w:val="0"/>
                  <w:marTop w:val="0"/>
                  <w:marBottom w:val="0"/>
                  <w:divBdr>
                    <w:top w:val="none" w:sz="0" w:space="0" w:color="auto"/>
                    <w:left w:val="none" w:sz="0" w:space="0" w:color="auto"/>
                    <w:bottom w:val="none" w:sz="0" w:space="0" w:color="auto"/>
                    <w:right w:val="none" w:sz="0" w:space="0" w:color="auto"/>
                  </w:divBdr>
                </w:div>
                <w:div w:id="1378356937">
                  <w:marLeft w:val="0"/>
                  <w:marRight w:val="0"/>
                  <w:marTop w:val="0"/>
                  <w:marBottom w:val="0"/>
                  <w:divBdr>
                    <w:top w:val="none" w:sz="0" w:space="0" w:color="auto"/>
                    <w:left w:val="none" w:sz="0" w:space="0" w:color="auto"/>
                    <w:bottom w:val="none" w:sz="0" w:space="0" w:color="auto"/>
                    <w:right w:val="none" w:sz="0" w:space="0" w:color="auto"/>
                  </w:divBdr>
                </w:div>
                <w:div w:id="1182746442">
                  <w:marLeft w:val="0"/>
                  <w:marRight w:val="0"/>
                  <w:marTop w:val="0"/>
                  <w:marBottom w:val="0"/>
                  <w:divBdr>
                    <w:top w:val="none" w:sz="0" w:space="0" w:color="auto"/>
                    <w:left w:val="none" w:sz="0" w:space="0" w:color="auto"/>
                    <w:bottom w:val="none" w:sz="0" w:space="0" w:color="auto"/>
                    <w:right w:val="none" w:sz="0" w:space="0" w:color="auto"/>
                  </w:divBdr>
                </w:div>
                <w:div w:id="1834292130">
                  <w:marLeft w:val="0"/>
                  <w:marRight w:val="0"/>
                  <w:marTop w:val="0"/>
                  <w:marBottom w:val="0"/>
                  <w:divBdr>
                    <w:top w:val="none" w:sz="0" w:space="0" w:color="auto"/>
                    <w:left w:val="none" w:sz="0" w:space="0" w:color="auto"/>
                    <w:bottom w:val="none" w:sz="0" w:space="0" w:color="auto"/>
                    <w:right w:val="none" w:sz="0" w:space="0" w:color="auto"/>
                  </w:divBdr>
                </w:div>
                <w:div w:id="854197612">
                  <w:marLeft w:val="0"/>
                  <w:marRight w:val="0"/>
                  <w:marTop w:val="0"/>
                  <w:marBottom w:val="0"/>
                  <w:divBdr>
                    <w:top w:val="none" w:sz="0" w:space="0" w:color="auto"/>
                    <w:left w:val="none" w:sz="0" w:space="0" w:color="auto"/>
                    <w:bottom w:val="none" w:sz="0" w:space="0" w:color="auto"/>
                    <w:right w:val="none" w:sz="0" w:space="0" w:color="auto"/>
                  </w:divBdr>
                </w:div>
                <w:div w:id="206530895">
                  <w:marLeft w:val="0"/>
                  <w:marRight w:val="0"/>
                  <w:marTop w:val="0"/>
                  <w:marBottom w:val="0"/>
                  <w:divBdr>
                    <w:top w:val="none" w:sz="0" w:space="0" w:color="auto"/>
                    <w:left w:val="none" w:sz="0" w:space="0" w:color="auto"/>
                    <w:bottom w:val="none" w:sz="0" w:space="0" w:color="auto"/>
                    <w:right w:val="none" w:sz="0" w:space="0" w:color="auto"/>
                  </w:divBdr>
                </w:div>
                <w:div w:id="438987029">
                  <w:marLeft w:val="0"/>
                  <w:marRight w:val="0"/>
                  <w:marTop w:val="0"/>
                  <w:marBottom w:val="0"/>
                  <w:divBdr>
                    <w:top w:val="none" w:sz="0" w:space="0" w:color="auto"/>
                    <w:left w:val="none" w:sz="0" w:space="0" w:color="auto"/>
                    <w:bottom w:val="none" w:sz="0" w:space="0" w:color="auto"/>
                    <w:right w:val="none" w:sz="0" w:space="0" w:color="auto"/>
                  </w:divBdr>
                </w:div>
                <w:div w:id="1923562217">
                  <w:marLeft w:val="0"/>
                  <w:marRight w:val="0"/>
                  <w:marTop w:val="0"/>
                  <w:marBottom w:val="0"/>
                  <w:divBdr>
                    <w:top w:val="none" w:sz="0" w:space="0" w:color="auto"/>
                    <w:left w:val="none" w:sz="0" w:space="0" w:color="auto"/>
                    <w:bottom w:val="none" w:sz="0" w:space="0" w:color="auto"/>
                    <w:right w:val="none" w:sz="0" w:space="0" w:color="auto"/>
                  </w:divBdr>
                </w:div>
                <w:div w:id="532157070">
                  <w:marLeft w:val="0"/>
                  <w:marRight w:val="0"/>
                  <w:marTop w:val="0"/>
                  <w:marBottom w:val="0"/>
                  <w:divBdr>
                    <w:top w:val="none" w:sz="0" w:space="0" w:color="auto"/>
                    <w:left w:val="none" w:sz="0" w:space="0" w:color="auto"/>
                    <w:bottom w:val="none" w:sz="0" w:space="0" w:color="auto"/>
                    <w:right w:val="none" w:sz="0" w:space="0" w:color="auto"/>
                  </w:divBdr>
                </w:div>
                <w:div w:id="1439133571">
                  <w:marLeft w:val="0"/>
                  <w:marRight w:val="0"/>
                  <w:marTop w:val="0"/>
                  <w:marBottom w:val="0"/>
                  <w:divBdr>
                    <w:top w:val="none" w:sz="0" w:space="0" w:color="auto"/>
                    <w:left w:val="none" w:sz="0" w:space="0" w:color="auto"/>
                    <w:bottom w:val="none" w:sz="0" w:space="0" w:color="auto"/>
                    <w:right w:val="none" w:sz="0" w:space="0" w:color="auto"/>
                  </w:divBdr>
                </w:div>
                <w:div w:id="195000093">
                  <w:marLeft w:val="0"/>
                  <w:marRight w:val="0"/>
                  <w:marTop w:val="0"/>
                  <w:marBottom w:val="0"/>
                  <w:divBdr>
                    <w:top w:val="none" w:sz="0" w:space="0" w:color="auto"/>
                    <w:left w:val="none" w:sz="0" w:space="0" w:color="auto"/>
                    <w:bottom w:val="none" w:sz="0" w:space="0" w:color="auto"/>
                    <w:right w:val="none" w:sz="0" w:space="0" w:color="auto"/>
                  </w:divBdr>
                </w:div>
                <w:div w:id="938489684">
                  <w:marLeft w:val="0"/>
                  <w:marRight w:val="0"/>
                  <w:marTop w:val="0"/>
                  <w:marBottom w:val="0"/>
                  <w:divBdr>
                    <w:top w:val="none" w:sz="0" w:space="0" w:color="auto"/>
                    <w:left w:val="none" w:sz="0" w:space="0" w:color="auto"/>
                    <w:bottom w:val="none" w:sz="0" w:space="0" w:color="auto"/>
                    <w:right w:val="none" w:sz="0" w:space="0" w:color="auto"/>
                  </w:divBdr>
                </w:div>
                <w:div w:id="626736145">
                  <w:marLeft w:val="0"/>
                  <w:marRight w:val="0"/>
                  <w:marTop w:val="0"/>
                  <w:marBottom w:val="0"/>
                  <w:divBdr>
                    <w:top w:val="none" w:sz="0" w:space="0" w:color="auto"/>
                    <w:left w:val="none" w:sz="0" w:space="0" w:color="auto"/>
                    <w:bottom w:val="none" w:sz="0" w:space="0" w:color="auto"/>
                    <w:right w:val="none" w:sz="0" w:space="0" w:color="auto"/>
                  </w:divBdr>
                </w:div>
                <w:div w:id="1831601641">
                  <w:marLeft w:val="0"/>
                  <w:marRight w:val="0"/>
                  <w:marTop w:val="0"/>
                  <w:marBottom w:val="0"/>
                  <w:divBdr>
                    <w:top w:val="none" w:sz="0" w:space="0" w:color="auto"/>
                    <w:left w:val="none" w:sz="0" w:space="0" w:color="auto"/>
                    <w:bottom w:val="none" w:sz="0" w:space="0" w:color="auto"/>
                    <w:right w:val="none" w:sz="0" w:space="0" w:color="auto"/>
                  </w:divBdr>
                </w:div>
                <w:div w:id="1246457114">
                  <w:marLeft w:val="0"/>
                  <w:marRight w:val="0"/>
                  <w:marTop w:val="0"/>
                  <w:marBottom w:val="0"/>
                  <w:divBdr>
                    <w:top w:val="none" w:sz="0" w:space="0" w:color="auto"/>
                    <w:left w:val="none" w:sz="0" w:space="0" w:color="auto"/>
                    <w:bottom w:val="none" w:sz="0" w:space="0" w:color="auto"/>
                    <w:right w:val="none" w:sz="0" w:space="0" w:color="auto"/>
                  </w:divBdr>
                </w:div>
                <w:div w:id="66088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99422">
      <w:bodyDiv w:val="1"/>
      <w:marLeft w:val="0"/>
      <w:marRight w:val="0"/>
      <w:marTop w:val="0"/>
      <w:marBottom w:val="0"/>
      <w:divBdr>
        <w:top w:val="none" w:sz="0" w:space="0" w:color="auto"/>
        <w:left w:val="none" w:sz="0" w:space="0" w:color="auto"/>
        <w:bottom w:val="none" w:sz="0" w:space="0" w:color="auto"/>
        <w:right w:val="none" w:sz="0" w:space="0" w:color="auto"/>
      </w:divBdr>
      <w:divsChild>
        <w:div w:id="882985270">
          <w:marLeft w:val="0"/>
          <w:marRight w:val="0"/>
          <w:marTop w:val="0"/>
          <w:marBottom w:val="0"/>
          <w:divBdr>
            <w:top w:val="none" w:sz="0" w:space="0" w:color="auto"/>
            <w:left w:val="none" w:sz="0" w:space="0" w:color="auto"/>
            <w:bottom w:val="none" w:sz="0" w:space="0" w:color="auto"/>
            <w:right w:val="none" w:sz="0" w:space="0" w:color="auto"/>
          </w:divBdr>
        </w:div>
      </w:divsChild>
    </w:div>
    <w:div w:id="101843420">
      <w:bodyDiv w:val="1"/>
      <w:marLeft w:val="0"/>
      <w:marRight w:val="0"/>
      <w:marTop w:val="0"/>
      <w:marBottom w:val="0"/>
      <w:divBdr>
        <w:top w:val="none" w:sz="0" w:space="0" w:color="auto"/>
        <w:left w:val="none" w:sz="0" w:space="0" w:color="auto"/>
        <w:bottom w:val="none" w:sz="0" w:space="0" w:color="auto"/>
        <w:right w:val="none" w:sz="0" w:space="0" w:color="auto"/>
      </w:divBdr>
    </w:div>
    <w:div w:id="111943416">
      <w:bodyDiv w:val="1"/>
      <w:marLeft w:val="0"/>
      <w:marRight w:val="0"/>
      <w:marTop w:val="0"/>
      <w:marBottom w:val="0"/>
      <w:divBdr>
        <w:top w:val="none" w:sz="0" w:space="0" w:color="auto"/>
        <w:left w:val="none" w:sz="0" w:space="0" w:color="auto"/>
        <w:bottom w:val="none" w:sz="0" w:space="0" w:color="auto"/>
        <w:right w:val="none" w:sz="0" w:space="0" w:color="auto"/>
      </w:divBdr>
    </w:div>
    <w:div w:id="128745350">
      <w:bodyDiv w:val="1"/>
      <w:marLeft w:val="0"/>
      <w:marRight w:val="0"/>
      <w:marTop w:val="0"/>
      <w:marBottom w:val="0"/>
      <w:divBdr>
        <w:top w:val="none" w:sz="0" w:space="0" w:color="auto"/>
        <w:left w:val="none" w:sz="0" w:space="0" w:color="auto"/>
        <w:bottom w:val="none" w:sz="0" w:space="0" w:color="auto"/>
        <w:right w:val="none" w:sz="0" w:space="0" w:color="auto"/>
      </w:divBdr>
      <w:divsChild>
        <w:div w:id="1579754345">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130364380">
      <w:bodyDiv w:val="1"/>
      <w:marLeft w:val="0"/>
      <w:marRight w:val="0"/>
      <w:marTop w:val="0"/>
      <w:marBottom w:val="0"/>
      <w:divBdr>
        <w:top w:val="none" w:sz="0" w:space="0" w:color="auto"/>
        <w:left w:val="none" w:sz="0" w:space="0" w:color="auto"/>
        <w:bottom w:val="none" w:sz="0" w:space="0" w:color="auto"/>
        <w:right w:val="none" w:sz="0" w:space="0" w:color="auto"/>
      </w:divBdr>
    </w:div>
    <w:div w:id="134375009">
      <w:bodyDiv w:val="1"/>
      <w:marLeft w:val="0"/>
      <w:marRight w:val="0"/>
      <w:marTop w:val="0"/>
      <w:marBottom w:val="0"/>
      <w:divBdr>
        <w:top w:val="none" w:sz="0" w:space="0" w:color="auto"/>
        <w:left w:val="none" w:sz="0" w:space="0" w:color="auto"/>
        <w:bottom w:val="none" w:sz="0" w:space="0" w:color="auto"/>
        <w:right w:val="none" w:sz="0" w:space="0" w:color="auto"/>
      </w:divBdr>
    </w:div>
    <w:div w:id="145633525">
      <w:bodyDiv w:val="1"/>
      <w:marLeft w:val="0"/>
      <w:marRight w:val="0"/>
      <w:marTop w:val="0"/>
      <w:marBottom w:val="0"/>
      <w:divBdr>
        <w:top w:val="none" w:sz="0" w:space="0" w:color="auto"/>
        <w:left w:val="none" w:sz="0" w:space="0" w:color="auto"/>
        <w:bottom w:val="none" w:sz="0" w:space="0" w:color="auto"/>
        <w:right w:val="none" w:sz="0" w:space="0" w:color="auto"/>
      </w:divBdr>
    </w:div>
    <w:div w:id="182478591">
      <w:bodyDiv w:val="1"/>
      <w:marLeft w:val="0"/>
      <w:marRight w:val="0"/>
      <w:marTop w:val="0"/>
      <w:marBottom w:val="0"/>
      <w:divBdr>
        <w:top w:val="none" w:sz="0" w:space="0" w:color="auto"/>
        <w:left w:val="none" w:sz="0" w:space="0" w:color="auto"/>
        <w:bottom w:val="none" w:sz="0" w:space="0" w:color="auto"/>
        <w:right w:val="none" w:sz="0" w:space="0" w:color="auto"/>
      </w:divBdr>
      <w:divsChild>
        <w:div w:id="1872457482">
          <w:marLeft w:val="0"/>
          <w:marRight w:val="0"/>
          <w:marTop w:val="0"/>
          <w:marBottom w:val="44"/>
          <w:divBdr>
            <w:top w:val="none" w:sz="0" w:space="0" w:color="auto"/>
            <w:left w:val="none" w:sz="0" w:space="0" w:color="auto"/>
            <w:bottom w:val="none" w:sz="0" w:space="0" w:color="auto"/>
            <w:right w:val="none" w:sz="0" w:space="0" w:color="auto"/>
          </w:divBdr>
        </w:div>
      </w:divsChild>
    </w:div>
    <w:div w:id="184056618">
      <w:bodyDiv w:val="1"/>
      <w:marLeft w:val="0"/>
      <w:marRight w:val="0"/>
      <w:marTop w:val="0"/>
      <w:marBottom w:val="0"/>
      <w:divBdr>
        <w:top w:val="none" w:sz="0" w:space="0" w:color="auto"/>
        <w:left w:val="none" w:sz="0" w:space="0" w:color="auto"/>
        <w:bottom w:val="none" w:sz="0" w:space="0" w:color="auto"/>
        <w:right w:val="none" w:sz="0" w:space="0" w:color="auto"/>
      </w:divBdr>
    </w:div>
    <w:div w:id="200435216">
      <w:bodyDiv w:val="1"/>
      <w:marLeft w:val="0"/>
      <w:marRight w:val="0"/>
      <w:marTop w:val="0"/>
      <w:marBottom w:val="0"/>
      <w:divBdr>
        <w:top w:val="none" w:sz="0" w:space="0" w:color="auto"/>
        <w:left w:val="none" w:sz="0" w:space="0" w:color="auto"/>
        <w:bottom w:val="none" w:sz="0" w:space="0" w:color="auto"/>
        <w:right w:val="none" w:sz="0" w:space="0" w:color="auto"/>
      </w:divBdr>
    </w:div>
    <w:div w:id="204415109">
      <w:bodyDiv w:val="1"/>
      <w:marLeft w:val="0"/>
      <w:marRight w:val="0"/>
      <w:marTop w:val="0"/>
      <w:marBottom w:val="0"/>
      <w:divBdr>
        <w:top w:val="none" w:sz="0" w:space="0" w:color="auto"/>
        <w:left w:val="none" w:sz="0" w:space="0" w:color="auto"/>
        <w:bottom w:val="none" w:sz="0" w:space="0" w:color="auto"/>
        <w:right w:val="none" w:sz="0" w:space="0" w:color="auto"/>
      </w:divBdr>
      <w:divsChild>
        <w:div w:id="998460580">
          <w:marLeft w:val="0"/>
          <w:marRight w:val="0"/>
          <w:marTop w:val="0"/>
          <w:marBottom w:val="86"/>
          <w:divBdr>
            <w:top w:val="none" w:sz="0" w:space="0" w:color="auto"/>
            <w:left w:val="none" w:sz="0" w:space="0" w:color="auto"/>
            <w:bottom w:val="none" w:sz="0" w:space="0" w:color="auto"/>
            <w:right w:val="none" w:sz="0" w:space="0" w:color="auto"/>
          </w:divBdr>
        </w:div>
      </w:divsChild>
    </w:div>
    <w:div w:id="208497562">
      <w:bodyDiv w:val="1"/>
      <w:marLeft w:val="0"/>
      <w:marRight w:val="0"/>
      <w:marTop w:val="0"/>
      <w:marBottom w:val="0"/>
      <w:divBdr>
        <w:top w:val="none" w:sz="0" w:space="0" w:color="auto"/>
        <w:left w:val="none" w:sz="0" w:space="0" w:color="auto"/>
        <w:bottom w:val="none" w:sz="0" w:space="0" w:color="auto"/>
        <w:right w:val="none" w:sz="0" w:space="0" w:color="auto"/>
      </w:divBdr>
    </w:div>
    <w:div w:id="209927730">
      <w:bodyDiv w:val="1"/>
      <w:marLeft w:val="0"/>
      <w:marRight w:val="0"/>
      <w:marTop w:val="0"/>
      <w:marBottom w:val="0"/>
      <w:divBdr>
        <w:top w:val="none" w:sz="0" w:space="0" w:color="auto"/>
        <w:left w:val="none" w:sz="0" w:space="0" w:color="auto"/>
        <w:bottom w:val="none" w:sz="0" w:space="0" w:color="auto"/>
        <w:right w:val="none" w:sz="0" w:space="0" w:color="auto"/>
      </w:divBdr>
    </w:div>
    <w:div w:id="215506977">
      <w:bodyDiv w:val="1"/>
      <w:marLeft w:val="0"/>
      <w:marRight w:val="0"/>
      <w:marTop w:val="0"/>
      <w:marBottom w:val="0"/>
      <w:divBdr>
        <w:top w:val="none" w:sz="0" w:space="0" w:color="auto"/>
        <w:left w:val="none" w:sz="0" w:space="0" w:color="auto"/>
        <w:bottom w:val="none" w:sz="0" w:space="0" w:color="auto"/>
        <w:right w:val="none" w:sz="0" w:space="0" w:color="auto"/>
      </w:divBdr>
    </w:div>
    <w:div w:id="219026106">
      <w:bodyDiv w:val="1"/>
      <w:marLeft w:val="0"/>
      <w:marRight w:val="0"/>
      <w:marTop w:val="0"/>
      <w:marBottom w:val="0"/>
      <w:divBdr>
        <w:top w:val="none" w:sz="0" w:space="0" w:color="auto"/>
        <w:left w:val="none" w:sz="0" w:space="0" w:color="auto"/>
        <w:bottom w:val="none" w:sz="0" w:space="0" w:color="auto"/>
        <w:right w:val="none" w:sz="0" w:space="0" w:color="auto"/>
      </w:divBdr>
    </w:div>
    <w:div w:id="273094706">
      <w:bodyDiv w:val="1"/>
      <w:marLeft w:val="0"/>
      <w:marRight w:val="0"/>
      <w:marTop w:val="0"/>
      <w:marBottom w:val="0"/>
      <w:divBdr>
        <w:top w:val="none" w:sz="0" w:space="0" w:color="auto"/>
        <w:left w:val="none" w:sz="0" w:space="0" w:color="auto"/>
        <w:bottom w:val="none" w:sz="0" w:space="0" w:color="auto"/>
        <w:right w:val="none" w:sz="0" w:space="0" w:color="auto"/>
      </w:divBdr>
    </w:div>
    <w:div w:id="290014238">
      <w:bodyDiv w:val="1"/>
      <w:marLeft w:val="0"/>
      <w:marRight w:val="0"/>
      <w:marTop w:val="0"/>
      <w:marBottom w:val="0"/>
      <w:divBdr>
        <w:top w:val="none" w:sz="0" w:space="0" w:color="auto"/>
        <w:left w:val="none" w:sz="0" w:space="0" w:color="auto"/>
        <w:bottom w:val="none" w:sz="0" w:space="0" w:color="auto"/>
        <w:right w:val="none" w:sz="0" w:space="0" w:color="auto"/>
      </w:divBdr>
      <w:divsChild>
        <w:div w:id="354313467">
          <w:marLeft w:val="0"/>
          <w:marRight w:val="0"/>
          <w:marTop w:val="0"/>
          <w:marBottom w:val="75"/>
          <w:divBdr>
            <w:top w:val="none" w:sz="0" w:space="0" w:color="auto"/>
            <w:left w:val="none" w:sz="0" w:space="0" w:color="auto"/>
            <w:bottom w:val="none" w:sz="0" w:space="0" w:color="auto"/>
            <w:right w:val="none" w:sz="0" w:space="0" w:color="auto"/>
          </w:divBdr>
        </w:div>
      </w:divsChild>
    </w:div>
    <w:div w:id="294608785">
      <w:bodyDiv w:val="1"/>
      <w:marLeft w:val="0"/>
      <w:marRight w:val="0"/>
      <w:marTop w:val="0"/>
      <w:marBottom w:val="0"/>
      <w:divBdr>
        <w:top w:val="none" w:sz="0" w:space="0" w:color="auto"/>
        <w:left w:val="none" w:sz="0" w:space="0" w:color="auto"/>
        <w:bottom w:val="none" w:sz="0" w:space="0" w:color="auto"/>
        <w:right w:val="none" w:sz="0" w:space="0" w:color="auto"/>
      </w:divBdr>
    </w:div>
    <w:div w:id="301227778">
      <w:bodyDiv w:val="1"/>
      <w:marLeft w:val="0"/>
      <w:marRight w:val="0"/>
      <w:marTop w:val="0"/>
      <w:marBottom w:val="0"/>
      <w:divBdr>
        <w:top w:val="none" w:sz="0" w:space="0" w:color="auto"/>
        <w:left w:val="none" w:sz="0" w:space="0" w:color="auto"/>
        <w:bottom w:val="none" w:sz="0" w:space="0" w:color="auto"/>
        <w:right w:val="none" w:sz="0" w:space="0" w:color="auto"/>
      </w:divBdr>
    </w:div>
    <w:div w:id="303046497">
      <w:bodyDiv w:val="1"/>
      <w:marLeft w:val="0"/>
      <w:marRight w:val="0"/>
      <w:marTop w:val="0"/>
      <w:marBottom w:val="0"/>
      <w:divBdr>
        <w:top w:val="none" w:sz="0" w:space="0" w:color="auto"/>
        <w:left w:val="none" w:sz="0" w:space="0" w:color="auto"/>
        <w:bottom w:val="none" w:sz="0" w:space="0" w:color="auto"/>
        <w:right w:val="none" w:sz="0" w:space="0" w:color="auto"/>
      </w:divBdr>
    </w:div>
    <w:div w:id="316959140">
      <w:bodyDiv w:val="1"/>
      <w:marLeft w:val="0"/>
      <w:marRight w:val="0"/>
      <w:marTop w:val="0"/>
      <w:marBottom w:val="0"/>
      <w:divBdr>
        <w:top w:val="none" w:sz="0" w:space="0" w:color="auto"/>
        <w:left w:val="none" w:sz="0" w:space="0" w:color="auto"/>
        <w:bottom w:val="none" w:sz="0" w:space="0" w:color="auto"/>
        <w:right w:val="none" w:sz="0" w:space="0" w:color="auto"/>
      </w:divBdr>
    </w:div>
    <w:div w:id="326398941">
      <w:bodyDiv w:val="1"/>
      <w:marLeft w:val="0"/>
      <w:marRight w:val="0"/>
      <w:marTop w:val="0"/>
      <w:marBottom w:val="0"/>
      <w:divBdr>
        <w:top w:val="none" w:sz="0" w:space="0" w:color="auto"/>
        <w:left w:val="none" w:sz="0" w:space="0" w:color="auto"/>
        <w:bottom w:val="none" w:sz="0" w:space="0" w:color="auto"/>
        <w:right w:val="none" w:sz="0" w:space="0" w:color="auto"/>
      </w:divBdr>
    </w:div>
    <w:div w:id="326637117">
      <w:bodyDiv w:val="1"/>
      <w:marLeft w:val="0"/>
      <w:marRight w:val="0"/>
      <w:marTop w:val="0"/>
      <w:marBottom w:val="0"/>
      <w:divBdr>
        <w:top w:val="none" w:sz="0" w:space="0" w:color="auto"/>
        <w:left w:val="none" w:sz="0" w:space="0" w:color="auto"/>
        <w:bottom w:val="none" w:sz="0" w:space="0" w:color="auto"/>
        <w:right w:val="none" w:sz="0" w:space="0" w:color="auto"/>
      </w:divBdr>
    </w:div>
    <w:div w:id="345517703">
      <w:bodyDiv w:val="1"/>
      <w:marLeft w:val="0"/>
      <w:marRight w:val="0"/>
      <w:marTop w:val="0"/>
      <w:marBottom w:val="0"/>
      <w:divBdr>
        <w:top w:val="none" w:sz="0" w:space="0" w:color="auto"/>
        <w:left w:val="none" w:sz="0" w:space="0" w:color="auto"/>
        <w:bottom w:val="none" w:sz="0" w:space="0" w:color="auto"/>
        <w:right w:val="none" w:sz="0" w:space="0" w:color="auto"/>
      </w:divBdr>
    </w:div>
    <w:div w:id="365720198">
      <w:bodyDiv w:val="1"/>
      <w:marLeft w:val="0"/>
      <w:marRight w:val="0"/>
      <w:marTop w:val="0"/>
      <w:marBottom w:val="0"/>
      <w:divBdr>
        <w:top w:val="none" w:sz="0" w:space="0" w:color="auto"/>
        <w:left w:val="none" w:sz="0" w:space="0" w:color="auto"/>
        <w:bottom w:val="none" w:sz="0" w:space="0" w:color="auto"/>
        <w:right w:val="none" w:sz="0" w:space="0" w:color="auto"/>
      </w:divBdr>
    </w:div>
    <w:div w:id="386803659">
      <w:bodyDiv w:val="1"/>
      <w:marLeft w:val="0"/>
      <w:marRight w:val="0"/>
      <w:marTop w:val="0"/>
      <w:marBottom w:val="0"/>
      <w:divBdr>
        <w:top w:val="none" w:sz="0" w:space="0" w:color="auto"/>
        <w:left w:val="none" w:sz="0" w:space="0" w:color="auto"/>
        <w:bottom w:val="none" w:sz="0" w:space="0" w:color="auto"/>
        <w:right w:val="none" w:sz="0" w:space="0" w:color="auto"/>
      </w:divBdr>
    </w:div>
    <w:div w:id="388386299">
      <w:bodyDiv w:val="1"/>
      <w:marLeft w:val="0"/>
      <w:marRight w:val="0"/>
      <w:marTop w:val="0"/>
      <w:marBottom w:val="0"/>
      <w:divBdr>
        <w:top w:val="none" w:sz="0" w:space="0" w:color="auto"/>
        <w:left w:val="none" w:sz="0" w:space="0" w:color="auto"/>
        <w:bottom w:val="none" w:sz="0" w:space="0" w:color="auto"/>
        <w:right w:val="none" w:sz="0" w:space="0" w:color="auto"/>
      </w:divBdr>
    </w:div>
    <w:div w:id="399327922">
      <w:bodyDiv w:val="1"/>
      <w:marLeft w:val="0"/>
      <w:marRight w:val="0"/>
      <w:marTop w:val="0"/>
      <w:marBottom w:val="0"/>
      <w:divBdr>
        <w:top w:val="none" w:sz="0" w:space="0" w:color="auto"/>
        <w:left w:val="none" w:sz="0" w:space="0" w:color="auto"/>
        <w:bottom w:val="none" w:sz="0" w:space="0" w:color="auto"/>
        <w:right w:val="none" w:sz="0" w:space="0" w:color="auto"/>
      </w:divBdr>
    </w:div>
    <w:div w:id="412171101">
      <w:bodyDiv w:val="1"/>
      <w:marLeft w:val="0"/>
      <w:marRight w:val="0"/>
      <w:marTop w:val="0"/>
      <w:marBottom w:val="0"/>
      <w:divBdr>
        <w:top w:val="none" w:sz="0" w:space="0" w:color="auto"/>
        <w:left w:val="none" w:sz="0" w:space="0" w:color="auto"/>
        <w:bottom w:val="none" w:sz="0" w:space="0" w:color="auto"/>
        <w:right w:val="none" w:sz="0" w:space="0" w:color="auto"/>
      </w:divBdr>
      <w:divsChild>
        <w:div w:id="1930430782">
          <w:marLeft w:val="0"/>
          <w:marRight w:val="0"/>
          <w:marTop w:val="0"/>
          <w:marBottom w:val="0"/>
          <w:divBdr>
            <w:top w:val="dotted" w:sz="6" w:space="2" w:color="auto"/>
            <w:left w:val="dotted" w:sz="6" w:space="7" w:color="auto"/>
            <w:bottom w:val="dotted" w:sz="6" w:space="2" w:color="auto"/>
            <w:right w:val="dotted" w:sz="6" w:space="7" w:color="auto"/>
          </w:divBdr>
        </w:div>
      </w:divsChild>
    </w:div>
    <w:div w:id="414254150">
      <w:bodyDiv w:val="1"/>
      <w:marLeft w:val="0"/>
      <w:marRight w:val="0"/>
      <w:marTop w:val="0"/>
      <w:marBottom w:val="0"/>
      <w:divBdr>
        <w:top w:val="none" w:sz="0" w:space="0" w:color="auto"/>
        <w:left w:val="none" w:sz="0" w:space="0" w:color="auto"/>
        <w:bottom w:val="none" w:sz="0" w:space="0" w:color="auto"/>
        <w:right w:val="none" w:sz="0" w:space="0" w:color="auto"/>
      </w:divBdr>
    </w:div>
    <w:div w:id="415588547">
      <w:bodyDiv w:val="1"/>
      <w:marLeft w:val="0"/>
      <w:marRight w:val="0"/>
      <w:marTop w:val="0"/>
      <w:marBottom w:val="0"/>
      <w:divBdr>
        <w:top w:val="none" w:sz="0" w:space="0" w:color="auto"/>
        <w:left w:val="none" w:sz="0" w:space="0" w:color="auto"/>
        <w:bottom w:val="none" w:sz="0" w:space="0" w:color="auto"/>
        <w:right w:val="none" w:sz="0" w:space="0" w:color="auto"/>
      </w:divBdr>
    </w:div>
    <w:div w:id="417479271">
      <w:bodyDiv w:val="1"/>
      <w:marLeft w:val="0"/>
      <w:marRight w:val="0"/>
      <w:marTop w:val="0"/>
      <w:marBottom w:val="0"/>
      <w:divBdr>
        <w:top w:val="none" w:sz="0" w:space="0" w:color="auto"/>
        <w:left w:val="none" w:sz="0" w:space="0" w:color="auto"/>
        <w:bottom w:val="none" w:sz="0" w:space="0" w:color="auto"/>
        <w:right w:val="none" w:sz="0" w:space="0" w:color="auto"/>
      </w:divBdr>
      <w:divsChild>
        <w:div w:id="2078892036">
          <w:marLeft w:val="0"/>
          <w:marRight w:val="0"/>
          <w:marTop w:val="180"/>
          <w:marBottom w:val="180"/>
          <w:divBdr>
            <w:top w:val="none" w:sz="0" w:space="0" w:color="auto"/>
            <w:left w:val="none" w:sz="0" w:space="0" w:color="auto"/>
            <w:bottom w:val="none" w:sz="0" w:space="0" w:color="auto"/>
            <w:right w:val="none" w:sz="0" w:space="0" w:color="auto"/>
          </w:divBdr>
        </w:div>
        <w:div w:id="790173805">
          <w:marLeft w:val="0"/>
          <w:marRight w:val="0"/>
          <w:marTop w:val="180"/>
          <w:marBottom w:val="180"/>
          <w:divBdr>
            <w:top w:val="none" w:sz="0" w:space="0" w:color="auto"/>
            <w:left w:val="none" w:sz="0" w:space="0" w:color="auto"/>
            <w:bottom w:val="none" w:sz="0" w:space="0" w:color="auto"/>
            <w:right w:val="none" w:sz="0" w:space="0" w:color="auto"/>
          </w:divBdr>
        </w:div>
      </w:divsChild>
    </w:div>
    <w:div w:id="417942035">
      <w:bodyDiv w:val="1"/>
      <w:marLeft w:val="0"/>
      <w:marRight w:val="0"/>
      <w:marTop w:val="0"/>
      <w:marBottom w:val="0"/>
      <w:divBdr>
        <w:top w:val="none" w:sz="0" w:space="0" w:color="auto"/>
        <w:left w:val="none" w:sz="0" w:space="0" w:color="auto"/>
        <w:bottom w:val="none" w:sz="0" w:space="0" w:color="auto"/>
        <w:right w:val="none" w:sz="0" w:space="0" w:color="auto"/>
      </w:divBdr>
    </w:div>
    <w:div w:id="435374178">
      <w:bodyDiv w:val="1"/>
      <w:marLeft w:val="0"/>
      <w:marRight w:val="0"/>
      <w:marTop w:val="0"/>
      <w:marBottom w:val="0"/>
      <w:divBdr>
        <w:top w:val="none" w:sz="0" w:space="0" w:color="auto"/>
        <w:left w:val="none" w:sz="0" w:space="0" w:color="auto"/>
        <w:bottom w:val="none" w:sz="0" w:space="0" w:color="auto"/>
        <w:right w:val="none" w:sz="0" w:space="0" w:color="auto"/>
      </w:divBdr>
    </w:div>
    <w:div w:id="440687717">
      <w:bodyDiv w:val="1"/>
      <w:marLeft w:val="0"/>
      <w:marRight w:val="0"/>
      <w:marTop w:val="0"/>
      <w:marBottom w:val="0"/>
      <w:divBdr>
        <w:top w:val="none" w:sz="0" w:space="0" w:color="auto"/>
        <w:left w:val="none" w:sz="0" w:space="0" w:color="auto"/>
        <w:bottom w:val="none" w:sz="0" w:space="0" w:color="auto"/>
        <w:right w:val="none" w:sz="0" w:space="0" w:color="auto"/>
      </w:divBdr>
    </w:div>
    <w:div w:id="461462083">
      <w:bodyDiv w:val="1"/>
      <w:marLeft w:val="0"/>
      <w:marRight w:val="0"/>
      <w:marTop w:val="0"/>
      <w:marBottom w:val="0"/>
      <w:divBdr>
        <w:top w:val="none" w:sz="0" w:space="0" w:color="auto"/>
        <w:left w:val="none" w:sz="0" w:space="0" w:color="auto"/>
        <w:bottom w:val="none" w:sz="0" w:space="0" w:color="auto"/>
        <w:right w:val="none" w:sz="0" w:space="0" w:color="auto"/>
      </w:divBdr>
    </w:div>
    <w:div w:id="474570501">
      <w:bodyDiv w:val="1"/>
      <w:marLeft w:val="0"/>
      <w:marRight w:val="0"/>
      <w:marTop w:val="0"/>
      <w:marBottom w:val="0"/>
      <w:divBdr>
        <w:top w:val="none" w:sz="0" w:space="0" w:color="auto"/>
        <w:left w:val="none" w:sz="0" w:space="0" w:color="auto"/>
        <w:bottom w:val="none" w:sz="0" w:space="0" w:color="auto"/>
        <w:right w:val="none" w:sz="0" w:space="0" w:color="auto"/>
      </w:divBdr>
    </w:div>
    <w:div w:id="484322321">
      <w:bodyDiv w:val="1"/>
      <w:marLeft w:val="0"/>
      <w:marRight w:val="0"/>
      <w:marTop w:val="0"/>
      <w:marBottom w:val="0"/>
      <w:divBdr>
        <w:top w:val="none" w:sz="0" w:space="0" w:color="auto"/>
        <w:left w:val="none" w:sz="0" w:space="0" w:color="auto"/>
        <w:bottom w:val="none" w:sz="0" w:space="0" w:color="auto"/>
        <w:right w:val="none" w:sz="0" w:space="0" w:color="auto"/>
      </w:divBdr>
    </w:div>
    <w:div w:id="486824242">
      <w:bodyDiv w:val="1"/>
      <w:marLeft w:val="0"/>
      <w:marRight w:val="0"/>
      <w:marTop w:val="0"/>
      <w:marBottom w:val="0"/>
      <w:divBdr>
        <w:top w:val="none" w:sz="0" w:space="0" w:color="auto"/>
        <w:left w:val="none" w:sz="0" w:space="0" w:color="auto"/>
        <w:bottom w:val="none" w:sz="0" w:space="0" w:color="auto"/>
        <w:right w:val="none" w:sz="0" w:space="0" w:color="auto"/>
      </w:divBdr>
      <w:divsChild>
        <w:div w:id="168176220">
          <w:marLeft w:val="0"/>
          <w:marRight w:val="0"/>
          <w:marTop w:val="0"/>
          <w:marBottom w:val="0"/>
          <w:divBdr>
            <w:top w:val="none" w:sz="0" w:space="0" w:color="auto"/>
            <w:left w:val="none" w:sz="0" w:space="0" w:color="auto"/>
            <w:bottom w:val="none" w:sz="0" w:space="0" w:color="auto"/>
            <w:right w:val="none" w:sz="0" w:space="0" w:color="auto"/>
          </w:divBdr>
          <w:divsChild>
            <w:div w:id="44493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80068">
      <w:bodyDiv w:val="1"/>
      <w:marLeft w:val="0"/>
      <w:marRight w:val="0"/>
      <w:marTop w:val="0"/>
      <w:marBottom w:val="0"/>
      <w:divBdr>
        <w:top w:val="none" w:sz="0" w:space="0" w:color="auto"/>
        <w:left w:val="none" w:sz="0" w:space="0" w:color="auto"/>
        <w:bottom w:val="none" w:sz="0" w:space="0" w:color="auto"/>
        <w:right w:val="none" w:sz="0" w:space="0" w:color="auto"/>
      </w:divBdr>
    </w:div>
    <w:div w:id="493379566">
      <w:bodyDiv w:val="1"/>
      <w:marLeft w:val="0"/>
      <w:marRight w:val="0"/>
      <w:marTop w:val="0"/>
      <w:marBottom w:val="0"/>
      <w:divBdr>
        <w:top w:val="none" w:sz="0" w:space="0" w:color="auto"/>
        <w:left w:val="none" w:sz="0" w:space="0" w:color="auto"/>
        <w:bottom w:val="none" w:sz="0" w:space="0" w:color="auto"/>
        <w:right w:val="none" w:sz="0" w:space="0" w:color="auto"/>
      </w:divBdr>
    </w:div>
    <w:div w:id="501705559">
      <w:bodyDiv w:val="1"/>
      <w:marLeft w:val="0"/>
      <w:marRight w:val="0"/>
      <w:marTop w:val="0"/>
      <w:marBottom w:val="0"/>
      <w:divBdr>
        <w:top w:val="none" w:sz="0" w:space="0" w:color="auto"/>
        <w:left w:val="none" w:sz="0" w:space="0" w:color="auto"/>
        <w:bottom w:val="none" w:sz="0" w:space="0" w:color="auto"/>
        <w:right w:val="none" w:sz="0" w:space="0" w:color="auto"/>
      </w:divBdr>
    </w:div>
    <w:div w:id="519515338">
      <w:bodyDiv w:val="1"/>
      <w:marLeft w:val="0"/>
      <w:marRight w:val="0"/>
      <w:marTop w:val="0"/>
      <w:marBottom w:val="0"/>
      <w:divBdr>
        <w:top w:val="none" w:sz="0" w:space="0" w:color="auto"/>
        <w:left w:val="none" w:sz="0" w:space="0" w:color="auto"/>
        <w:bottom w:val="none" w:sz="0" w:space="0" w:color="auto"/>
        <w:right w:val="none" w:sz="0" w:space="0" w:color="auto"/>
      </w:divBdr>
    </w:div>
    <w:div w:id="528182884">
      <w:bodyDiv w:val="1"/>
      <w:marLeft w:val="0"/>
      <w:marRight w:val="0"/>
      <w:marTop w:val="0"/>
      <w:marBottom w:val="0"/>
      <w:divBdr>
        <w:top w:val="none" w:sz="0" w:space="0" w:color="auto"/>
        <w:left w:val="none" w:sz="0" w:space="0" w:color="auto"/>
        <w:bottom w:val="none" w:sz="0" w:space="0" w:color="auto"/>
        <w:right w:val="none" w:sz="0" w:space="0" w:color="auto"/>
      </w:divBdr>
    </w:div>
    <w:div w:id="529034545">
      <w:bodyDiv w:val="1"/>
      <w:marLeft w:val="0"/>
      <w:marRight w:val="0"/>
      <w:marTop w:val="0"/>
      <w:marBottom w:val="0"/>
      <w:divBdr>
        <w:top w:val="none" w:sz="0" w:space="0" w:color="auto"/>
        <w:left w:val="none" w:sz="0" w:space="0" w:color="auto"/>
        <w:bottom w:val="none" w:sz="0" w:space="0" w:color="auto"/>
        <w:right w:val="none" w:sz="0" w:space="0" w:color="auto"/>
      </w:divBdr>
      <w:divsChild>
        <w:div w:id="2058165968">
          <w:marLeft w:val="0"/>
          <w:marRight w:val="0"/>
          <w:marTop w:val="0"/>
          <w:marBottom w:val="44"/>
          <w:divBdr>
            <w:top w:val="none" w:sz="0" w:space="0" w:color="auto"/>
            <w:left w:val="none" w:sz="0" w:space="0" w:color="auto"/>
            <w:bottom w:val="none" w:sz="0" w:space="0" w:color="auto"/>
            <w:right w:val="none" w:sz="0" w:space="0" w:color="auto"/>
          </w:divBdr>
        </w:div>
      </w:divsChild>
    </w:div>
    <w:div w:id="538780938">
      <w:bodyDiv w:val="1"/>
      <w:marLeft w:val="0"/>
      <w:marRight w:val="0"/>
      <w:marTop w:val="0"/>
      <w:marBottom w:val="0"/>
      <w:divBdr>
        <w:top w:val="none" w:sz="0" w:space="0" w:color="auto"/>
        <w:left w:val="none" w:sz="0" w:space="0" w:color="auto"/>
        <w:bottom w:val="none" w:sz="0" w:space="0" w:color="auto"/>
        <w:right w:val="none" w:sz="0" w:space="0" w:color="auto"/>
      </w:divBdr>
      <w:divsChild>
        <w:div w:id="832256849">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551117757">
      <w:bodyDiv w:val="1"/>
      <w:marLeft w:val="0"/>
      <w:marRight w:val="0"/>
      <w:marTop w:val="0"/>
      <w:marBottom w:val="0"/>
      <w:divBdr>
        <w:top w:val="none" w:sz="0" w:space="0" w:color="auto"/>
        <w:left w:val="none" w:sz="0" w:space="0" w:color="auto"/>
        <w:bottom w:val="none" w:sz="0" w:space="0" w:color="auto"/>
        <w:right w:val="none" w:sz="0" w:space="0" w:color="auto"/>
      </w:divBdr>
    </w:div>
    <w:div w:id="570625593">
      <w:bodyDiv w:val="1"/>
      <w:marLeft w:val="0"/>
      <w:marRight w:val="0"/>
      <w:marTop w:val="0"/>
      <w:marBottom w:val="0"/>
      <w:divBdr>
        <w:top w:val="none" w:sz="0" w:space="0" w:color="auto"/>
        <w:left w:val="none" w:sz="0" w:space="0" w:color="auto"/>
        <w:bottom w:val="none" w:sz="0" w:space="0" w:color="auto"/>
        <w:right w:val="none" w:sz="0" w:space="0" w:color="auto"/>
      </w:divBdr>
      <w:divsChild>
        <w:div w:id="1107893908">
          <w:marLeft w:val="90"/>
          <w:marRight w:val="90"/>
          <w:marTop w:val="180"/>
          <w:marBottom w:val="180"/>
          <w:divBdr>
            <w:top w:val="none" w:sz="0" w:space="0" w:color="auto"/>
            <w:left w:val="none" w:sz="0" w:space="0" w:color="auto"/>
            <w:bottom w:val="none" w:sz="0" w:space="0" w:color="auto"/>
            <w:right w:val="none" w:sz="0" w:space="0" w:color="auto"/>
          </w:divBdr>
        </w:div>
      </w:divsChild>
    </w:div>
    <w:div w:id="594747328">
      <w:bodyDiv w:val="1"/>
      <w:marLeft w:val="0"/>
      <w:marRight w:val="0"/>
      <w:marTop w:val="0"/>
      <w:marBottom w:val="0"/>
      <w:divBdr>
        <w:top w:val="none" w:sz="0" w:space="0" w:color="auto"/>
        <w:left w:val="none" w:sz="0" w:space="0" w:color="auto"/>
        <w:bottom w:val="none" w:sz="0" w:space="0" w:color="auto"/>
        <w:right w:val="none" w:sz="0" w:space="0" w:color="auto"/>
      </w:divBdr>
    </w:div>
    <w:div w:id="615209903">
      <w:bodyDiv w:val="1"/>
      <w:marLeft w:val="0"/>
      <w:marRight w:val="0"/>
      <w:marTop w:val="0"/>
      <w:marBottom w:val="0"/>
      <w:divBdr>
        <w:top w:val="none" w:sz="0" w:space="0" w:color="auto"/>
        <w:left w:val="none" w:sz="0" w:space="0" w:color="auto"/>
        <w:bottom w:val="none" w:sz="0" w:space="0" w:color="auto"/>
        <w:right w:val="none" w:sz="0" w:space="0" w:color="auto"/>
      </w:divBdr>
    </w:div>
    <w:div w:id="616177625">
      <w:bodyDiv w:val="1"/>
      <w:marLeft w:val="0"/>
      <w:marRight w:val="0"/>
      <w:marTop w:val="0"/>
      <w:marBottom w:val="0"/>
      <w:divBdr>
        <w:top w:val="none" w:sz="0" w:space="0" w:color="auto"/>
        <w:left w:val="none" w:sz="0" w:space="0" w:color="auto"/>
        <w:bottom w:val="none" w:sz="0" w:space="0" w:color="auto"/>
        <w:right w:val="none" w:sz="0" w:space="0" w:color="auto"/>
      </w:divBdr>
      <w:divsChild>
        <w:div w:id="252127690">
          <w:marLeft w:val="0"/>
          <w:marRight w:val="0"/>
          <w:marTop w:val="0"/>
          <w:marBottom w:val="75"/>
          <w:divBdr>
            <w:top w:val="none" w:sz="0" w:space="0" w:color="auto"/>
            <w:left w:val="none" w:sz="0" w:space="0" w:color="auto"/>
            <w:bottom w:val="none" w:sz="0" w:space="0" w:color="auto"/>
            <w:right w:val="none" w:sz="0" w:space="0" w:color="auto"/>
          </w:divBdr>
        </w:div>
      </w:divsChild>
    </w:div>
    <w:div w:id="623737610">
      <w:bodyDiv w:val="1"/>
      <w:marLeft w:val="0"/>
      <w:marRight w:val="0"/>
      <w:marTop w:val="0"/>
      <w:marBottom w:val="0"/>
      <w:divBdr>
        <w:top w:val="none" w:sz="0" w:space="0" w:color="auto"/>
        <w:left w:val="none" w:sz="0" w:space="0" w:color="auto"/>
        <w:bottom w:val="none" w:sz="0" w:space="0" w:color="auto"/>
        <w:right w:val="none" w:sz="0" w:space="0" w:color="auto"/>
      </w:divBdr>
      <w:divsChild>
        <w:div w:id="335764914">
          <w:marLeft w:val="0"/>
          <w:marRight w:val="0"/>
          <w:marTop w:val="0"/>
          <w:marBottom w:val="0"/>
          <w:divBdr>
            <w:top w:val="none" w:sz="0" w:space="0" w:color="auto"/>
            <w:left w:val="none" w:sz="0" w:space="0" w:color="auto"/>
            <w:bottom w:val="none" w:sz="0" w:space="0" w:color="auto"/>
            <w:right w:val="none" w:sz="0" w:space="0" w:color="auto"/>
          </w:divBdr>
          <w:divsChild>
            <w:div w:id="759450032">
              <w:marLeft w:val="0"/>
              <w:marRight w:val="0"/>
              <w:marTop w:val="0"/>
              <w:marBottom w:val="0"/>
              <w:divBdr>
                <w:top w:val="none" w:sz="0" w:space="0" w:color="auto"/>
                <w:left w:val="none" w:sz="0" w:space="0" w:color="auto"/>
                <w:bottom w:val="none" w:sz="0" w:space="0" w:color="auto"/>
                <w:right w:val="none" w:sz="0" w:space="0" w:color="auto"/>
              </w:divBdr>
              <w:divsChild>
                <w:div w:id="499737728">
                  <w:marLeft w:val="0"/>
                  <w:marRight w:val="0"/>
                  <w:marTop w:val="0"/>
                  <w:marBottom w:val="0"/>
                  <w:divBdr>
                    <w:top w:val="none" w:sz="0" w:space="0" w:color="auto"/>
                    <w:left w:val="none" w:sz="0" w:space="0" w:color="auto"/>
                    <w:bottom w:val="none" w:sz="0" w:space="0" w:color="auto"/>
                    <w:right w:val="none" w:sz="0" w:space="0" w:color="auto"/>
                  </w:divBdr>
                  <w:divsChild>
                    <w:div w:id="189007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761003">
          <w:marLeft w:val="0"/>
          <w:marRight w:val="0"/>
          <w:marTop w:val="0"/>
          <w:marBottom w:val="0"/>
          <w:divBdr>
            <w:top w:val="none" w:sz="0" w:space="0" w:color="auto"/>
            <w:left w:val="none" w:sz="0" w:space="0" w:color="auto"/>
            <w:bottom w:val="none" w:sz="0" w:space="0" w:color="auto"/>
            <w:right w:val="none" w:sz="0" w:space="0" w:color="auto"/>
          </w:divBdr>
          <w:divsChild>
            <w:div w:id="1777215981">
              <w:marLeft w:val="0"/>
              <w:marRight w:val="0"/>
              <w:marTop w:val="0"/>
              <w:marBottom w:val="0"/>
              <w:divBdr>
                <w:top w:val="none" w:sz="0" w:space="0" w:color="auto"/>
                <w:left w:val="none" w:sz="0" w:space="0" w:color="auto"/>
                <w:bottom w:val="none" w:sz="0" w:space="0" w:color="auto"/>
                <w:right w:val="none" w:sz="0" w:space="0" w:color="auto"/>
              </w:divBdr>
              <w:divsChild>
                <w:div w:id="1575428201">
                  <w:marLeft w:val="-206"/>
                  <w:marRight w:val="-86"/>
                  <w:marTop w:val="0"/>
                  <w:marBottom w:val="0"/>
                  <w:divBdr>
                    <w:top w:val="none" w:sz="0" w:space="0" w:color="auto"/>
                    <w:left w:val="none" w:sz="0" w:space="0" w:color="auto"/>
                    <w:bottom w:val="none" w:sz="0" w:space="0" w:color="auto"/>
                    <w:right w:val="none" w:sz="0" w:space="0" w:color="auto"/>
                  </w:divBdr>
                  <w:divsChild>
                    <w:div w:id="69292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8537765">
      <w:bodyDiv w:val="1"/>
      <w:marLeft w:val="0"/>
      <w:marRight w:val="0"/>
      <w:marTop w:val="0"/>
      <w:marBottom w:val="0"/>
      <w:divBdr>
        <w:top w:val="none" w:sz="0" w:space="0" w:color="auto"/>
        <w:left w:val="none" w:sz="0" w:space="0" w:color="auto"/>
        <w:bottom w:val="none" w:sz="0" w:space="0" w:color="auto"/>
        <w:right w:val="none" w:sz="0" w:space="0" w:color="auto"/>
      </w:divBdr>
    </w:div>
    <w:div w:id="643660405">
      <w:bodyDiv w:val="1"/>
      <w:marLeft w:val="0"/>
      <w:marRight w:val="0"/>
      <w:marTop w:val="0"/>
      <w:marBottom w:val="0"/>
      <w:divBdr>
        <w:top w:val="none" w:sz="0" w:space="0" w:color="auto"/>
        <w:left w:val="none" w:sz="0" w:space="0" w:color="auto"/>
        <w:bottom w:val="none" w:sz="0" w:space="0" w:color="auto"/>
        <w:right w:val="none" w:sz="0" w:space="0" w:color="auto"/>
      </w:divBdr>
    </w:div>
    <w:div w:id="647127034">
      <w:bodyDiv w:val="1"/>
      <w:marLeft w:val="0"/>
      <w:marRight w:val="0"/>
      <w:marTop w:val="0"/>
      <w:marBottom w:val="0"/>
      <w:divBdr>
        <w:top w:val="none" w:sz="0" w:space="0" w:color="auto"/>
        <w:left w:val="none" w:sz="0" w:space="0" w:color="auto"/>
        <w:bottom w:val="none" w:sz="0" w:space="0" w:color="auto"/>
        <w:right w:val="none" w:sz="0" w:space="0" w:color="auto"/>
      </w:divBdr>
    </w:div>
    <w:div w:id="679621505">
      <w:bodyDiv w:val="1"/>
      <w:marLeft w:val="0"/>
      <w:marRight w:val="0"/>
      <w:marTop w:val="0"/>
      <w:marBottom w:val="0"/>
      <w:divBdr>
        <w:top w:val="none" w:sz="0" w:space="0" w:color="auto"/>
        <w:left w:val="none" w:sz="0" w:space="0" w:color="auto"/>
        <w:bottom w:val="none" w:sz="0" w:space="0" w:color="auto"/>
        <w:right w:val="none" w:sz="0" w:space="0" w:color="auto"/>
      </w:divBdr>
    </w:div>
    <w:div w:id="688290408">
      <w:bodyDiv w:val="1"/>
      <w:marLeft w:val="0"/>
      <w:marRight w:val="0"/>
      <w:marTop w:val="0"/>
      <w:marBottom w:val="0"/>
      <w:divBdr>
        <w:top w:val="none" w:sz="0" w:space="0" w:color="auto"/>
        <w:left w:val="none" w:sz="0" w:space="0" w:color="auto"/>
        <w:bottom w:val="none" w:sz="0" w:space="0" w:color="auto"/>
        <w:right w:val="none" w:sz="0" w:space="0" w:color="auto"/>
      </w:divBdr>
      <w:divsChild>
        <w:div w:id="1746756543">
          <w:marLeft w:val="0"/>
          <w:marRight w:val="0"/>
          <w:marTop w:val="0"/>
          <w:marBottom w:val="75"/>
          <w:divBdr>
            <w:top w:val="none" w:sz="0" w:space="0" w:color="auto"/>
            <w:left w:val="none" w:sz="0" w:space="0" w:color="auto"/>
            <w:bottom w:val="none" w:sz="0" w:space="0" w:color="auto"/>
            <w:right w:val="none" w:sz="0" w:space="0" w:color="auto"/>
          </w:divBdr>
        </w:div>
      </w:divsChild>
    </w:div>
    <w:div w:id="706874620">
      <w:bodyDiv w:val="1"/>
      <w:marLeft w:val="0"/>
      <w:marRight w:val="0"/>
      <w:marTop w:val="0"/>
      <w:marBottom w:val="0"/>
      <w:divBdr>
        <w:top w:val="none" w:sz="0" w:space="0" w:color="auto"/>
        <w:left w:val="none" w:sz="0" w:space="0" w:color="auto"/>
        <w:bottom w:val="none" w:sz="0" w:space="0" w:color="auto"/>
        <w:right w:val="none" w:sz="0" w:space="0" w:color="auto"/>
      </w:divBdr>
    </w:div>
    <w:div w:id="718942622">
      <w:bodyDiv w:val="1"/>
      <w:marLeft w:val="0"/>
      <w:marRight w:val="0"/>
      <w:marTop w:val="0"/>
      <w:marBottom w:val="0"/>
      <w:divBdr>
        <w:top w:val="none" w:sz="0" w:space="0" w:color="auto"/>
        <w:left w:val="none" w:sz="0" w:space="0" w:color="auto"/>
        <w:bottom w:val="none" w:sz="0" w:space="0" w:color="auto"/>
        <w:right w:val="none" w:sz="0" w:space="0" w:color="auto"/>
      </w:divBdr>
    </w:div>
    <w:div w:id="724447003">
      <w:bodyDiv w:val="1"/>
      <w:marLeft w:val="0"/>
      <w:marRight w:val="0"/>
      <w:marTop w:val="0"/>
      <w:marBottom w:val="0"/>
      <w:divBdr>
        <w:top w:val="none" w:sz="0" w:space="0" w:color="auto"/>
        <w:left w:val="none" w:sz="0" w:space="0" w:color="auto"/>
        <w:bottom w:val="none" w:sz="0" w:space="0" w:color="auto"/>
        <w:right w:val="none" w:sz="0" w:space="0" w:color="auto"/>
      </w:divBdr>
      <w:divsChild>
        <w:div w:id="1617521816">
          <w:marLeft w:val="0"/>
          <w:marRight w:val="0"/>
          <w:marTop w:val="0"/>
          <w:marBottom w:val="75"/>
          <w:divBdr>
            <w:top w:val="none" w:sz="0" w:space="0" w:color="auto"/>
            <w:left w:val="none" w:sz="0" w:space="0" w:color="auto"/>
            <w:bottom w:val="none" w:sz="0" w:space="0" w:color="auto"/>
            <w:right w:val="none" w:sz="0" w:space="0" w:color="auto"/>
          </w:divBdr>
        </w:div>
      </w:divsChild>
    </w:div>
    <w:div w:id="736129496">
      <w:bodyDiv w:val="1"/>
      <w:marLeft w:val="0"/>
      <w:marRight w:val="0"/>
      <w:marTop w:val="0"/>
      <w:marBottom w:val="0"/>
      <w:divBdr>
        <w:top w:val="none" w:sz="0" w:space="0" w:color="auto"/>
        <w:left w:val="none" w:sz="0" w:space="0" w:color="auto"/>
        <w:bottom w:val="none" w:sz="0" w:space="0" w:color="auto"/>
        <w:right w:val="none" w:sz="0" w:space="0" w:color="auto"/>
      </w:divBdr>
      <w:divsChild>
        <w:div w:id="1345208204">
          <w:marLeft w:val="0"/>
          <w:marRight w:val="0"/>
          <w:marTop w:val="0"/>
          <w:marBottom w:val="0"/>
          <w:divBdr>
            <w:top w:val="none" w:sz="0" w:space="0" w:color="auto"/>
            <w:left w:val="none" w:sz="0" w:space="0" w:color="auto"/>
            <w:bottom w:val="none" w:sz="0" w:space="0" w:color="auto"/>
            <w:right w:val="none" w:sz="0" w:space="0" w:color="auto"/>
          </w:divBdr>
          <w:divsChild>
            <w:div w:id="1508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730053">
      <w:bodyDiv w:val="1"/>
      <w:marLeft w:val="0"/>
      <w:marRight w:val="0"/>
      <w:marTop w:val="0"/>
      <w:marBottom w:val="0"/>
      <w:divBdr>
        <w:top w:val="none" w:sz="0" w:space="0" w:color="auto"/>
        <w:left w:val="none" w:sz="0" w:space="0" w:color="auto"/>
        <w:bottom w:val="none" w:sz="0" w:space="0" w:color="auto"/>
        <w:right w:val="none" w:sz="0" w:space="0" w:color="auto"/>
      </w:divBdr>
    </w:div>
    <w:div w:id="752123197">
      <w:bodyDiv w:val="1"/>
      <w:marLeft w:val="0"/>
      <w:marRight w:val="0"/>
      <w:marTop w:val="0"/>
      <w:marBottom w:val="0"/>
      <w:divBdr>
        <w:top w:val="none" w:sz="0" w:space="0" w:color="auto"/>
        <w:left w:val="none" w:sz="0" w:space="0" w:color="auto"/>
        <w:bottom w:val="none" w:sz="0" w:space="0" w:color="auto"/>
        <w:right w:val="none" w:sz="0" w:space="0" w:color="auto"/>
      </w:divBdr>
    </w:div>
    <w:div w:id="763454197">
      <w:bodyDiv w:val="1"/>
      <w:marLeft w:val="0"/>
      <w:marRight w:val="0"/>
      <w:marTop w:val="0"/>
      <w:marBottom w:val="0"/>
      <w:divBdr>
        <w:top w:val="none" w:sz="0" w:space="0" w:color="auto"/>
        <w:left w:val="none" w:sz="0" w:space="0" w:color="auto"/>
        <w:bottom w:val="none" w:sz="0" w:space="0" w:color="auto"/>
        <w:right w:val="none" w:sz="0" w:space="0" w:color="auto"/>
      </w:divBdr>
    </w:div>
    <w:div w:id="767702045">
      <w:bodyDiv w:val="1"/>
      <w:marLeft w:val="0"/>
      <w:marRight w:val="0"/>
      <w:marTop w:val="0"/>
      <w:marBottom w:val="0"/>
      <w:divBdr>
        <w:top w:val="none" w:sz="0" w:space="0" w:color="auto"/>
        <w:left w:val="none" w:sz="0" w:space="0" w:color="auto"/>
        <w:bottom w:val="none" w:sz="0" w:space="0" w:color="auto"/>
        <w:right w:val="none" w:sz="0" w:space="0" w:color="auto"/>
      </w:divBdr>
    </w:div>
    <w:div w:id="780804110">
      <w:bodyDiv w:val="1"/>
      <w:marLeft w:val="0"/>
      <w:marRight w:val="0"/>
      <w:marTop w:val="0"/>
      <w:marBottom w:val="0"/>
      <w:divBdr>
        <w:top w:val="none" w:sz="0" w:space="0" w:color="auto"/>
        <w:left w:val="none" w:sz="0" w:space="0" w:color="auto"/>
        <w:bottom w:val="none" w:sz="0" w:space="0" w:color="auto"/>
        <w:right w:val="none" w:sz="0" w:space="0" w:color="auto"/>
      </w:divBdr>
    </w:div>
    <w:div w:id="782305139">
      <w:bodyDiv w:val="1"/>
      <w:marLeft w:val="0"/>
      <w:marRight w:val="0"/>
      <w:marTop w:val="0"/>
      <w:marBottom w:val="0"/>
      <w:divBdr>
        <w:top w:val="none" w:sz="0" w:space="0" w:color="auto"/>
        <w:left w:val="none" w:sz="0" w:space="0" w:color="auto"/>
        <w:bottom w:val="none" w:sz="0" w:space="0" w:color="auto"/>
        <w:right w:val="none" w:sz="0" w:space="0" w:color="auto"/>
      </w:divBdr>
    </w:div>
    <w:div w:id="784155332">
      <w:bodyDiv w:val="1"/>
      <w:marLeft w:val="0"/>
      <w:marRight w:val="0"/>
      <w:marTop w:val="0"/>
      <w:marBottom w:val="0"/>
      <w:divBdr>
        <w:top w:val="none" w:sz="0" w:space="0" w:color="auto"/>
        <w:left w:val="none" w:sz="0" w:space="0" w:color="auto"/>
        <w:bottom w:val="none" w:sz="0" w:space="0" w:color="auto"/>
        <w:right w:val="none" w:sz="0" w:space="0" w:color="auto"/>
      </w:divBdr>
    </w:div>
    <w:div w:id="789979955">
      <w:bodyDiv w:val="1"/>
      <w:marLeft w:val="0"/>
      <w:marRight w:val="0"/>
      <w:marTop w:val="0"/>
      <w:marBottom w:val="0"/>
      <w:divBdr>
        <w:top w:val="none" w:sz="0" w:space="0" w:color="auto"/>
        <w:left w:val="none" w:sz="0" w:space="0" w:color="auto"/>
        <w:bottom w:val="none" w:sz="0" w:space="0" w:color="auto"/>
        <w:right w:val="none" w:sz="0" w:space="0" w:color="auto"/>
      </w:divBdr>
    </w:div>
    <w:div w:id="797723364">
      <w:bodyDiv w:val="1"/>
      <w:marLeft w:val="0"/>
      <w:marRight w:val="0"/>
      <w:marTop w:val="0"/>
      <w:marBottom w:val="0"/>
      <w:divBdr>
        <w:top w:val="none" w:sz="0" w:space="0" w:color="auto"/>
        <w:left w:val="none" w:sz="0" w:space="0" w:color="auto"/>
        <w:bottom w:val="none" w:sz="0" w:space="0" w:color="auto"/>
        <w:right w:val="none" w:sz="0" w:space="0" w:color="auto"/>
      </w:divBdr>
    </w:div>
    <w:div w:id="800029768">
      <w:bodyDiv w:val="1"/>
      <w:marLeft w:val="0"/>
      <w:marRight w:val="0"/>
      <w:marTop w:val="0"/>
      <w:marBottom w:val="0"/>
      <w:divBdr>
        <w:top w:val="none" w:sz="0" w:space="0" w:color="auto"/>
        <w:left w:val="none" w:sz="0" w:space="0" w:color="auto"/>
        <w:bottom w:val="none" w:sz="0" w:space="0" w:color="auto"/>
        <w:right w:val="none" w:sz="0" w:space="0" w:color="auto"/>
      </w:divBdr>
    </w:div>
    <w:div w:id="806817674">
      <w:bodyDiv w:val="1"/>
      <w:marLeft w:val="0"/>
      <w:marRight w:val="0"/>
      <w:marTop w:val="0"/>
      <w:marBottom w:val="0"/>
      <w:divBdr>
        <w:top w:val="none" w:sz="0" w:space="0" w:color="auto"/>
        <w:left w:val="none" w:sz="0" w:space="0" w:color="auto"/>
        <w:bottom w:val="none" w:sz="0" w:space="0" w:color="auto"/>
        <w:right w:val="none" w:sz="0" w:space="0" w:color="auto"/>
      </w:divBdr>
    </w:div>
    <w:div w:id="818152492">
      <w:bodyDiv w:val="1"/>
      <w:marLeft w:val="0"/>
      <w:marRight w:val="0"/>
      <w:marTop w:val="0"/>
      <w:marBottom w:val="0"/>
      <w:divBdr>
        <w:top w:val="none" w:sz="0" w:space="0" w:color="auto"/>
        <w:left w:val="none" w:sz="0" w:space="0" w:color="auto"/>
        <w:bottom w:val="none" w:sz="0" w:space="0" w:color="auto"/>
        <w:right w:val="none" w:sz="0" w:space="0" w:color="auto"/>
      </w:divBdr>
    </w:div>
    <w:div w:id="826634120">
      <w:bodyDiv w:val="1"/>
      <w:marLeft w:val="0"/>
      <w:marRight w:val="0"/>
      <w:marTop w:val="0"/>
      <w:marBottom w:val="0"/>
      <w:divBdr>
        <w:top w:val="none" w:sz="0" w:space="0" w:color="auto"/>
        <w:left w:val="none" w:sz="0" w:space="0" w:color="auto"/>
        <w:bottom w:val="none" w:sz="0" w:space="0" w:color="auto"/>
        <w:right w:val="none" w:sz="0" w:space="0" w:color="auto"/>
      </w:divBdr>
    </w:div>
    <w:div w:id="840781498">
      <w:bodyDiv w:val="1"/>
      <w:marLeft w:val="0"/>
      <w:marRight w:val="0"/>
      <w:marTop w:val="0"/>
      <w:marBottom w:val="0"/>
      <w:divBdr>
        <w:top w:val="none" w:sz="0" w:space="0" w:color="auto"/>
        <w:left w:val="none" w:sz="0" w:space="0" w:color="auto"/>
        <w:bottom w:val="none" w:sz="0" w:space="0" w:color="auto"/>
        <w:right w:val="none" w:sz="0" w:space="0" w:color="auto"/>
      </w:divBdr>
    </w:div>
    <w:div w:id="842941295">
      <w:bodyDiv w:val="1"/>
      <w:marLeft w:val="0"/>
      <w:marRight w:val="0"/>
      <w:marTop w:val="0"/>
      <w:marBottom w:val="0"/>
      <w:divBdr>
        <w:top w:val="none" w:sz="0" w:space="0" w:color="auto"/>
        <w:left w:val="none" w:sz="0" w:space="0" w:color="auto"/>
        <w:bottom w:val="none" w:sz="0" w:space="0" w:color="auto"/>
        <w:right w:val="none" w:sz="0" w:space="0" w:color="auto"/>
      </w:divBdr>
    </w:div>
    <w:div w:id="859733223">
      <w:bodyDiv w:val="1"/>
      <w:marLeft w:val="0"/>
      <w:marRight w:val="0"/>
      <w:marTop w:val="0"/>
      <w:marBottom w:val="0"/>
      <w:divBdr>
        <w:top w:val="none" w:sz="0" w:space="0" w:color="auto"/>
        <w:left w:val="none" w:sz="0" w:space="0" w:color="auto"/>
        <w:bottom w:val="none" w:sz="0" w:space="0" w:color="auto"/>
        <w:right w:val="none" w:sz="0" w:space="0" w:color="auto"/>
      </w:divBdr>
    </w:div>
    <w:div w:id="870805781">
      <w:bodyDiv w:val="1"/>
      <w:marLeft w:val="0"/>
      <w:marRight w:val="0"/>
      <w:marTop w:val="0"/>
      <w:marBottom w:val="0"/>
      <w:divBdr>
        <w:top w:val="none" w:sz="0" w:space="0" w:color="auto"/>
        <w:left w:val="none" w:sz="0" w:space="0" w:color="auto"/>
        <w:bottom w:val="none" w:sz="0" w:space="0" w:color="auto"/>
        <w:right w:val="none" w:sz="0" w:space="0" w:color="auto"/>
      </w:divBdr>
      <w:divsChild>
        <w:div w:id="1229733847">
          <w:marLeft w:val="0"/>
          <w:marRight w:val="0"/>
          <w:marTop w:val="0"/>
          <w:marBottom w:val="0"/>
          <w:divBdr>
            <w:top w:val="none" w:sz="0" w:space="0" w:color="auto"/>
            <w:left w:val="none" w:sz="0" w:space="0" w:color="auto"/>
            <w:bottom w:val="none" w:sz="0" w:space="0" w:color="auto"/>
            <w:right w:val="none" w:sz="0" w:space="0" w:color="auto"/>
          </w:divBdr>
        </w:div>
      </w:divsChild>
    </w:div>
    <w:div w:id="876283536">
      <w:bodyDiv w:val="1"/>
      <w:marLeft w:val="0"/>
      <w:marRight w:val="0"/>
      <w:marTop w:val="0"/>
      <w:marBottom w:val="0"/>
      <w:divBdr>
        <w:top w:val="none" w:sz="0" w:space="0" w:color="auto"/>
        <w:left w:val="none" w:sz="0" w:space="0" w:color="auto"/>
        <w:bottom w:val="none" w:sz="0" w:space="0" w:color="auto"/>
        <w:right w:val="none" w:sz="0" w:space="0" w:color="auto"/>
      </w:divBdr>
    </w:div>
    <w:div w:id="884216520">
      <w:bodyDiv w:val="1"/>
      <w:marLeft w:val="0"/>
      <w:marRight w:val="0"/>
      <w:marTop w:val="0"/>
      <w:marBottom w:val="0"/>
      <w:divBdr>
        <w:top w:val="none" w:sz="0" w:space="0" w:color="auto"/>
        <w:left w:val="none" w:sz="0" w:space="0" w:color="auto"/>
        <w:bottom w:val="none" w:sz="0" w:space="0" w:color="auto"/>
        <w:right w:val="none" w:sz="0" w:space="0" w:color="auto"/>
      </w:divBdr>
    </w:div>
    <w:div w:id="892958573">
      <w:bodyDiv w:val="1"/>
      <w:marLeft w:val="0"/>
      <w:marRight w:val="0"/>
      <w:marTop w:val="0"/>
      <w:marBottom w:val="0"/>
      <w:divBdr>
        <w:top w:val="none" w:sz="0" w:space="0" w:color="auto"/>
        <w:left w:val="none" w:sz="0" w:space="0" w:color="auto"/>
        <w:bottom w:val="none" w:sz="0" w:space="0" w:color="auto"/>
        <w:right w:val="none" w:sz="0" w:space="0" w:color="auto"/>
      </w:divBdr>
    </w:div>
    <w:div w:id="894926229">
      <w:bodyDiv w:val="1"/>
      <w:marLeft w:val="0"/>
      <w:marRight w:val="0"/>
      <w:marTop w:val="0"/>
      <w:marBottom w:val="0"/>
      <w:divBdr>
        <w:top w:val="none" w:sz="0" w:space="0" w:color="auto"/>
        <w:left w:val="none" w:sz="0" w:space="0" w:color="auto"/>
        <w:bottom w:val="none" w:sz="0" w:space="0" w:color="auto"/>
        <w:right w:val="none" w:sz="0" w:space="0" w:color="auto"/>
      </w:divBdr>
      <w:divsChild>
        <w:div w:id="88503322">
          <w:marLeft w:val="0"/>
          <w:marRight w:val="0"/>
          <w:marTop w:val="0"/>
          <w:marBottom w:val="0"/>
          <w:divBdr>
            <w:top w:val="none" w:sz="0" w:space="0" w:color="auto"/>
            <w:left w:val="none" w:sz="0" w:space="0" w:color="auto"/>
            <w:bottom w:val="none" w:sz="0" w:space="0" w:color="auto"/>
            <w:right w:val="none" w:sz="0" w:space="0" w:color="auto"/>
          </w:divBdr>
        </w:div>
      </w:divsChild>
    </w:div>
    <w:div w:id="929309680">
      <w:bodyDiv w:val="1"/>
      <w:marLeft w:val="0"/>
      <w:marRight w:val="0"/>
      <w:marTop w:val="0"/>
      <w:marBottom w:val="0"/>
      <w:divBdr>
        <w:top w:val="none" w:sz="0" w:space="0" w:color="auto"/>
        <w:left w:val="none" w:sz="0" w:space="0" w:color="auto"/>
        <w:bottom w:val="none" w:sz="0" w:space="0" w:color="auto"/>
        <w:right w:val="none" w:sz="0" w:space="0" w:color="auto"/>
      </w:divBdr>
    </w:div>
    <w:div w:id="931545474">
      <w:bodyDiv w:val="1"/>
      <w:marLeft w:val="0"/>
      <w:marRight w:val="0"/>
      <w:marTop w:val="0"/>
      <w:marBottom w:val="0"/>
      <w:divBdr>
        <w:top w:val="none" w:sz="0" w:space="0" w:color="auto"/>
        <w:left w:val="none" w:sz="0" w:space="0" w:color="auto"/>
        <w:bottom w:val="none" w:sz="0" w:space="0" w:color="auto"/>
        <w:right w:val="none" w:sz="0" w:space="0" w:color="auto"/>
      </w:divBdr>
    </w:div>
    <w:div w:id="940839614">
      <w:bodyDiv w:val="1"/>
      <w:marLeft w:val="0"/>
      <w:marRight w:val="0"/>
      <w:marTop w:val="0"/>
      <w:marBottom w:val="0"/>
      <w:divBdr>
        <w:top w:val="none" w:sz="0" w:space="0" w:color="auto"/>
        <w:left w:val="none" w:sz="0" w:space="0" w:color="auto"/>
        <w:bottom w:val="none" w:sz="0" w:space="0" w:color="auto"/>
        <w:right w:val="none" w:sz="0" w:space="0" w:color="auto"/>
      </w:divBdr>
      <w:divsChild>
        <w:div w:id="2092967176">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941229180">
      <w:bodyDiv w:val="1"/>
      <w:marLeft w:val="0"/>
      <w:marRight w:val="0"/>
      <w:marTop w:val="0"/>
      <w:marBottom w:val="0"/>
      <w:divBdr>
        <w:top w:val="none" w:sz="0" w:space="0" w:color="auto"/>
        <w:left w:val="none" w:sz="0" w:space="0" w:color="auto"/>
        <w:bottom w:val="none" w:sz="0" w:space="0" w:color="auto"/>
        <w:right w:val="none" w:sz="0" w:space="0" w:color="auto"/>
      </w:divBdr>
      <w:divsChild>
        <w:div w:id="1868130122">
          <w:marLeft w:val="0"/>
          <w:marRight w:val="0"/>
          <w:marTop w:val="0"/>
          <w:marBottom w:val="0"/>
          <w:divBdr>
            <w:top w:val="none" w:sz="0" w:space="0" w:color="auto"/>
            <w:left w:val="none" w:sz="0" w:space="0" w:color="auto"/>
            <w:bottom w:val="none" w:sz="0" w:space="0" w:color="auto"/>
            <w:right w:val="none" w:sz="0" w:space="0" w:color="auto"/>
          </w:divBdr>
        </w:div>
      </w:divsChild>
    </w:div>
    <w:div w:id="947157128">
      <w:bodyDiv w:val="1"/>
      <w:marLeft w:val="0"/>
      <w:marRight w:val="0"/>
      <w:marTop w:val="0"/>
      <w:marBottom w:val="0"/>
      <w:divBdr>
        <w:top w:val="none" w:sz="0" w:space="0" w:color="auto"/>
        <w:left w:val="none" w:sz="0" w:space="0" w:color="auto"/>
        <w:bottom w:val="none" w:sz="0" w:space="0" w:color="auto"/>
        <w:right w:val="none" w:sz="0" w:space="0" w:color="auto"/>
      </w:divBdr>
    </w:div>
    <w:div w:id="949974318">
      <w:bodyDiv w:val="1"/>
      <w:marLeft w:val="0"/>
      <w:marRight w:val="0"/>
      <w:marTop w:val="0"/>
      <w:marBottom w:val="0"/>
      <w:divBdr>
        <w:top w:val="none" w:sz="0" w:space="0" w:color="auto"/>
        <w:left w:val="none" w:sz="0" w:space="0" w:color="auto"/>
        <w:bottom w:val="none" w:sz="0" w:space="0" w:color="auto"/>
        <w:right w:val="none" w:sz="0" w:space="0" w:color="auto"/>
      </w:divBdr>
    </w:div>
    <w:div w:id="956571429">
      <w:bodyDiv w:val="1"/>
      <w:marLeft w:val="0"/>
      <w:marRight w:val="0"/>
      <w:marTop w:val="0"/>
      <w:marBottom w:val="0"/>
      <w:divBdr>
        <w:top w:val="none" w:sz="0" w:space="0" w:color="auto"/>
        <w:left w:val="none" w:sz="0" w:space="0" w:color="auto"/>
        <w:bottom w:val="none" w:sz="0" w:space="0" w:color="auto"/>
        <w:right w:val="none" w:sz="0" w:space="0" w:color="auto"/>
      </w:divBdr>
    </w:div>
    <w:div w:id="958493000">
      <w:bodyDiv w:val="1"/>
      <w:marLeft w:val="0"/>
      <w:marRight w:val="0"/>
      <w:marTop w:val="0"/>
      <w:marBottom w:val="0"/>
      <w:divBdr>
        <w:top w:val="none" w:sz="0" w:space="0" w:color="auto"/>
        <w:left w:val="none" w:sz="0" w:space="0" w:color="auto"/>
        <w:bottom w:val="none" w:sz="0" w:space="0" w:color="auto"/>
        <w:right w:val="none" w:sz="0" w:space="0" w:color="auto"/>
      </w:divBdr>
      <w:divsChild>
        <w:div w:id="1704864435">
          <w:blockQuote w:val="1"/>
          <w:marLeft w:val="0"/>
          <w:marRight w:val="0"/>
          <w:marTop w:val="450"/>
          <w:marBottom w:val="450"/>
          <w:divBdr>
            <w:top w:val="single" w:sz="6" w:space="6" w:color="545454"/>
            <w:left w:val="none" w:sz="0" w:space="0" w:color="auto"/>
            <w:bottom w:val="single" w:sz="6" w:space="9" w:color="545454"/>
            <w:right w:val="none" w:sz="0" w:space="0" w:color="auto"/>
          </w:divBdr>
        </w:div>
      </w:divsChild>
    </w:div>
    <w:div w:id="961882813">
      <w:bodyDiv w:val="1"/>
      <w:marLeft w:val="0"/>
      <w:marRight w:val="0"/>
      <w:marTop w:val="0"/>
      <w:marBottom w:val="0"/>
      <w:divBdr>
        <w:top w:val="none" w:sz="0" w:space="0" w:color="auto"/>
        <w:left w:val="none" w:sz="0" w:space="0" w:color="auto"/>
        <w:bottom w:val="none" w:sz="0" w:space="0" w:color="auto"/>
        <w:right w:val="none" w:sz="0" w:space="0" w:color="auto"/>
      </w:divBdr>
    </w:div>
    <w:div w:id="963922065">
      <w:bodyDiv w:val="1"/>
      <w:marLeft w:val="0"/>
      <w:marRight w:val="0"/>
      <w:marTop w:val="0"/>
      <w:marBottom w:val="0"/>
      <w:divBdr>
        <w:top w:val="none" w:sz="0" w:space="0" w:color="auto"/>
        <w:left w:val="none" w:sz="0" w:space="0" w:color="auto"/>
        <w:bottom w:val="none" w:sz="0" w:space="0" w:color="auto"/>
        <w:right w:val="none" w:sz="0" w:space="0" w:color="auto"/>
      </w:divBdr>
    </w:div>
    <w:div w:id="967588441">
      <w:bodyDiv w:val="1"/>
      <w:marLeft w:val="0"/>
      <w:marRight w:val="0"/>
      <w:marTop w:val="0"/>
      <w:marBottom w:val="0"/>
      <w:divBdr>
        <w:top w:val="none" w:sz="0" w:space="0" w:color="auto"/>
        <w:left w:val="none" w:sz="0" w:space="0" w:color="auto"/>
        <w:bottom w:val="none" w:sz="0" w:space="0" w:color="auto"/>
        <w:right w:val="none" w:sz="0" w:space="0" w:color="auto"/>
      </w:divBdr>
    </w:div>
    <w:div w:id="969092469">
      <w:bodyDiv w:val="1"/>
      <w:marLeft w:val="0"/>
      <w:marRight w:val="0"/>
      <w:marTop w:val="0"/>
      <w:marBottom w:val="0"/>
      <w:divBdr>
        <w:top w:val="none" w:sz="0" w:space="0" w:color="auto"/>
        <w:left w:val="none" w:sz="0" w:space="0" w:color="auto"/>
        <w:bottom w:val="none" w:sz="0" w:space="0" w:color="auto"/>
        <w:right w:val="none" w:sz="0" w:space="0" w:color="auto"/>
      </w:divBdr>
    </w:div>
    <w:div w:id="971522498">
      <w:bodyDiv w:val="1"/>
      <w:marLeft w:val="0"/>
      <w:marRight w:val="0"/>
      <w:marTop w:val="0"/>
      <w:marBottom w:val="0"/>
      <w:divBdr>
        <w:top w:val="none" w:sz="0" w:space="0" w:color="auto"/>
        <w:left w:val="none" w:sz="0" w:space="0" w:color="auto"/>
        <w:bottom w:val="none" w:sz="0" w:space="0" w:color="auto"/>
        <w:right w:val="none" w:sz="0" w:space="0" w:color="auto"/>
      </w:divBdr>
    </w:div>
    <w:div w:id="975062157">
      <w:bodyDiv w:val="1"/>
      <w:marLeft w:val="0"/>
      <w:marRight w:val="0"/>
      <w:marTop w:val="0"/>
      <w:marBottom w:val="0"/>
      <w:divBdr>
        <w:top w:val="none" w:sz="0" w:space="0" w:color="auto"/>
        <w:left w:val="none" w:sz="0" w:space="0" w:color="auto"/>
        <w:bottom w:val="none" w:sz="0" w:space="0" w:color="auto"/>
        <w:right w:val="none" w:sz="0" w:space="0" w:color="auto"/>
      </w:divBdr>
    </w:div>
    <w:div w:id="988048713">
      <w:bodyDiv w:val="1"/>
      <w:marLeft w:val="0"/>
      <w:marRight w:val="0"/>
      <w:marTop w:val="0"/>
      <w:marBottom w:val="0"/>
      <w:divBdr>
        <w:top w:val="none" w:sz="0" w:space="0" w:color="auto"/>
        <w:left w:val="none" w:sz="0" w:space="0" w:color="auto"/>
        <w:bottom w:val="none" w:sz="0" w:space="0" w:color="auto"/>
        <w:right w:val="none" w:sz="0" w:space="0" w:color="auto"/>
      </w:divBdr>
    </w:div>
    <w:div w:id="989136361">
      <w:bodyDiv w:val="1"/>
      <w:marLeft w:val="0"/>
      <w:marRight w:val="0"/>
      <w:marTop w:val="0"/>
      <w:marBottom w:val="0"/>
      <w:divBdr>
        <w:top w:val="none" w:sz="0" w:space="0" w:color="auto"/>
        <w:left w:val="none" w:sz="0" w:space="0" w:color="auto"/>
        <w:bottom w:val="none" w:sz="0" w:space="0" w:color="auto"/>
        <w:right w:val="none" w:sz="0" w:space="0" w:color="auto"/>
      </w:divBdr>
    </w:div>
    <w:div w:id="992637287">
      <w:bodyDiv w:val="1"/>
      <w:marLeft w:val="0"/>
      <w:marRight w:val="0"/>
      <w:marTop w:val="0"/>
      <w:marBottom w:val="0"/>
      <w:divBdr>
        <w:top w:val="none" w:sz="0" w:space="0" w:color="auto"/>
        <w:left w:val="none" w:sz="0" w:space="0" w:color="auto"/>
        <w:bottom w:val="none" w:sz="0" w:space="0" w:color="auto"/>
        <w:right w:val="none" w:sz="0" w:space="0" w:color="auto"/>
      </w:divBdr>
    </w:div>
    <w:div w:id="1020545101">
      <w:bodyDiv w:val="1"/>
      <w:marLeft w:val="0"/>
      <w:marRight w:val="0"/>
      <w:marTop w:val="0"/>
      <w:marBottom w:val="0"/>
      <w:divBdr>
        <w:top w:val="none" w:sz="0" w:space="0" w:color="auto"/>
        <w:left w:val="none" w:sz="0" w:space="0" w:color="auto"/>
        <w:bottom w:val="none" w:sz="0" w:space="0" w:color="auto"/>
        <w:right w:val="none" w:sz="0" w:space="0" w:color="auto"/>
      </w:divBdr>
    </w:div>
    <w:div w:id="1039206568">
      <w:bodyDiv w:val="1"/>
      <w:marLeft w:val="0"/>
      <w:marRight w:val="0"/>
      <w:marTop w:val="0"/>
      <w:marBottom w:val="0"/>
      <w:divBdr>
        <w:top w:val="none" w:sz="0" w:space="0" w:color="auto"/>
        <w:left w:val="none" w:sz="0" w:space="0" w:color="auto"/>
        <w:bottom w:val="none" w:sz="0" w:space="0" w:color="auto"/>
        <w:right w:val="none" w:sz="0" w:space="0" w:color="auto"/>
      </w:divBdr>
    </w:div>
    <w:div w:id="1039891432">
      <w:bodyDiv w:val="1"/>
      <w:marLeft w:val="0"/>
      <w:marRight w:val="0"/>
      <w:marTop w:val="0"/>
      <w:marBottom w:val="0"/>
      <w:divBdr>
        <w:top w:val="none" w:sz="0" w:space="0" w:color="auto"/>
        <w:left w:val="none" w:sz="0" w:space="0" w:color="auto"/>
        <w:bottom w:val="none" w:sz="0" w:space="0" w:color="auto"/>
        <w:right w:val="none" w:sz="0" w:space="0" w:color="auto"/>
      </w:divBdr>
    </w:div>
    <w:div w:id="1046637555">
      <w:bodyDiv w:val="1"/>
      <w:marLeft w:val="0"/>
      <w:marRight w:val="0"/>
      <w:marTop w:val="0"/>
      <w:marBottom w:val="0"/>
      <w:divBdr>
        <w:top w:val="none" w:sz="0" w:space="0" w:color="auto"/>
        <w:left w:val="none" w:sz="0" w:space="0" w:color="auto"/>
        <w:bottom w:val="none" w:sz="0" w:space="0" w:color="auto"/>
        <w:right w:val="none" w:sz="0" w:space="0" w:color="auto"/>
      </w:divBdr>
    </w:div>
    <w:div w:id="1048339275">
      <w:bodyDiv w:val="1"/>
      <w:marLeft w:val="0"/>
      <w:marRight w:val="0"/>
      <w:marTop w:val="0"/>
      <w:marBottom w:val="0"/>
      <w:divBdr>
        <w:top w:val="none" w:sz="0" w:space="0" w:color="auto"/>
        <w:left w:val="none" w:sz="0" w:space="0" w:color="auto"/>
        <w:bottom w:val="none" w:sz="0" w:space="0" w:color="auto"/>
        <w:right w:val="none" w:sz="0" w:space="0" w:color="auto"/>
      </w:divBdr>
    </w:div>
    <w:div w:id="1056052416">
      <w:bodyDiv w:val="1"/>
      <w:marLeft w:val="0"/>
      <w:marRight w:val="0"/>
      <w:marTop w:val="0"/>
      <w:marBottom w:val="0"/>
      <w:divBdr>
        <w:top w:val="none" w:sz="0" w:space="0" w:color="auto"/>
        <w:left w:val="none" w:sz="0" w:space="0" w:color="auto"/>
        <w:bottom w:val="none" w:sz="0" w:space="0" w:color="auto"/>
        <w:right w:val="none" w:sz="0" w:space="0" w:color="auto"/>
      </w:divBdr>
    </w:div>
    <w:div w:id="1061293686">
      <w:bodyDiv w:val="1"/>
      <w:marLeft w:val="0"/>
      <w:marRight w:val="0"/>
      <w:marTop w:val="0"/>
      <w:marBottom w:val="0"/>
      <w:divBdr>
        <w:top w:val="none" w:sz="0" w:space="0" w:color="auto"/>
        <w:left w:val="none" w:sz="0" w:space="0" w:color="auto"/>
        <w:bottom w:val="none" w:sz="0" w:space="0" w:color="auto"/>
        <w:right w:val="none" w:sz="0" w:space="0" w:color="auto"/>
      </w:divBdr>
    </w:div>
    <w:div w:id="1071346462">
      <w:bodyDiv w:val="1"/>
      <w:marLeft w:val="0"/>
      <w:marRight w:val="0"/>
      <w:marTop w:val="0"/>
      <w:marBottom w:val="0"/>
      <w:divBdr>
        <w:top w:val="none" w:sz="0" w:space="0" w:color="auto"/>
        <w:left w:val="none" w:sz="0" w:space="0" w:color="auto"/>
        <w:bottom w:val="none" w:sz="0" w:space="0" w:color="auto"/>
        <w:right w:val="none" w:sz="0" w:space="0" w:color="auto"/>
      </w:divBdr>
    </w:div>
    <w:div w:id="1072390045">
      <w:bodyDiv w:val="1"/>
      <w:marLeft w:val="0"/>
      <w:marRight w:val="0"/>
      <w:marTop w:val="0"/>
      <w:marBottom w:val="0"/>
      <w:divBdr>
        <w:top w:val="none" w:sz="0" w:space="0" w:color="auto"/>
        <w:left w:val="none" w:sz="0" w:space="0" w:color="auto"/>
        <w:bottom w:val="none" w:sz="0" w:space="0" w:color="auto"/>
        <w:right w:val="none" w:sz="0" w:space="0" w:color="auto"/>
      </w:divBdr>
    </w:div>
    <w:div w:id="1079132309">
      <w:bodyDiv w:val="1"/>
      <w:marLeft w:val="0"/>
      <w:marRight w:val="0"/>
      <w:marTop w:val="0"/>
      <w:marBottom w:val="0"/>
      <w:divBdr>
        <w:top w:val="none" w:sz="0" w:space="0" w:color="auto"/>
        <w:left w:val="none" w:sz="0" w:space="0" w:color="auto"/>
        <w:bottom w:val="none" w:sz="0" w:space="0" w:color="auto"/>
        <w:right w:val="none" w:sz="0" w:space="0" w:color="auto"/>
      </w:divBdr>
    </w:div>
    <w:div w:id="1091311622">
      <w:bodyDiv w:val="1"/>
      <w:marLeft w:val="0"/>
      <w:marRight w:val="0"/>
      <w:marTop w:val="0"/>
      <w:marBottom w:val="0"/>
      <w:divBdr>
        <w:top w:val="none" w:sz="0" w:space="0" w:color="auto"/>
        <w:left w:val="none" w:sz="0" w:space="0" w:color="auto"/>
        <w:bottom w:val="none" w:sz="0" w:space="0" w:color="auto"/>
        <w:right w:val="none" w:sz="0" w:space="0" w:color="auto"/>
      </w:divBdr>
    </w:div>
    <w:div w:id="1093742561">
      <w:bodyDiv w:val="1"/>
      <w:marLeft w:val="0"/>
      <w:marRight w:val="0"/>
      <w:marTop w:val="0"/>
      <w:marBottom w:val="0"/>
      <w:divBdr>
        <w:top w:val="none" w:sz="0" w:space="0" w:color="auto"/>
        <w:left w:val="none" w:sz="0" w:space="0" w:color="auto"/>
        <w:bottom w:val="none" w:sz="0" w:space="0" w:color="auto"/>
        <w:right w:val="none" w:sz="0" w:space="0" w:color="auto"/>
      </w:divBdr>
    </w:div>
    <w:div w:id="1094132805">
      <w:bodyDiv w:val="1"/>
      <w:marLeft w:val="0"/>
      <w:marRight w:val="0"/>
      <w:marTop w:val="0"/>
      <w:marBottom w:val="0"/>
      <w:divBdr>
        <w:top w:val="none" w:sz="0" w:space="0" w:color="auto"/>
        <w:left w:val="none" w:sz="0" w:space="0" w:color="auto"/>
        <w:bottom w:val="none" w:sz="0" w:space="0" w:color="auto"/>
        <w:right w:val="none" w:sz="0" w:space="0" w:color="auto"/>
      </w:divBdr>
    </w:div>
    <w:div w:id="1147551387">
      <w:bodyDiv w:val="1"/>
      <w:marLeft w:val="0"/>
      <w:marRight w:val="0"/>
      <w:marTop w:val="0"/>
      <w:marBottom w:val="0"/>
      <w:divBdr>
        <w:top w:val="none" w:sz="0" w:space="0" w:color="auto"/>
        <w:left w:val="none" w:sz="0" w:space="0" w:color="auto"/>
        <w:bottom w:val="none" w:sz="0" w:space="0" w:color="auto"/>
        <w:right w:val="none" w:sz="0" w:space="0" w:color="auto"/>
      </w:divBdr>
    </w:div>
    <w:div w:id="1165902147">
      <w:bodyDiv w:val="1"/>
      <w:marLeft w:val="0"/>
      <w:marRight w:val="0"/>
      <w:marTop w:val="0"/>
      <w:marBottom w:val="0"/>
      <w:divBdr>
        <w:top w:val="none" w:sz="0" w:space="0" w:color="auto"/>
        <w:left w:val="none" w:sz="0" w:space="0" w:color="auto"/>
        <w:bottom w:val="none" w:sz="0" w:space="0" w:color="auto"/>
        <w:right w:val="none" w:sz="0" w:space="0" w:color="auto"/>
      </w:divBdr>
    </w:div>
    <w:div w:id="1167133054">
      <w:bodyDiv w:val="1"/>
      <w:marLeft w:val="0"/>
      <w:marRight w:val="0"/>
      <w:marTop w:val="0"/>
      <w:marBottom w:val="0"/>
      <w:divBdr>
        <w:top w:val="none" w:sz="0" w:space="0" w:color="auto"/>
        <w:left w:val="none" w:sz="0" w:space="0" w:color="auto"/>
        <w:bottom w:val="none" w:sz="0" w:space="0" w:color="auto"/>
        <w:right w:val="none" w:sz="0" w:space="0" w:color="auto"/>
      </w:divBdr>
    </w:div>
    <w:div w:id="1172836040">
      <w:bodyDiv w:val="1"/>
      <w:marLeft w:val="0"/>
      <w:marRight w:val="0"/>
      <w:marTop w:val="0"/>
      <w:marBottom w:val="0"/>
      <w:divBdr>
        <w:top w:val="none" w:sz="0" w:space="0" w:color="auto"/>
        <w:left w:val="none" w:sz="0" w:space="0" w:color="auto"/>
        <w:bottom w:val="none" w:sz="0" w:space="0" w:color="auto"/>
        <w:right w:val="none" w:sz="0" w:space="0" w:color="auto"/>
      </w:divBdr>
      <w:divsChild>
        <w:div w:id="1741247239">
          <w:marLeft w:val="0"/>
          <w:marRight w:val="0"/>
          <w:marTop w:val="0"/>
          <w:marBottom w:val="75"/>
          <w:divBdr>
            <w:top w:val="none" w:sz="0" w:space="0" w:color="auto"/>
            <w:left w:val="none" w:sz="0" w:space="0" w:color="auto"/>
            <w:bottom w:val="none" w:sz="0" w:space="0" w:color="auto"/>
            <w:right w:val="none" w:sz="0" w:space="0" w:color="auto"/>
          </w:divBdr>
        </w:div>
      </w:divsChild>
    </w:div>
    <w:div w:id="1173372984">
      <w:bodyDiv w:val="1"/>
      <w:marLeft w:val="0"/>
      <w:marRight w:val="0"/>
      <w:marTop w:val="0"/>
      <w:marBottom w:val="0"/>
      <w:divBdr>
        <w:top w:val="none" w:sz="0" w:space="0" w:color="auto"/>
        <w:left w:val="none" w:sz="0" w:space="0" w:color="auto"/>
        <w:bottom w:val="none" w:sz="0" w:space="0" w:color="auto"/>
        <w:right w:val="none" w:sz="0" w:space="0" w:color="auto"/>
      </w:divBdr>
      <w:divsChild>
        <w:div w:id="1209948512">
          <w:marLeft w:val="0"/>
          <w:marRight w:val="0"/>
          <w:marTop w:val="0"/>
          <w:marBottom w:val="0"/>
          <w:divBdr>
            <w:top w:val="none" w:sz="0" w:space="0" w:color="auto"/>
            <w:left w:val="none" w:sz="0" w:space="0" w:color="auto"/>
            <w:bottom w:val="none" w:sz="0" w:space="0" w:color="auto"/>
            <w:right w:val="none" w:sz="0" w:space="0" w:color="auto"/>
          </w:divBdr>
          <w:divsChild>
            <w:div w:id="1041394093">
              <w:marLeft w:val="0"/>
              <w:marRight w:val="0"/>
              <w:marTop w:val="0"/>
              <w:marBottom w:val="0"/>
              <w:divBdr>
                <w:top w:val="none" w:sz="0" w:space="0" w:color="auto"/>
                <w:left w:val="none" w:sz="0" w:space="0" w:color="auto"/>
                <w:bottom w:val="none" w:sz="0" w:space="0" w:color="auto"/>
                <w:right w:val="none" w:sz="0" w:space="0" w:color="auto"/>
              </w:divBdr>
            </w:div>
          </w:divsChild>
        </w:div>
        <w:div w:id="2069068820">
          <w:marLeft w:val="0"/>
          <w:marRight w:val="0"/>
          <w:marTop w:val="0"/>
          <w:marBottom w:val="0"/>
          <w:divBdr>
            <w:top w:val="none" w:sz="0" w:space="0" w:color="auto"/>
            <w:left w:val="none" w:sz="0" w:space="0" w:color="auto"/>
            <w:bottom w:val="none" w:sz="0" w:space="0" w:color="auto"/>
            <w:right w:val="none" w:sz="0" w:space="0" w:color="auto"/>
          </w:divBdr>
          <w:divsChild>
            <w:div w:id="184558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571627">
      <w:bodyDiv w:val="1"/>
      <w:marLeft w:val="0"/>
      <w:marRight w:val="0"/>
      <w:marTop w:val="0"/>
      <w:marBottom w:val="0"/>
      <w:divBdr>
        <w:top w:val="none" w:sz="0" w:space="0" w:color="auto"/>
        <w:left w:val="none" w:sz="0" w:space="0" w:color="auto"/>
        <w:bottom w:val="none" w:sz="0" w:space="0" w:color="auto"/>
        <w:right w:val="none" w:sz="0" w:space="0" w:color="auto"/>
      </w:divBdr>
      <w:divsChild>
        <w:div w:id="677536206">
          <w:marLeft w:val="0"/>
          <w:marRight w:val="0"/>
          <w:marTop w:val="0"/>
          <w:marBottom w:val="0"/>
          <w:divBdr>
            <w:top w:val="dotted" w:sz="6" w:space="2" w:color="auto"/>
            <w:left w:val="dotted" w:sz="6" w:space="7" w:color="auto"/>
            <w:bottom w:val="dotted" w:sz="6" w:space="2" w:color="auto"/>
            <w:right w:val="dotted" w:sz="6" w:space="7" w:color="auto"/>
          </w:divBdr>
        </w:div>
      </w:divsChild>
    </w:div>
    <w:div w:id="1177421867">
      <w:bodyDiv w:val="1"/>
      <w:marLeft w:val="0"/>
      <w:marRight w:val="0"/>
      <w:marTop w:val="0"/>
      <w:marBottom w:val="0"/>
      <w:divBdr>
        <w:top w:val="none" w:sz="0" w:space="0" w:color="auto"/>
        <w:left w:val="none" w:sz="0" w:space="0" w:color="auto"/>
        <w:bottom w:val="none" w:sz="0" w:space="0" w:color="auto"/>
        <w:right w:val="none" w:sz="0" w:space="0" w:color="auto"/>
      </w:divBdr>
    </w:div>
    <w:div w:id="1177499927">
      <w:bodyDiv w:val="1"/>
      <w:marLeft w:val="0"/>
      <w:marRight w:val="0"/>
      <w:marTop w:val="0"/>
      <w:marBottom w:val="0"/>
      <w:divBdr>
        <w:top w:val="none" w:sz="0" w:space="0" w:color="auto"/>
        <w:left w:val="none" w:sz="0" w:space="0" w:color="auto"/>
        <w:bottom w:val="none" w:sz="0" w:space="0" w:color="auto"/>
        <w:right w:val="none" w:sz="0" w:space="0" w:color="auto"/>
      </w:divBdr>
    </w:div>
    <w:div w:id="1179150524">
      <w:bodyDiv w:val="1"/>
      <w:marLeft w:val="0"/>
      <w:marRight w:val="0"/>
      <w:marTop w:val="0"/>
      <w:marBottom w:val="0"/>
      <w:divBdr>
        <w:top w:val="none" w:sz="0" w:space="0" w:color="auto"/>
        <w:left w:val="none" w:sz="0" w:space="0" w:color="auto"/>
        <w:bottom w:val="none" w:sz="0" w:space="0" w:color="auto"/>
        <w:right w:val="none" w:sz="0" w:space="0" w:color="auto"/>
      </w:divBdr>
      <w:divsChild>
        <w:div w:id="1965042469">
          <w:marLeft w:val="0"/>
          <w:marRight w:val="0"/>
          <w:marTop w:val="0"/>
          <w:marBottom w:val="120"/>
          <w:divBdr>
            <w:top w:val="single" w:sz="6" w:space="0" w:color="D5DDC6"/>
            <w:left w:val="single" w:sz="6" w:space="0" w:color="D5DDC6"/>
            <w:bottom w:val="single" w:sz="6" w:space="0" w:color="D5DDC6"/>
            <w:right w:val="single" w:sz="6" w:space="0" w:color="D5DDC6"/>
          </w:divBdr>
        </w:div>
      </w:divsChild>
    </w:div>
    <w:div w:id="1203596052">
      <w:bodyDiv w:val="1"/>
      <w:marLeft w:val="0"/>
      <w:marRight w:val="0"/>
      <w:marTop w:val="0"/>
      <w:marBottom w:val="0"/>
      <w:divBdr>
        <w:top w:val="none" w:sz="0" w:space="0" w:color="auto"/>
        <w:left w:val="none" w:sz="0" w:space="0" w:color="auto"/>
        <w:bottom w:val="none" w:sz="0" w:space="0" w:color="auto"/>
        <w:right w:val="none" w:sz="0" w:space="0" w:color="auto"/>
      </w:divBdr>
    </w:div>
    <w:div w:id="1204362481">
      <w:bodyDiv w:val="1"/>
      <w:marLeft w:val="0"/>
      <w:marRight w:val="0"/>
      <w:marTop w:val="0"/>
      <w:marBottom w:val="0"/>
      <w:divBdr>
        <w:top w:val="none" w:sz="0" w:space="0" w:color="auto"/>
        <w:left w:val="none" w:sz="0" w:space="0" w:color="auto"/>
        <w:bottom w:val="none" w:sz="0" w:space="0" w:color="auto"/>
        <w:right w:val="none" w:sz="0" w:space="0" w:color="auto"/>
      </w:divBdr>
    </w:div>
    <w:div w:id="1211067288">
      <w:bodyDiv w:val="1"/>
      <w:marLeft w:val="0"/>
      <w:marRight w:val="0"/>
      <w:marTop w:val="0"/>
      <w:marBottom w:val="0"/>
      <w:divBdr>
        <w:top w:val="none" w:sz="0" w:space="0" w:color="auto"/>
        <w:left w:val="none" w:sz="0" w:space="0" w:color="auto"/>
        <w:bottom w:val="none" w:sz="0" w:space="0" w:color="auto"/>
        <w:right w:val="none" w:sz="0" w:space="0" w:color="auto"/>
      </w:divBdr>
    </w:div>
    <w:div w:id="1235702149">
      <w:bodyDiv w:val="1"/>
      <w:marLeft w:val="0"/>
      <w:marRight w:val="0"/>
      <w:marTop w:val="0"/>
      <w:marBottom w:val="0"/>
      <w:divBdr>
        <w:top w:val="none" w:sz="0" w:space="0" w:color="auto"/>
        <w:left w:val="none" w:sz="0" w:space="0" w:color="auto"/>
        <w:bottom w:val="none" w:sz="0" w:space="0" w:color="auto"/>
        <w:right w:val="none" w:sz="0" w:space="0" w:color="auto"/>
      </w:divBdr>
    </w:div>
    <w:div w:id="1242907743">
      <w:bodyDiv w:val="1"/>
      <w:marLeft w:val="0"/>
      <w:marRight w:val="0"/>
      <w:marTop w:val="0"/>
      <w:marBottom w:val="0"/>
      <w:divBdr>
        <w:top w:val="none" w:sz="0" w:space="0" w:color="auto"/>
        <w:left w:val="none" w:sz="0" w:space="0" w:color="auto"/>
        <w:bottom w:val="none" w:sz="0" w:space="0" w:color="auto"/>
        <w:right w:val="none" w:sz="0" w:space="0" w:color="auto"/>
      </w:divBdr>
    </w:div>
    <w:div w:id="1250117293">
      <w:bodyDiv w:val="1"/>
      <w:marLeft w:val="0"/>
      <w:marRight w:val="0"/>
      <w:marTop w:val="0"/>
      <w:marBottom w:val="0"/>
      <w:divBdr>
        <w:top w:val="none" w:sz="0" w:space="0" w:color="auto"/>
        <w:left w:val="none" w:sz="0" w:space="0" w:color="auto"/>
        <w:bottom w:val="none" w:sz="0" w:space="0" w:color="auto"/>
        <w:right w:val="none" w:sz="0" w:space="0" w:color="auto"/>
      </w:divBdr>
      <w:divsChild>
        <w:div w:id="417531103">
          <w:marLeft w:val="0"/>
          <w:marRight w:val="0"/>
          <w:marTop w:val="0"/>
          <w:marBottom w:val="0"/>
          <w:divBdr>
            <w:top w:val="none" w:sz="0" w:space="0" w:color="auto"/>
            <w:left w:val="none" w:sz="0" w:space="0" w:color="auto"/>
            <w:bottom w:val="none" w:sz="0" w:space="0" w:color="auto"/>
            <w:right w:val="none" w:sz="0" w:space="0" w:color="auto"/>
          </w:divBdr>
        </w:div>
      </w:divsChild>
    </w:div>
    <w:div w:id="1257788498">
      <w:bodyDiv w:val="1"/>
      <w:marLeft w:val="0"/>
      <w:marRight w:val="0"/>
      <w:marTop w:val="0"/>
      <w:marBottom w:val="0"/>
      <w:divBdr>
        <w:top w:val="none" w:sz="0" w:space="0" w:color="auto"/>
        <w:left w:val="none" w:sz="0" w:space="0" w:color="auto"/>
        <w:bottom w:val="none" w:sz="0" w:space="0" w:color="auto"/>
        <w:right w:val="none" w:sz="0" w:space="0" w:color="auto"/>
      </w:divBdr>
    </w:div>
    <w:div w:id="1264149575">
      <w:bodyDiv w:val="1"/>
      <w:marLeft w:val="0"/>
      <w:marRight w:val="0"/>
      <w:marTop w:val="0"/>
      <w:marBottom w:val="0"/>
      <w:divBdr>
        <w:top w:val="none" w:sz="0" w:space="0" w:color="auto"/>
        <w:left w:val="none" w:sz="0" w:space="0" w:color="auto"/>
        <w:bottom w:val="none" w:sz="0" w:space="0" w:color="auto"/>
        <w:right w:val="none" w:sz="0" w:space="0" w:color="auto"/>
      </w:divBdr>
    </w:div>
    <w:div w:id="1265110510">
      <w:bodyDiv w:val="1"/>
      <w:marLeft w:val="0"/>
      <w:marRight w:val="0"/>
      <w:marTop w:val="0"/>
      <w:marBottom w:val="0"/>
      <w:divBdr>
        <w:top w:val="none" w:sz="0" w:space="0" w:color="auto"/>
        <w:left w:val="none" w:sz="0" w:space="0" w:color="auto"/>
        <w:bottom w:val="none" w:sz="0" w:space="0" w:color="auto"/>
        <w:right w:val="none" w:sz="0" w:space="0" w:color="auto"/>
      </w:divBdr>
      <w:divsChild>
        <w:div w:id="206724488">
          <w:marLeft w:val="0"/>
          <w:marRight w:val="0"/>
          <w:marTop w:val="0"/>
          <w:marBottom w:val="75"/>
          <w:divBdr>
            <w:top w:val="none" w:sz="0" w:space="0" w:color="auto"/>
            <w:left w:val="none" w:sz="0" w:space="0" w:color="auto"/>
            <w:bottom w:val="none" w:sz="0" w:space="0" w:color="auto"/>
            <w:right w:val="none" w:sz="0" w:space="0" w:color="auto"/>
          </w:divBdr>
        </w:div>
      </w:divsChild>
    </w:div>
    <w:div w:id="1267039542">
      <w:bodyDiv w:val="1"/>
      <w:marLeft w:val="0"/>
      <w:marRight w:val="0"/>
      <w:marTop w:val="0"/>
      <w:marBottom w:val="0"/>
      <w:divBdr>
        <w:top w:val="none" w:sz="0" w:space="0" w:color="auto"/>
        <w:left w:val="none" w:sz="0" w:space="0" w:color="auto"/>
        <w:bottom w:val="none" w:sz="0" w:space="0" w:color="auto"/>
        <w:right w:val="none" w:sz="0" w:space="0" w:color="auto"/>
      </w:divBdr>
    </w:div>
    <w:div w:id="1282495202">
      <w:bodyDiv w:val="1"/>
      <w:marLeft w:val="0"/>
      <w:marRight w:val="0"/>
      <w:marTop w:val="0"/>
      <w:marBottom w:val="0"/>
      <w:divBdr>
        <w:top w:val="none" w:sz="0" w:space="0" w:color="auto"/>
        <w:left w:val="none" w:sz="0" w:space="0" w:color="auto"/>
        <w:bottom w:val="none" w:sz="0" w:space="0" w:color="auto"/>
        <w:right w:val="none" w:sz="0" w:space="0" w:color="auto"/>
      </w:divBdr>
    </w:div>
    <w:div w:id="1282809498">
      <w:bodyDiv w:val="1"/>
      <w:marLeft w:val="0"/>
      <w:marRight w:val="0"/>
      <w:marTop w:val="0"/>
      <w:marBottom w:val="0"/>
      <w:divBdr>
        <w:top w:val="none" w:sz="0" w:space="0" w:color="auto"/>
        <w:left w:val="none" w:sz="0" w:space="0" w:color="auto"/>
        <w:bottom w:val="none" w:sz="0" w:space="0" w:color="auto"/>
        <w:right w:val="none" w:sz="0" w:space="0" w:color="auto"/>
      </w:divBdr>
    </w:div>
    <w:div w:id="1293440720">
      <w:bodyDiv w:val="1"/>
      <w:marLeft w:val="0"/>
      <w:marRight w:val="0"/>
      <w:marTop w:val="0"/>
      <w:marBottom w:val="0"/>
      <w:divBdr>
        <w:top w:val="none" w:sz="0" w:space="0" w:color="auto"/>
        <w:left w:val="none" w:sz="0" w:space="0" w:color="auto"/>
        <w:bottom w:val="none" w:sz="0" w:space="0" w:color="auto"/>
        <w:right w:val="none" w:sz="0" w:space="0" w:color="auto"/>
      </w:divBdr>
    </w:div>
    <w:div w:id="1304117901">
      <w:bodyDiv w:val="1"/>
      <w:marLeft w:val="0"/>
      <w:marRight w:val="0"/>
      <w:marTop w:val="0"/>
      <w:marBottom w:val="0"/>
      <w:divBdr>
        <w:top w:val="none" w:sz="0" w:space="0" w:color="auto"/>
        <w:left w:val="none" w:sz="0" w:space="0" w:color="auto"/>
        <w:bottom w:val="none" w:sz="0" w:space="0" w:color="auto"/>
        <w:right w:val="none" w:sz="0" w:space="0" w:color="auto"/>
      </w:divBdr>
    </w:div>
    <w:div w:id="1306085167">
      <w:bodyDiv w:val="1"/>
      <w:marLeft w:val="0"/>
      <w:marRight w:val="0"/>
      <w:marTop w:val="0"/>
      <w:marBottom w:val="0"/>
      <w:divBdr>
        <w:top w:val="none" w:sz="0" w:space="0" w:color="auto"/>
        <w:left w:val="none" w:sz="0" w:space="0" w:color="auto"/>
        <w:bottom w:val="none" w:sz="0" w:space="0" w:color="auto"/>
        <w:right w:val="none" w:sz="0" w:space="0" w:color="auto"/>
      </w:divBdr>
    </w:div>
    <w:div w:id="1310744369">
      <w:bodyDiv w:val="1"/>
      <w:marLeft w:val="0"/>
      <w:marRight w:val="0"/>
      <w:marTop w:val="0"/>
      <w:marBottom w:val="0"/>
      <w:divBdr>
        <w:top w:val="none" w:sz="0" w:space="0" w:color="auto"/>
        <w:left w:val="none" w:sz="0" w:space="0" w:color="auto"/>
        <w:bottom w:val="none" w:sz="0" w:space="0" w:color="auto"/>
        <w:right w:val="none" w:sz="0" w:space="0" w:color="auto"/>
      </w:divBdr>
    </w:div>
    <w:div w:id="1315374826">
      <w:bodyDiv w:val="1"/>
      <w:marLeft w:val="0"/>
      <w:marRight w:val="0"/>
      <w:marTop w:val="0"/>
      <w:marBottom w:val="0"/>
      <w:divBdr>
        <w:top w:val="none" w:sz="0" w:space="0" w:color="auto"/>
        <w:left w:val="none" w:sz="0" w:space="0" w:color="auto"/>
        <w:bottom w:val="none" w:sz="0" w:space="0" w:color="auto"/>
        <w:right w:val="none" w:sz="0" w:space="0" w:color="auto"/>
      </w:divBdr>
    </w:div>
    <w:div w:id="1324775052">
      <w:bodyDiv w:val="1"/>
      <w:marLeft w:val="0"/>
      <w:marRight w:val="0"/>
      <w:marTop w:val="0"/>
      <w:marBottom w:val="0"/>
      <w:divBdr>
        <w:top w:val="none" w:sz="0" w:space="0" w:color="auto"/>
        <w:left w:val="none" w:sz="0" w:space="0" w:color="auto"/>
        <w:bottom w:val="none" w:sz="0" w:space="0" w:color="auto"/>
        <w:right w:val="none" w:sz="0" w:space="0" w:color="auto"/>
      </w:divBdr>
    </w:div>
    <w:div w:id="1353990945">
      <w:bodyDiv w:val="1"/>
      <w:marLeft w:val="0"/>
      <w:marRight w:val="0"/>
      <w:marTop w:val="0"/>
      <w:marBottom w:val="0"/>
      <w:divBdr>
        <w:top w:val="none" w:sz="0" w:space="0" w:color="auto"/>
        <w:left w:val="none" w:sz="0" w:space="0" w:color="auto"/>
        <w:bottom w:val="none" w:sz="0" w:space="0" w:color="auto"/>
        <w:right w:val="none" w:sz="0" w:space="0" w:color="auto"/>
      </w:divBdr>
    </w:div>
    <w:div w:id="1354769973">
      <w:bodyDiv w:val="1"/>
      <w:marLeft w:val="0"/>
      <w:marRight w:val="0"/>
      <w:marTop w:val="0"/>
      <w:marBottom w:val="0"/>
      <w:divBdr>
        <w:top w:val="none" w:sz="0" w:space="0" w:color="auto"/>
        <w:left w:val="none" w:sz="0" w:space="0" w:color="auto"/>
        <w:bottom w:val="none" w:sz="0" w:space="0" w:color="auto"/>
        <w:right w:val="none" w:sz="0" w:space="0" w:color="auto"/>
      </w:divBdr>
    </w:div>
    <w:div w:id="1356299863">
      <w:bodyDiv w:val="1"/>
      <w:marLeft w:val="0"/>
      <w:marRight w:val="0"/>
      <w:marTop w:val="0"/>
      <w:marBottom w:val="0"/>
      <w:divBdr>
        <w:top w:val="none" w:sz="0" w:space="0" w:color="auto"/>
        <w:left w:val="none" w:sz="0" w:space="0" w:color="auto"/>
        <w:bottom w:val="none" w:sz="0" w:space="0" w:color="auto"/>
        <w:right w:val="none" w:sz="0" w:space="0" w:color="auto"/>
      </w:divBdr>
    </w:div>
    <w:div w:id="1356537327">
      <w:bodyDiv w:val="1"/>
      <w:marLeft w:val="0"/>
      <w:marRight w:val="0"/>
      <w:marTop w:val="0"/>
      <w:marBottom w:val="0"/>
      <w:divBdr>
        <w:top w:val="none" w:sz="0" w:space="0" w:color="auto"/>
        <w:left w:val="none" w:sz="0" w:space="0" w:color="auto"/>
        <w:bottom w:val="none" w:sz="0" w:space="0" w:color="auto"/>
        <w:right w:val="none" w:sz="0" w:space="0" w:color="auto"/>
      </w:divBdr>
    </w:div>
    <w:div w:id="1375351627">
      <w:bodyDiv w:val="1"/>
      <w:marLeft w:val="0"/>
      <w:marRight w:val="0"/>
      <w:marTop w:val="0"/>
      <w:marBottom w:val="0"/>
      <w:divBdr>
        <w:top w:val="none" w:sz="0" w:space="0" w:color="auto"/>
        <w:left w:val="none" w:sz="0" w:space="0" w:color="auto"/>
        <w:bottom w:val="none" w:sz="0" w:space="0" w:color="auto"/>
        <w:right w:val="none" w:sz="0" w:space="0" w:color="auto"/>
      </w:divBdr>
    </w:div>
    <w:div w:id="1379280426">
      <w:bodyDiv w:val="1"/>
      <w:marLeft w:val="0"/>
      <w:marRight w:val="0"/>
      <w:marTop w:val="0"/>
      <w:marBottom w:val="0"/>
      <w:divBdr>
        <w:top w:val="none" w:sz="0" w:space="0" w:color="auto"/>
        <w:left w:val="none" w:sz="0" w:space="0" w:color="auto"/>
        <w:bottom w:val="none" w:sz="0" w:space="0" w:color="auto"/>
        <w:right w:val="none" w:sz="0" w:space="0" w:color="auto"/>
      </w:divBdr>
    </w:div>
    <w:div w:id="1383555101">
      <w:bodyDiv w:val="1"/>
      <w:marLeft w:val="0"/>
      <w:marRight w:val="0"/>
      <w:marTop w:val="0"/>
      <w:marBottom w:val="0"/>
      <w:divBdr>
        <w:top w:val="none" w:sz="0" w:space="0" w:color="auto"/>
        <w:left w:val="none" w:sz="0" w:space="0" w:color="auto"/>
        <w:bottom w:val="none" w:sz="0" w:space="0" w:color="auto"/>
        <w:right w:val="none" w:sz="0" w:space="0" w:color="auto"/>
      </w:divBdr>
    </w:div>
    <w:div w:id="1385790451">
      <w:bodyDiv w:val="1"/>
      <w:marLeft w:val="0"/>
      <w:marRight w:val="0"/>
      <w:marTop w:val="0"/>
      <w:marBottom w:val="0"/>
      <w:divBdr>
        <w:top w:val="none" w:sz="0" w:space="0" w:color="auto"/>
        <w:left w:val="none" w:sz="0" w:space="0" w:color="auto"/>
        <w:bottom w:val="none" w:sz="0" w:space="0" w:color="auto"/>
        <w:right w:val="none" w:sz="0" w:space="0" w:color="auto"/>
      </w:divBdr>
    </w:div>
    <w:div w:id="1413550510">
      <w:bodyDiv w:val="1"/>
      <w:marLeft w:val="0"/>
      <w:marRight w:val="0"/>
      <w:marTop w:val="0"/>
      <w:marBottom w:val="0"/>
      <w:divBdr>
        <w:top w:val="none" w:sz="0" w:space="0" w:color="auto"/>
        <w:left w:val="none" w:sz="0" w:space="0" w:color="auto"/>
        <w:bottom w:val="none" w:sz="0" w:space="0" w:color="auto"/>
        <w:right w:val="none" w:sz="0" w:space="0" w:color="auto"/>
      </w:divBdr>
    </w:div>
    <w:div w:id="1419711538">
      <w:bodyDiv w:val="1"/>
      <w:marLeft w:val="0"/>
      <w:marRight w:val="0"/>
      <w:marTop w:val="0"/>
      <w:marBottom w:val="0"/>
      <w:divBdr>
        <w:top w:val="none" w:sz="0" w:space="0" w:color="auto"/>
        <w:left w:val="none" w:sz="0" w:space="0" w:color="auto"/>
        <w:bottom w:val="none" w:sz="0" w:space="0" w:color="auto"/>
        <w:right w:val="none" w:sz="0" w:space="0" w:color="auto"/>
      </w:divBdr>
      <w:divsChild>
        <w:div w:id="275403604">
          <w:marLeft w:val="0"/>
          <w:marRight w:val="0"/>
          <w:marTop w:val="0"/>
          <w:marBottom w:val="0"/>
          <w:divBdr>
            <w:top w:val="none" w:sz="0" w:space="0" w:color="auto"/>
            <w:left w:val="none" w:sz="0" w:space="0" w:color="auto"/>
            <w:bottom w:val="none" w:sz="0" w:space="0" w:color="auto"/>
            <w:right w:val="none" w:sz="0" w:space="0" w:color="auto"/>
          </w:divBdr>
          <w:divsChild>
            <w:div w:id="1620257395">
              <w:marLeft w:val="0"/>
              <w:marRight w:val="0"/>
              <w:marTop w:val="0"/>
              <w:marBottom w:val="0"/>
              <w:divBdr>
                <w:top w:val="none" w:sz="0" w:space="0" w:color="auto"/>
                <w:left w:val="none" w:sz="0" w:space="0" w:color="auto"/>
                <w:bottom w:val="none" w:sz="0" w:space="0" w:color="auto"/>
                <w:right w:val="none" w:sz="0" w:space="0" w:color="auto"/>
              </w:divBdr>
              <w:divsChild>
                <w:div w:id="1825193450">
                  <w:marLeft w:val="0"/>
                  <w:marRight w:val="0"/>
                  <w:marTop w:val="0"/>
                  <w:marBottom w:val="0"/>
                  <w:divBdr>
                    <w:top w:val="none" w:sz="0" w:space="0" w:color="auto"/>
                    <w:left w:val="none" w:sz="0" w:space="0" w:color="auto"/>
                    <w:bottom w:val="none" w:sz="0" w:space="0" w:color="auto"/>
                    <w:right w:val="none" w:sz="0" w:space="0" w:color="auto"/>
                  </w:divBdr>
                </w:div>
                <w:div w:id="1204488595">
                  <w:marLeft w:val="0"/>
                  <w:marRight w:val="0"/>
                  <w:marTop w:val="0"/>
                  <w:marBottom w:val="0"/>
                  <w:divBdr>
                    <w:top w:val="none" w:sz="0" w:space="0" w:color="auto"/>
                    <w:left w:val="none" w:sz="0" w:space="0" w:color="auto"/>
                    <w:bottom w:val="none" w:sz="0" w:space="0" w:color="auto"/>
                    <w:right w:val="none" w:sz="0" w:space="0" w:color="auto"/>
                  </w:divBdr>
                </w:div>
                <w:div w:id="1628467015">
                  <w:marLeft w:val="0"/>
                  <w:marRight w:val="0"/>
                  <w:marTop w:val="0"/>
                  <w:marBottom w:val="0"/>
                  <w:divBdr>
                    <w:top w:val="none" w:sz="0" w:space="0" w:color="auto"/>
                    <w:left w:val="none" w:sz="0" w:space="0" w:color="auto"/>
                    <w:bottom w:val="none" w:sz="0" w:space="0" w:color="auto"/>
                    <w:right w:val="none" w:sz="0" w:space="0" w:color="auto"/>
                  </w:divBdr>
                </w:div>
                <w:div w:id="375348475">
                  <w:marLeft w:val="0"/>
                  <w:marRight w:val="0"/>
                  <w:marTop w:val="0"/>
                  <w:marBottom w:val="0"/>
                  <w:divBdr>
                    <w:top w:val="none" w:sz="0" w:space="0" w:color="auto"/>
                    <w:left w:val="none" w:sz="0" w:space="0" w:color="auto"/>
                    <w:bottom w:val="none" w:sz="0" w:space="0" w:color="auto"/>
                    <w:right w:val="none" w:sz="0" w:space="0" w:color="auto"/>
                  </w:divBdr>
                </w:div>
                <w:div w:id="994531937">
                  <w:marLeft w:val="0"/>
                  <w:marRight w:val="0"/>
                  <w:marTop w:val="0"/>
                  <w:marBottom w:val="0"/>
                  <w:divBdr>
                    <w:top w:val="none" w:sz="0" w:space="0" w:color="auto"/>
                    <w:left w:val="none" w:sz="0" w:space="0" w:color="auto"/>
                    <w:bottom w:val="none" w:sz="0" w:space="0" w:color="auto"/>
                    <w:right w:val="none" w:sz="0" w:space="0" w:color="auto"/>
                  </w:divBdr>
                </w:div>
                <w:div w:id="1343313584">
                  <w:marLeft w:val="0"/>
                  <w:marRight w:val="0"/>
                  <w:marTop w:val="0"/>
                  <w:marBottom w:val="0"/>
                  <w:divBdr>
                    <w:top w:val="none" w:sz="0" w:space="0" w:color="auto"/>
                    <w:left w:val="none" w:sz="0" w:space="0" w:color="auto"/>
                    <w:bottom w:val="none" w:sz="0" w:space="0" w:color="auto"/>
                    <w:right w:val="none" w:sz="0" w:space="0" w:color="auto"/>
                  </w:divBdr>
                </w:div>
                <w:div w:id="1170364003">
                  <w:marLeft w:val="0"/>
                  <w:marRight w:val="0"/>
                  <w:marTop w:val="0"/>
                  <w:marBottom w:val="0"/>
                  <w:divBdr>
                    <w:top w:val="none" w:sz="0" w:space="0" w:color="auto"/>
                    <w:left w:val="none" w:sz="0" w:space="0" w:color="auto"/>
                    <w:bottom w:val="none" w:sz="0" w:space="0" w:color="auto"/>
                    <w:right w:val="none" w:sz="0" w:space="0" w:color="auto"/>
                  </w:divBdr>
                </w:div>
                <w:div w:id="1197885317">
                  <w:marLeft w:val="0"/>
                  <w:marRight w:val="0"/>
                  <w:marTop w:val="0"/>
                  <w:marBottom w:val="0"/>
                  <w:divBdr>
                    <w:top w:val="none" w:sz="0" w:space="0" w:color="auto"/>
                    <w:left w:val="none" w:sz="0" w:space="0" w:color="auto"/>
                    <w:bottom w:val="none" w:sz="0" w:space="0" w:color="auto"/>
                    <w:right w:val="none" w:sz="0" w:space="0" w:color="auto"/>
                  </w:divBdr>
                </w:div>
                <w:div w:id="1400403096">
                  <w:marLeft w:val="0"/>
                  <w:marRight w:val="0"/>
                  <w:marTop w:val="0"/>
                  <w:marBottom w:val="0"/>
                  <w:divBdr>
                    <w:top w:val="none" w:sz="0" w:space="0" w:color="auto"/>
                    <w:left w:val="none" w:sz="0" w:space="0" w:color="auto"/>
                    <w:bottom w:val="none" w:sz="0" w:space="0" w:color="auto"/>
                    <w:right w:val="none" w:sz="0" w:space="0" w:color="auto"/>
                  </w:divBdr>
                </w:div>
                <w:div w:id="101658786">
                  <w:marLeft w:val="0"/>
                  <w:marRight w:val="0"/>
                  <w:marTop w:val="0"/>
                  <w:marBottom w:val="0"/>
                  <w:divBdr>
                    <w:top w:val="none" w:sz="0" w:space="0" w:color="auto"/>
                    <w:left w:val="none" w:sz="0" w:space="0" w:color="auto"/>
                    <w:bottom w:val="none" w:sz="0" w:space="0" w:color="auto"/>
                    <w:right w:val="none" w:sz="0" w:space="0" w:color="auto"/>
                  </w:divBdr>
                </w:div>
                <w:div w:id="1140224145">
                  <w:marLeft w:val="0"/>
                  <w:marRight w:val="0"/>
                  <w:marTop w:val="0"/>
                  <w:marBottom w:val="0"/>
                  <w:divBdr>
                    <w:top w:val="none" w:sz="0" w:space="0" w:color="auto"/>
                    <w:left w:val="none" w:sz="0" w:space="0" w:color="auto"/>
                    <w:bottom w:val="none" w:sz="0" w:space="0" w:color="auto"/>
                    <w:right w:val="none" w:sz="0" w:space="0" w:color="auto"/>
                  </w:divBdr>
                </w:div>
                <w:div w:id="304432122">
                  <w:marLeft w:val="0"/>
                  <w:marRight w:val="0"/>
                  <w:marTop w:val="0"/>
                  <w:marBottom w:val="0"/>
                  <w:divBdr>
                    <w:top w:val="none" w:sz="0" w:space="0" w:color="auto"/>
                    <w:left w:val="none" w:sz="0" w:space="0" w:color="auto"/>
                    <w:bottom w:val="none" w:sz="0" w:space="0" w:color="auto"/>
                    <w:right w:val="none" w:sz="0" w:space="0" w:color="auto"/>
                  </w:divBdr>
                </w:div>
                <w:div w:id="1548445532">
                  <w:marLeft w:val="0"/>
                  <w:marRight w:val="0"/>
                  <w:marTop w:val="0"/>
                  <w:marBottom w:val="0"/>
                  <w:divBdr>
                    <w:top w:val="none" w:sz="0" w:space="0" w:color="auto"/>
                    <w:left w:val="none" w:sz="0" w:space="0" w:color="auto"/>
                    <w:bottom w:val="none" w:sz="0" w:space="0" w:color="auto"/>
                    <w:right w:val="none" w:sz="0" w:space="0" w:color="auto"/>
                  </w:divBdr>
                </w:div>
                <w:div w:id="1568342199">
                  <w:marLeft w:val="0"/>
                  <w:marRight w:val="0"/>
                  <w:marTop w:val="0"/>
                  <w:marBottom w:val="0"/>
                  <w:divBdr>
                    <w:top w:val="none" w:sz="0" w:space="0" w:color="auto"/>
                    <w:left w:val="none" w:sz="0" w:space="0" w:color="auto"/>
                    <w:bottom w:val="none" w:sz="0" w:space="0" w:color="auto"/>
                    <w:right w:val="none" w:sz="0" w:space="0" w:color="auto"/>
                  </w:divBdr>
                </w:div>
                <w:div w:id="1952007853">
                  <w:marLeft w:val="0"/>
                  <w:marRight w:val="0"/>
                  <w:marTop w:val="0"/>
                  <w:marBottom w:val="0"/>
                  <w:divBdr>
                    <w:top w:val="none" w:sz="0" w:space="0" w:color="auto"/>
                    <w:left w:val="none" w:sz="0" w:space="0" w:color="auto"/>
                    <w:bottom w:val="none" w:sz="0" w:space="0" w:color="auto"/>
                    <w:right w:val="none" w:sz="0" w:space="0" w:color="auto"/>
                  </w:divBdr>
                </w:div>
                <w:div w:id="1902717002">
                  <w:marLeft w:val="0"/>
                  <w:marRight w:val="0"/>
                  <w:marTop w:val="0"/>
                  <w:marBottom w:val="0"/>
                  <w:divBdr>
                    <w:top w:val="none" w:sz="0" w:space="0" w:color="auto"/>
                    <w:left w:val="none" w:sz="0" w:space="0" w:color="auto"/>
                    <w:bottom w:val="none" w:sz="0" w:space="0" w:color="auto"/>
                    <w:right w:val="none" w:sz="0" w:space="0" w:color="auto"/>
                  </w:divBdr>
                </w:div>
                <w:div w:id="1112165142">
                  <w:marLeft w:val="0"/>
                  <w:marRight w:val="0"/>
                  <w:marTop w:val="0"/>
                  <w:marBottom w:val="0"/>
                  <w:divBdr>
                    <w:top w:val="none" w:sz="0" w:space="0" w:color="auto"/>
                    <w:left w:val="none" w:sz="0" w:space="0" w:color="auto"/>
                    <w:bottom w:val="none" w:sz="0" w:space="0" w:color="auto"/>
                    <w:right w:val="none" w:sz="0" w:space="0" w:color="auto"/>
                  </w:divBdr>
                </w:div>
                <w:div w:id="835997541">
                  <w:marLeft w:val="0"/>
                  <w:marRight w:val="0"/>
                  <w:marTop w:val="0"/>
                  <w:marBottom w:val="0"/>
                  <w:divBdr>
                    <w:top w:val="none" w:sz="0" w:space="0" w:color="auto"/>
                    <w:left w:val="none" w:sz="0" w:space="0" w:color="auto"/>
                    <w:bottom w:val="none" w:sz="0" w:space="0" w:color="auto"/>
                    <w:right w:val="none" w:sz="0" w:space="0" w:color="auto"/>
                  </w:divBdr>
                </w:div>
                <w:div w:id="59712416">
                  <w:marLeft w:val="0"/>
                  <w:marRight w:val="0"/>
                  <w:marTop w:val="0"/>
                  <w:marBottom w:val="0"/>
                  <w:divBdr>
                    <w:top w:val="none" w:sz="0" w:space="0" w:color="auto"/>
                    <w:left w:val="none" w:sz="0" w:space="0" w:color="auto"/>
                    <w:bottom w:val="none" w:sz="0" w:space="0" w:color="auto"/>
                    <w:right w:val="none" w:sz="0" w:space="0" w:color="auto"/>
                  </w:divBdr>
                </w:div>
                <w:div w:id="1168791539">
                  <w:marLeft w:val="0"/>
                  <w:marRight w:val="0"/>
                  <w:marTop w:val="0"/>
                  <w:marBottom w:val="0"/>
                  <w:divBdr>
                    <w:top w:val="none" w:sz="0" w:space="0" w:color="auto"/>
                    <w:left w:val="none" w:sz="0" w:space="0" w:color="auto"/>
                    <w:bottom w:val="none" w:sz="0" w:space="0" w:color="auto"/>
                    <w:right w:val="none" w:sz="0" w:space="0" w:color="auto"/>
                  </w:divBdr>
                </w:div>
                <w:div w:id="440151255">
                  <w:marLeft w:val="0"/>
                  <w:marRight w:val="0"/>
                  <w:marTop w:val="0"/>
                  <w:marBottom w:val="0"/>
                  <w:divBdr>
                    <w:top w:val="none" w:sz="0" w:space="0" w:color="auto"/>
                    <w:left w:val="none" w:sz="0" w:space="0" w:color="auto"/>
                    <w:bottom w:val="none" w:sz="0" w:space="0" w:color="auto"/>
                    <w:right w:val="none" w:sz="0" w:space="0" w:color="auto"/>
                  </w:divBdr>
                </w:div>
                <w:div w:id="2107729302">
                  <w:marLeft w:val="0"/>
                  <w:marRight w:val="0"/>
                  <w:marTop w:val="0"/>
                  <w:marBottom w:val="0"/>
                  <w:divBdr>
                    <w:top w:val="none" w:sz="0" w:space="0" w:color="auto"/>
                    <w:left w:val="none" w:sz="0" w:space="0" w:color="auto"/>
                    <w:bottom w:val="none" w:sz="0" w:space="0" w:color="auto"/>
                    <w:right w:val="none" w:sz="0" w:space="0" w:color="auto"/>
                  </w:divBdr>
                  <w:divsChild>
                    <w:div w:id="1093864628">
                      <w:marLeft w:val="0"/>
                      <w:marRight w:val="0"/>
                      <w:marTop w:val="0"/>
                      <w:marBottom w:val="0"/>
                      <w:divBdr>
                        <w:top w:val="none" w:sz="0" w:space="0" w:color="auto"/>
                        <w:left w:val="none" w:sz="0" w:space="0" w:color="auto"/>
                        <w:bottom w:val="none" w:sz="0" w:space="0" w:color="auto"/>
                        <w:right w:val="none" w:sz="0" w:space="0" w:color="auto"/>
                      </w:divBdr>
                    </w:div>
                    <w:div w:id="1358043851">
                      <w:marLeft w:val="0"/>
                      <w:marRight w:val="0"/>
                      <w:marTop w:val="0"/>
                      <w:marBottom w:val="0"/>
                      <w:divBdr>
                        <w:top w:val="none" w:sz="0" w:space="0" w:color="auto"/>
                        <w:left w:val="none" w:sz="0" w:space="0" w:color="auto"/>
                        <w:bottom w:val="none" w:sz="0" w:space="0" w:color="auto"/>
                        <w:right w:val="none" w:sz="0" w:space="0" w:color="auto"/>
                      </w:divBdr>
                    </w:div>
                    <w:div w:id="1924411908">
                      <w:marLeft w:val="0"/>
                      <w:marRight w:val="0"/>
                      <w:marTop w:val="0"/>
                      <w:marBottom w:val="0"/>
                      <w:divBdr>
                        <w:top w:val="none" w:sz="0" w:space="0" w:color="auto"/>
                        <w:left w:val="none" w:sz="0" w:space="0" w:color="auto"/>
                        <w:bottom w:val="none" w:sz="0" w:space="0" w:color="auto"/>
                        <w:right w:val="none" w:sz="0" w:space="0" w:color="auto"/>
                      </w:divBdr>
                    </w:div>
                    <w:div w:id="1646736350">
                      <w:marLeft w:val="0"/>
                      <w:marRight w:val="0"/>
                      <w:marTop w:val="0"/>
                      <w:marBottom w:val="0"/>
                      <w:divBdr>
                        <w:top w:val="none" w:sz="0" w:space="0" w:color="auto"/>
                        <w:left w:val="none" w:sz="0" w:space="0" w:color="auto"/>
                        <w:bottom w:val="none" w:sz="0" w:space="0" w:color="auto"/>
                        <w:right w:val="none" w:sz="0" w:space="0" w:color="auto"/>
                      </w:divBdr>
                    </w:div>
                    <w:div w:id="1590625137">
                      <w:marLeft w:val="0"/>
                      <w:marRight w:val="0"/>
                      <w:marTop w:val="0"/>
                      <w:marBottom w:val="0"/>
                      <w:divBdr>
                        <w:top w:val="none" w:sz="0" w:space="0" w:color="auto"/>
                        <w:left w:val="none" w:sz="0" w:space="0" w:color="auto"/>
                        <w:bottom w:val="none" w:sz="0" w:space="0" w:color="auto"/>
                        <w:right w:val="none" w:sz="0" w:space="0" w:color="auto"/>
                      </w:divBdr>
                    </w:div>
                    <w:div w:id="2136679872">
                      <w:marLeft w:val="0"/>
                      <w:marRight w:val="0"/>
                      <w:marTop w:val="0"/>
                      <w:marBottom w:val="0"/>
                      <w:divBdr>
                        <w:top w:val="none" w:sz="0" w:space="0" w:color="auto"/>
                        <w:left w:val="none" w:sz="0" w:space="0" w:color="auto"/>
                        <w:bottom w:val="none" w:sz="0" w:space="0" w:color="auto"/>
                        <w:right w:val="none" w:sz="0" w:space="0" w:color="auto"/>
                      </w:divBdr>
                    </w:div>
                    <w:div w:id="1306853641">
                      <w:marLeft w:val="0"/>
                      <w:marRight w:val="0"/>
                      <w:marTop w:val="0"/>
                      <w:marBottom w:val="0"/>
                      <w:divBdr>
                        <w:top w:val="none" w:sz="0" w:space="0" w:color="auto"/>
                        <w:left w:val="none" w:sz="0" w:space="0" w:color="auto"/>
                        <w:bottom w:val="none" w:sz="0" w:space="0" w:color="auto"/>
                        <w:right w:val="none" w:sz="0" w:space="0" w:color="auto"/>
                      </w:divBdr>
                    </w:div>
                    <w:div w:id="951013056">
                      <w:marLeft w:val="0"/>
                      <w:marRight w:val="0"/>
                      <w:marTop w:val="0"/>
                      <w:marBottom w:val="0"/>
                      <w:divBdr>
                        <w:top w:val="none" w:sz="0" w:space="0" w:color="auto"/>
                        <w:left w:val="none" w:sz="0" w:space="0" w:color="auto"/>
                        <w:bottom w:val="none" w:sz="0" w:space="0" w:color="auto"/>
                        <w:right w:val="none" w:sz="0" w:space="0" w:color="auto"/>
                      </w:divBdr>
                    </w:div>
                    <w:div w:id="713433910">
                      <w:marLeft w:val="0"/>
                      <w:marRight w:val="0"/>
                      <w:marTop w:val="0"/>
                      <w:marBottom w:val="0"/>
                      <w:divBdr>
                        <w:top w:val="none" w:sz="0" w:space="0" w:color="auto"/>
                        <w:left w:val="none" w:sz="0" w:space="0" w:color="auto"/>
                        <w:bottom w:val="none" w:sz="0" w:space="0" w:color="auto"/>
                        <w:right w:val="none" w:sz="0" w:space="0" w:color="auto"/>
                      </w:divBdr>
                    </w:div>
                    <w:div w:id="1492798043">
                      <w:marLeft w:val="0"/>
                      <w:marRight w:val="0"/>
                      <w:marTop w:val="0"/>
                      <w:marBottom w:val="0"/>
                      <w:divBdr>
                        <w:top w:val="none" w:sz="0" w:space="0" w:color="auto"/>
                        <w:left w:val="none" w:sz="0" w:space="0" w:color="auto"/>
                        <w:bottom w:val="none" w:sz="0" w:space="0" w:color="auto"/>
                        <w:right w:val="none" w:sz="0" w:space="0" w:color="auto"/>
                      </w:divBdr>
                    </w:div>
                    <w:div w:id="548079011">
                      <w:marLeft w:val="0"/>
                      <w:marRight w:val="0"/>
                      <w:marTop w:val="0"/>
                      <w:marBottom w:val="0"/>
                      <w:divBdr>
                        <w:top w:val="none" w:sz="0" w:space="0" w:color="auto"/>
                        <w:left w:val="none" w:sz="0" w:space="0" w:color="auto"/>
                        <w:bottom w:val="none" w:sz="0" w:space="0" w:color="auto"/>
                        <w:right w:val="none" w:sz="0" w:space="0" w:color="auto"/>
                      </w:divBdr>
                    </w:div>
                    <w:div w:id="1343162005">
                      <w:marLeft w:val="0"/>
                      <w:marRight w:val="0"/>
                      <w:marTop w:val="0"/>
                      <w:marBottom w:val="0"/>
                      <w:divBdr>
                        <w:top w:val="none" w:sz="0" w:space="0" w:color="auto"/>
                        <w:left w:val="none" w:sz="0" w:space="0" w:color="auto"/>
                        <w:bottom w:val="none" w:sz="0" w:space="0" w:color="auto"/>
                        <w:right w:val="none" w:sz="0" w:space="0" w:color="auto"/>
                      </w:divBdr>
                    </w:div>
                    <w:div w:id="2086996307">
                      <w:marLeft w:val="0"/>
                      <w:marRight w:val="0"/>
                      <w:marTop w:val="0"/>
                      <w:marBottom w:val="0"/>
                      <w:divBdr>
                        <w:top w:val="none" w:sz="0" w:space="0" w:color="auto"/>
                        <w:left w:val="none" w:sz="0" w:space="0" w:color="auto"/>
                        <w:bottom w:val="none" w:sz="0" w:space="0" w:color="auto"/>
                        <w:right w:val="none" w:sz="0" w:space="0" w:color="auto"/>
                      </w:divBdr>
                    </w:div>
                    <w:div w:id="963271997">
                      <w:marLeft w:val="0"/>
                      <w:marRight w:val="0"/>
                      <w:marTop w:val="0"/>
                      <w:marBottom w:val="0"/>
                      <w:divBdr>
                        <w:top w:val="none" w:sz="0" w:space="0" w:color="auto"/>
                        <w:left w:val="none" w:sz="0" w:space="0" w:color="auto"/>
                        <w:bottom w:val="none" w:sz="0" w:space="0" w:color="auto"/>
                        <w:right w:val="none" w:sz="0" w:space="0" w:color="auto"/>
                      </w:divBdr>
                    </w:div>
                    <w:div w:id="233859126">
                      <w:marLeft w:val="0"/>
                      <w:marRight w:val="0"/>
                      <w:marTop w:val="0"/>
                      <w:marBottom w:val="0"/>
                      <w:divBdr>
                        <w:top w:val="none" w:sz="0" w:space="0" w:color="auto"/>
                        <w:left w:val="none" w:sz="0" w:space="0" w:color="auto"/>
                        <w:bottom w:val="none" w:sz="0" w:space="0" w:color="auto"/>
                        <w:right w:val="none" w:sz="0" w:space="0" w:color="auto"/>
                      </w:divBdr>
                    </w:div>
                    <w:div w:id="393284333">
                      <w:marLeft w:val="0"/>
                      <w:marRight w:val="0"/>
                      <w:marTop w:val="0"/>
                      <w:marBottom w:val="0"/>
                      <w:divBdr>
                        <w:top w:val="none" w:sz="0" w:space="0" w:color="auto"/>
                        <w:left w:val="none" w:sz="0" w:space="0" w:color="auto"/>
                        <w:bottom w:val="none" w:sz="0" w:space="0" w:color="auto"/>
                        <w:right w:val="none" w:sz="0" w:space="0" w:color="auto"/>
                      </w:divBdr>
                    </w:div>
                    <w:div w:id="918952544">
                      <w:marLeft w:val="0"/>
                      <w:marRight w:val="0"/>
                      <w:marTop w:val="0"/>
                      <w:marBottom w:val="0"/>
                      <w:divBdr>
                        <w:top w:val="none" w:sz="0" w:space="0" w:color="auto"/>
                        <w:left w:val="none" w:sz="0" w:space="0" w:color="auto"/>
                        <w:bottom w:val="none" w:sz="0" w:space="0" w:color="auto"/>
                        <w:right w:val="none" w:sz="0" w:space="0" w:color="auto"/>
                      </w:divBdr>
                    </w:div>
                    <w:div w:id="1687366387">
                      <w:marLeft w:val="0"/>
                      <w:marRight w:val="0"/>
                      <w:marTop w:val="0"/>
                      <w:marBottom w:val="0"/>
                      <w:divBdr>
                        <w:top w:val="none" w:sz="0" w:space="0" w:color="auto"/>
                        <w:left w:val="none" w:sz="0" w:space="0" w:color="auto"/>
                        <w:bottom w:val="none" w:sz="0" w:space="0" w:color="auto"/>
                        <w:right w:val="none" w:sz="0" w:space="0" w:color="auto"/>
                      </w:divBdr>
                    </w:div>
                    <w:div w:id="1192449510">
                      <w:marLeft w:val="0"/>
                      <w:marRight w:val="0"/>
                      <w:marTop w:val="0"/>
                      <w:marBottom w:val="0"/>
                      <w:divBdr>
                        <w:top w:val="none" w:sz="0" w:space="0" w:color="auto"/>
                        <w:left w:val="none" w:sz="0" w:space="0" w:color="auto"/>
                        <w:bottom w:val="none" w:sz="0" w:space="0" w:color="auto"/>
                        <w:right w:val="none" w:sz="0" w:space="0" w:color="auto"/>
                      </w:divBdr>
                    </w:div>
                    <w:div w:id="12682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8406870">
      <w:bodyDiv w:val="1"/>
      <w:marLeft w:val="0"/>
      <w:marRight w:val="0"/>
      <w:marTop w:val="0"/>
      <w:marBottom w:val="0"/>
      <w:divBdr>
        <w:top w:val="none" w:sz="0" w:space="0" w:color="auto"/>
        <w:left w:val="none" w:sz="0" w:space="0" w:color="auto"/>
        <w:bottom w:val="none" w:sz="0" w:space="0" w:color="auto"/>
        <w:right w:val="none" w:sz="0" w:space="0" w:color="auto"/>
      </w:divBdr>
      <w:divsChild>
        <w:div w:id="1153376818">
          <w:marLeft w:val="0"/>
          <w:marRight w:val="0"/>
          <w:marTop w:val="0"/>
          <w:marBottom w:val="0"/>
          <w:divBdr>
            <w:top w:val="none" w:sz="0" w:space="0" w:color="auto"/>
            <w:left w:val="none" w:sz="0" w:space="0" w:color="auto"/>
            <w:bottom w:val="none" w:sz="0" w:space="0" w:color="auto"/>
            <w:right w:val="none" w:sz="0" w:space="0" w:color="auto"/>
          </w:divBdr>
        </w:div>
      </w:divsChild>
    </w:div>
    <w:div w:id="1459252604">
      <w:bodyDiv w:val="1"/>
      <w:marLeft w:val="0"/>
      <w:marRight w:val="0"/>
      <w:marTop w:val="0"/>
      <w:marBottom w:val="0"/>
      <w:divBdr>
        <w:top w:val="none" w:sz="0" w:space="0" w:color="auto"/>
        <w:left w:val="none" w:sz="0" w:space="0" w:color="auto"/>
        <w:bottom w:val="none" w:sz="0" w:space="0" w:color="auto"/>
        <w:right w:val="none" w:sz="0" w:space="0" w:color="auto"/>
      </w:divBdr>
    </w:div>
    <w:div w:id="1471553138">
      <w:bodyDiv w:val="1"/>
      <w:marLeft w:val="0"/>
      <w:marRight w:val="0"/>
      <w:marTop w:val="0"/>
      <w:marBottom w:val="0"/>
      <w:divBdr>
        <w:top w:val="none" w:sz="0" w:space="0" w:color="auto"/>
        <w:left w:val="none" w:sz="0" w:space="0" w:color="auto"/>
        <w:bottom w:val="none" w:sz="0" w:space="0" w:color="auto"/>
        <w:right w:val="none" w:sz="0" w:space="0" w:color="auto"/>
      </w:divBdr>
    </w:div>
    <w:div w:id="1473715292">
      <w:bodyDiv w:val="1"/>
      <w:marLeft w:val="0"/>
      <w:marRight w:val="0"/>
      <w:marTop w:val="0"/>
      <w:marBottom w:val="0"/>
      <w:divBdr>
        <w:top w:val="none" w:sz="0" w:space="0" w:color="auto"/>
        <w:left w:val="none" w:sz="0" w:space="0" w:color="auto"/>
        <w:bottom w:val="none" w:sz="0" w:space="0" w:color="auto"/>
        <w:right w:val="none" w:sz="0" w:space="0" w:color="auto"/>
      </w:divBdr>
    </w:div>
    <w:div w:id="1507137391">
      <w:bodyDiv w:val="1"/>
      <w:marLeft w:val="0"/>
      <w:marRight w:val="0"/>
      <w:marTop w:val="0"/>
      <w:marBottom w:val="0"/>
      <w:divBdr>
        <w:top w:val="none" w:sz="0" w:space="0" w:color="auto"/>
        <w:left w:val="none" w:sz="0" w:space="0" w:color="auto"/>
        <w:bottom w:val="none" w:sz="0" w:space="0" w:color="auto"/>
        <w:right w:val="none" w:sz="0" w:space="0" w:color="auto"/>
      </w:divBdr>
    </w:div>
    <w:div w:id="1508404027">
      <w:bodyDiv w:val="1"/>
      <w:marLeft w:val="0"/>
      <w:marRight w:val="0"/>
      <w:marTop w:val="0"/>
      <w:marBottom w:val="0"/>
      <w:divBdr>
        <w:top w:val="none" w:sz="0" w:space="0" w:color="auto"/>
        <w:left w:val="none" w:sz="0" w:space="0" w:color="auto"/>
        <w:bottom w:val="none" w:sz="0" w:space="0" w:color="auto"/>
        <w:right w:val="none" w:sz="0" w:space="0" w:color="auto"/>
      </w:divBdr>
    </w:div>
    <w:div w:id="1515729499">
      <w:bodyDiv w:val="1"/>
      <w:marLeft w:val="0"/>
      <w:marRight w:val="0"/>
      <w:marTop w:val="0"/>
      <w:marBottom w:val="0"/>
      <w:divBdr>
        <w:top w:val="none" w:sz="0" w:space="0" w:color="auto"/>
        <w:left w:val="none" w:sz="0" w:space="0" w:color="auto"/>
        <w:bottom w:val="none" w:sz="0" w:space="0" w:color="auto"/>
        <w:right w:val="none" w:sz="0" w:space="0" w:color="auto"/>
      </w:divBdr>
    </w:div>
    <w:div w:id="1519269996">
      <w:bodyDiv w:val="1"/>
      <w:marLeft w:val="0"/>
      <w:marRight w:val="0"/>
      <w:marTop w:val="0"/>
      <w:marBottom w:val="0"/>
      <w:divBdr>
        <w:top w:val="none" w:sz="0" w:space="0" w:color="auto"/>
        <w:left w:val="none" w:sz="0" w:space="0" w:color="auto"/>
        <w:bottom w:val="none" w:sz="0" w:space="0" w:color="auto"/>
        <w:right w:val="none" w:sz="0" w:space="0" w:color="auto"/>
      </w:divBdr>
      <w:divsChild>
        <w:div w:id="1651472485">
          <w:marLeft w:val="0"/>
          <w:marRight w:val="0"/>
          <w:marTop w:val="0"/>
          <w:marBottom w:val="75"/>
          <w:divBdr>
            <w:top w:val="none" w:sz="0" w:space="0" w:color="auto"/>
            <w:left w:val="none" w:sz="0" w:space="0" w:color="auto"/>
            <w:bottom w:val="none" w:sz="0" w:space="0" w:color="auto"/>
            <w:right w:val="none" w:sz="0" w:space="0" w:color="auto"/>
          </w:divBdr>
        </w:div>
      </w:divsChild>
    </w:div>
    <w:div w:id="1532498869">
      <w:bodyDiv w:val="1"/>
      <w:marLeft w:val="0"/>
      <w:marRight w:val="0"/>
      <w:marTop w:val="0"/>
      <w:marBottom w:val="0"/>
      <w:divBdr>
        <w:top w:val="none" w:sz="0" w:space="0" w:color="auto"/>
        <w:left w:val="none" w:sz="0" w:space="0" w:color="auto"/>
        <w:bottom w:val="none" w:sz="0" w:space="0" w:color="auto"/>
        <w:right w:val="none" w:sz="0" w:space="0" w:color="auto"/>
      </w:divBdr>
      <w:divsChild>
        <w:div w:id="1261914581">
          <w:marLeft w:val="0"/>
          <w:marRight w:val="0"/>
          <w:marTop w:val="0"/>
          <w:marBottom w:val="0"/>
          <w:divBdr>
            <w:top w:val="none" w:sz="0" w:space="0" w:color="auto"/>
            <w:left w:val="none" w:sz="0" w:space="0" w:color="auto"/>
            <w:bottom w:val="none" w:sz="0" w:space="0" w:color="auto"/>
            <w:right w:val="none" w:sz="0" w:space="0" w:color="auto"/>
          </w:divBdr>
        </w:div>
      </w:divsChild>
    </w:div>
    <w:div w:id="1552645299">
      <w:bodyDiv w:val="1"/>
      <w:marLeft w:val="0"/>
      <w:marRight w:val="0"/>
      <w:marTop w:val="0"/>
      <w:marBottom w:val="0"/>
      <w:divBdr>
        <w:top w:val="none" w:sz="0" w:space="0" w:color="auto"/>
        <w:left w:val="none" w:sz="0" w:space="0" w:color="auto"/>
        <w:bottom w:val="none" w:sz="0" w:space="0" w:color="auto"/>
        <w:right w:val="none" w:sz="0" w:space="0" w:color="auto"/>
      </w:divBdr>
      <w:divsChild>
        <w:div w:id="1666275722">
          <w:marLeft w:val="0"/>
          <w:marRight w:val="0"/>
          <w:marTop w:val="0"/>
          <w:marBottom w:val="75"/>
          <w:divBdr>
            <w:top w:val="none" w:sz="0" w:space="0" w:color="auto"/>
            <w:left w:val="none" w:sz="0" w:space="0" w:color="auto"/>
            <w:bottom w:val="none" w:sz="0" w:space="0" w:color="auto"/>
            <w:right w:val="none" w:sz="0" w:space="0" w:color="auto"/>
          </w:divBdr>
        </w:div>
      </w:divsChild>
    </w:div>
    <w:div w:id="1552694236">
      <w:bodyDiv w:val="1"/>
      <w:marLeft w:val="0"/>
      <w:marRight w:val="0"/>
      <w:marTop w:val="0"/>
      <w:marBottom w:val="0"/>
      <w:divBdr>
        <w:top w:val="none" w:sz="0" w:space="0" w:color="auto"/>
        <w:left w:val="none" w:sz="0" w:space="0" w:color="auto"/>
        <w:bottom w:val="none" w:sz="0" w:space="0" w:color="auto"/>
        <w:right w:val="none" w:sz="0" w:space="0" w:color="auto"/>
      </w:divBdr>
    </w:div>
    <w:div w:id="1556551075">
      <w:bodyDiv w:val="1"/>
      <w:marLeft w:val="0"/>
      <w:marRight w:val="0"/>
      <w:marTop w:val="0"/>
      <w:marBottom w:val="0"/>
      <w:divBdr>
        <w:top w:val="none" w:sz="0" w:space="0" w:color="auto"/>
        <w:left w:val="none" w:sz="0" w:space="0" w:color="auto"/>
        <w:bottom w:val="none" w:sz="0" w:space="0" w:color="auto"/>
        <w:right w:val="none" w:sz="0" w:space="0" w:color="auto"/>
      </w:divBdr>
    </w:div>
    <w:div w:id="1577670328">
      <w:bodyDiv w:val="1"/>
      <w:marLeft w:val="0"/>
      <w:marRight w:val="0"/>
      <w:marTop w:val="0"/>
      <w:marBottom w:val="0"/>
      <w:divBdr>
        <w:top w:val="none" w:sz="0" w:space="0" w:color="auto"/>
        <w:left w:val="none" w:sz="0" w:space="0" w:color="auto"/>
        <w:bottom w:val="none" w:sz="0" w:space="0" w:color="auto"/>
        <w:right w:val="none" w:sz="0" w:space="0" w:color="auto"/>
      </w:divBdr>
      <w:divsChild>
        <w:div w:id="933782013">
          <w:marLeft w:val="0"/>
          <w:marRight w:val="0"/>
          <w:marTop w:val="0"/>
          <w:marBottom w:val="0"/>
          <w:divBdr>
            <w:top w:val="single" w:sz="6" w:space="0" w:color="D4D0C8"/>
            <w:left w:val="single" w:sz="6" w:space="0" w:color="D4D0C8"/>
            <w:bottom w:val="single" w:sz="6" w:space="0" w:color="D4D0C8"/>
            <w:right w:val="single" w:sz="6" w:space="0" w:color="D4D0C8"/>
          </w:divBdr>
          <w:divsChild>
            <w:div w:id="367804174">
              <w:marLeft w:val="0"/>
              <w:marRight w:val="0"/>
              <w:marTop w:val="0"/>
              <w:marBottom w:val="0"/>
              <w:divBdr>
                <w:top w:val="none" w:sz="0" w:space="0" w:color="auto"/>
                <w:left w:val="none" w:sz="0" w:space="0" w:color="auto"/>
                <w:bottom w:val="none" w:sz="0" w:space="0" w:color="auto"/>
                <w:right w:val="none" w:sz="0" w:space="0" w:color="auto"/>
              </w:divBdr>
            </w:div>
            <w:div w:id="113445788">
              <w:marLeft w:val="0"/>
              <w:marRight w:val="0"/>
              <w:marTop w:val="0"/>
              <w:marBottom w:val="0"/>
              <w:divBdr>
                <w:top w:val="none" w:sz="0" w:space="0" w:color="auto"/>
                <w:left w:val="none" w:sz="0" w:space="0" w:color="auto"/>
                <w:bottom w:val="none" w:sz="0" w:space="0" w:color="auto"/>
                <w:right w:val="none" w:sz="0" w:space="0" w:color="auto"/>
              </w:divBdr>
            </w:div>
            <w:div w:id="1607150901">
              <w:marLeft w:val="0"/>
              <w:marRight w:val="0"/>
              <w:marTop w:val="0"/>
              <w:marBottom w:val="0"/>
              <w:divBdr>
                <w:top w:val="none" w:sz="0" w:space="0" w:color="auto"/>
                <w:left w:val="none" w:sz="0" w:space="0" w:color="auto"/>
                <w:bottom w:val="none" w:sz="0" w:space="0" w:color="auto"/>
                <w:right w:val="none" w:sz="0" w:space="0" w:color="auto"/>
              </w:divBdr>
            </w:div>
            <w:div w:id="1398017596">
              <w:marLeft w:val="0"/>
              <w:marRight w:val="0"/>
              <w:marTop w:val="0"/>
              <w:marBottom w:val="0"/>
              <w:divBdr>
                <w:top w:val="none" w:sz="0" w:space="0" w:color="auto"/>
                <w:left w:val="none" w:sz="0" w:space="0" w:color="auto"/>
                <w:bottom w:val="none" w:sz="0" w:space="0" w:color="auto"/>
                <w:right w:val="none" w:sz="0" w:space="0" w:color="auto"/>
              </w:divBdr>
            </w:div>
            <w:div w:id="450518072">
              <w:marLeft w:val="0"/>
              <w:marRight w:val="0"/>
              <w:marTop w:val="0"/>
              <w:marBottom w:val="0"/>
              <w:divBdr>
                <w:top w:val="none" w:sz="0" w:space="0" w:color="auto"/>
                <w:left w:val="none" w:sz="0" w:space="0" w:color="auto"/>
                <w:bottom w:val="none" w:sz="0" w:space="0" w:color="auto"/>
                <w:right w:val="none" w:sz="0" w:space="0" w:color="auto"/>
              </w:divBdr>
            </w:div>
            <w:div w:id="2036232136">
              <w:marLeft w:val="0"/>
              <w:marRight w:val="0"/>
              <w:marTop w:val="0"/>
              <w:marBottom w:val="0"/>
              <w:divBdr>
                <w:top w:val="none" w:sz="0" w:space="0" w:color="auto"/>
                <w:left w:val="none" w:sz="0" w:space="0" w:color="auto"/>
                <w:bottom w:val="none" w:sz="0" w:space="0" w:color="auto"/>
                <w:right w:val="none" w:sz="0" w:space="0" w:color="auto"/>
              </w:divBdr>
            </w:div>
            <w:div w:id="1830631366">
              <w:marLeft w:val="0"/>
              <w:marRight w:val="0"/>
              <w:marTop w:val="0"/>
              <w:marBottom w:val="0"/>
              <w:divBdr>
                <w:top w:val="none" w:sz="0" w:space="0" w:color="auto"/>
                <w:left w:val="none" w:sz="0" w:space="0" w:color="auto"/>
                <w:bottom w:val="none" w:sz="0" w:space="0" w:color="auto"/>
                <w:right w:val="none" w:sz="0" w:space="0" w:color="auto"/>
              </w:divBdr>
            </w:div>
            <w:div w:id="809517374">
              <w:marLeft w:val="0"/>
              <w:marRight w:val="0"/>
              <w:marTop w:val="0"/>
              <w:marBottom w:val="0"/>
              <w:divBdr>
                <w:top w:val="none" w:sz="0" w:space="0" w:color="auto"/>
                <w:left w:val="none" w:sz="0" w:space="0" w:color="auto"/>
                <w:bottom w:val="none" w:sz="0" w:space="0" w:color="auto"/>
                <w:right w:val="none" w:sz="0" w:space="0" w:color="auto"/>
              </w:divBdr>
            </w:div>
            <w:div w:id="51924690">
              <w:marLeft w:val="0"/>
              <w:marRight w:val="0"/>
              <w:marTop w:val="0"/>
              <w:marBottom w:val="0"/>
              <w:divBdr>
                <w:top w:val="none" w:sz="0" w:space="0" w:color="auto"/>
                <w:left w:val="none" w:sz="0" w:space="0" w:color="auto"/>
                <w:bottom w:val="none" w:sz="0" w:space="0" w:color="auto"/>
                <w:right w:val="none" w:sz="0" w:space="0" w:color="auto"/>
              </w:divBdr>
            </w:div>
            <w:div w:id="1846553924">
              <w:marLeft w:val="0"/>
              <w:marRight w:val="0"/>
              <w:marTop w:val="0"/>
              <w:marBottom w:val="0"/>
              <w:divBdr>
                <w:top w:val="none" w:sz="0" w:space="0" w:color="auto"/>
                <w:left w:val="none" w:sz="0" w:space="0" w:color="auto"/>
                <w:bottom w:val="none" w:sz="0" w:space="0" w:color="auto"/>
                <w:right w:val="none" w:sz="0" w:space="0" w:color="auto"/>
              </w:divBdr>
            </w:div>
            <w:div w:id="312104320">
              <w:marLeft w:val="0"/>
              <w:marRight w:val="0"/>
              <w:marTop w:val="0"/>
              <w:marBottom w:val="0"/>
              <w:divBdr>
                <w:top w:val="none" w:sz="0" w:space="0" w:color="auto"/>
                <w:left w:val="none" w:sz="0" w:space="0" w:color="auto"/>
                <w:bottom w:val="none" w:sz="0" w:space="0" w:color="auto"/>
                <w:right w:val="none" w:sz="0" w:space="0" w:color="auto"/>
              </w:divBdr>
            </w:div>
            <w:div w:id="572740001">
              <w:marLeft w:val="0"/>
              <w:marRight w:val="0"/>
              <w:marTop w:val="0"/>
              <w:marBottom w:val="0"/>
              <w:divBdr>
                <w:top w:val="none" w:sz="0" w:space="0" w:color="auto"/>
                <w:left w:val="none" w:sz="0" w:space="0" w:color="auto"/>
                <w:bottom w:val="none" w:sz="0" w:space="0" w:color="auto"/>
                <w:right w:val="none" w:sz="0" w:space="0" w:color="auto"/>
              </w:divBdr>
            </w:div>
            <w:div w:id="1042553479">
              <w:marLeft w:val="0"/>
              <w:marRight w:val="0"/>
              <w:marTop w:val="0"/>
              <w:marBottom w:val="0"/>
              <w:divBdr>
                <w:top w:val="none" w:sz="0" w:space="0" w:color="auto"/>
                <w:left w:val="none" w:sz="0" w:space="0" w:color="auto"/>
                <w:bottom w:val="none" w:sz="0" w:space="0" w:color="auto"/>
                <w:right w:val="none" w:sz="0" w:space="0" w:color="auto"/>
              </w:divBdr>
            </w:div>
            <w:div w:id="1332444593">
              <w:marLeft w:val="0"/>
              <w:marRight w:val="0"/>
              <w:marTop w:val="0"/>
              <w:marBottom w:val="0"/>
              <w:divBdr>
                <w:top w:val="none" w:sz="0" w:space="0" w:color="auto"/>
                <w:left w:val="none" w:sz="0" w:space="0" w:color="auto"/>
                <w:bottom w:val="none" w:sz="0" w:space="0" w:color="auto"/>
                <w:right w:val="none" w:sz="0" w:space="0" w:color="auto"/>
              </w:divBdr>
            </w:div>
            <w:div w:id="577400975">
              <w:marLeft w:val="0"/>
              <w:marRight w:val="0"/>
              <w:marTop w:val="0"/>
              <w:marBottom w:val="0"/>
              <w:divBdr>
                <w:top w:val="none" w:sz="0" w:space="0" w:color="auto"/>
                <w:left w:val="none" w:sz="0" w:space="0" w:color="auto"/>
                <w:bottom w:val="none" w:sz="0" w:space="0" w:color="auto"/>
                <w:right w:val="none" w:sz="0" w:space="0" w:color="auto"/>
              </w:divBdr>
            </w:div>
            <w:div w:id="401105912">
              <w:marLeft w:val="0"/>
              <w:marRight w:val="0"/>
              <w:marTop w:val="0"/>
              <w:marBottom w:val="0"/>
              <w:divBdr>
                <w:top w:val="none" w:sz="0" w:space="0" w:color="auto"/>
                <w:left w:val="none" w:sz="0" w:space="0" w:color="auto"/>
                <w:bottom w:val="none" w:sz="0" w:space="0" w:color="auto"/>
                <w:right w:val="none" w:sz="0" w:space="0" w:color="auto"/>
              </w:divBdr>
              <w:divsChild>
                <w:div w:id="1025255525">
                  <w:marLeft w:val="0"/>
                  <w:marRight w:val="0"/>
                  <w:marTop w:val="0"/>
                  <w:marBottom w:val="0"/>
                  <w:divBdr>
                    <w:top w:val="none" w:sz="0" w:space="0" w:color="auto"/>
                    <w:left w:val="none" w:sz="0" w:space="0" w:color="auto"/>
                    <w:bottom w:val="none" w:sz="0" w:space="0" w:color="auto"/>
                    <w:right w:val="none" w:sz="0" w:space="0" w:color="auto"/>
                  </w:divBdr>
                </w:div>
                <w:div w:id="837693947">
                  <w:marLeft w:val="0"/>
                  <w:marRight w:val="0"/>
                  <w:marTop w:val="0"/>
                  <w:marBottom w:val="0"/>
                  <w:divBdr>
                    <w:top w:val="none" w:sz="0" w:space="0" w:color="auto"/>
                    <w:left w:val="none" w:sz="0" w:space="0" w:color="auto"/>
                    <w:bottom w:val="none" w:sz="0" w:space="0" w:color="auto"/>
                    <w:right w:val="none" w:sz="0" w:space="0" w:color="auto"/>
                  </w:divBdr>
                </w:div>
                <w:div w:id="133064812">
                  <w:marLeft w:val="0"/>
                  <w:marRight w:val="0"/>
                  <w:marTop w:val="0"/>
                  <w:marBottom w:val="0"/>
                  <w:divBdr>
                    <w:top w:val="none" w:sz="0" w:space="0" w:color="auto"/>
                    <w:left w:val="none" w:sz="0" w:space="0" w:color="auto"/>
                    <w:bottom w:val="none" w:sz="0" w:space="0" w:color="auto"/>
                    <w:right w:val="none" w:sz="0" w:space="0" w:color="auto"/>
                  </w:divBdr>
                </w:div>
                <w:div w:id="290938528">
                  <w:marLeft w:val="0"/>
                  <w:marRight w:val="0"/>
                  <w:marTop w:val="0"/>
                  <w:marBottom w:val="0"/>
                  <w:divBdr>
                    <w:top w:val="none" w:sz="0" w:space="0" w:color="auto"/>
                    <w:left w:val="none" w:sz="0" w:space="0" w:color="auto"/>
                    <w:bottom w:val="none" w:sz="0" w:space="0" w:color="auto"/>
                    <w:right w:val="none" w:sz="0" w:space="0" w:color="auto"/>
                  </w:divBdr>
                </w:div>
                <w:div w:id="893198305">
                  <w:marLeft w:val="0"/>
                  <w:marRight w:val="0"/>
                  <w:marTop w:val="0"/>
                  <w:marBottom w:val="0"/>
                  <w:divBdr>
                    <w:top w:val="none" w:sz="0" w:space="0" w:color="auto"/>
                    <w:left w:val="none" w:sz="0" w:space="0" w:color="auto"/>
                    <w:bottom w:val="none" w:sz="0" w:space="0" w:color="auto"/>
                    <w:right w:val="none" w:sz="0" w:space="0" w:color="auto"/>
                  </w:divBdr>
                </w:div>
                <w:div w:id="92674971">
                  <w:marLeft w:val="0"/>
                  <w:marRight w:val="0"/>
                  <w:marTop w:val="0"/>
                  <w:marBottom w:val="0"/>
                  <w:divBdr>
                    <w:top w:val="none" w:sz="0" w:space="0" w:color="auto"/>
                    <w:left w:val="none" w:sz="0" w:space="0" w:color="auto"/>
                    <w:bottom w:val="none" w:sz="0" w:space="0" w:color="auto"/>
                    <w:right w:val="none" w:sz="0" w:space="0" w:color="auto"/>
                  </w:divBdr>
                </w:div>
                <w:div w:id="657147541">
                  <w:marLeft w:val="0"/>
                  <w:marRight w:val="0"/>
                  <w:marTop w:val="0"/>
                  <w:marBottom w:val="0"/>
                  <w:divBdr>
                    <w:top w:val="none" w:sz="0" w:space="0" w:color="auto"/>
                    <w:left w:val="none" w:sz="0" w:space="0" w:color="auto"/>
                    <w:bottom w:val="none" w:sz="0" w:space="0" w:color="auto"/>
                    <w:right w:val="none" w:sz="0" w:space="0" w:color="auto"/>
                  </w:divBdr>
                </w:div>
                <w:div w:id="1773282150">
                  <w:marLeft w:val="0"/>
                  <w:marRight w:val="0"/>
                  <w:marTop w:val="0"/>
                  <w:marBottom w:val="0"/>
                  <w:divBdr>
                    <w:top w:val="none" w:sz="0" w:space="0" w:color="auto"/>
                    <w:left w:val="none" w:sz="0" w:space="0" w:color="auto"/>
                    <w:bottom w:val="none" w:sz="0" w:space="0" w:color="auto"/>
                    <w:right w:val="none" w:sz="0" w:space="0" w:color="auto"/>
                  </w:divBdr>
                </w:div>
                <w:div w:id="576129863">
                  <w:marLeft w:val="0"/>
                  <w:marRight w:val="0"/>
                  <w:marTop w:val="0"/>
                  <w:marBottom w:val="0"/>
                  <w:divBdr>
                    <w:top w:val="none" w:sz="0" w:space="0" w:color="auto"/>
                    <w:left w:val="none" w:sz="0" w:space="0" w:color="auto"/>
                    <w:bottom w:val="none" w:sz="0" w:space="0" w:color="auto"/>
                    <w:right w:val="none" w:sz="0" w:space="0" w:color="auto"/>
                  </w:divBdr>
                </w:div>
                <w:div w:id="636420902">
                  <w:marLeft w:val="0"/>
                  <w:marRight w:val="0"/>
                  <w:marTop w:val="0"/>
                  <w:marBottom w:val="0"/>
                  <w:divBdr>
                    <w:top w:val="none" w:sz="0" w:space="0" w:color="auto"/>
                    <w:left w:val="none" w:sz="0" w:space="0" w:color="auto"/>
                    <w:bottom w:val="none" w:sz="0" w:space="0" w:color="auto"/>
                    <w:right w:val="none" w:sz="0" w:space="0" w:color="auto"/>
                  </w:divBdr>
                </w:div>
                <w:div w:id="1246187345">
                  <w:marLeft w:val="0"/>
                  <w:marRight w:val="0"/>
                  <w:marTop w:val="0"/>
                  <w:marBottom w:val="0"/>
                  <w:divBdr>
                    <w:top w:val="none" w:sz="0" w:space="0" w:color="auto"/>
                    <w:left w:val="none" w:sz="0" w:space="0" w:color="auto"/>
                    <w:bottom w:val="none" w:sz="0" w:space="0" w:color="auto"/>
                    <w:right w:val="none" w:sz="0" w:space="0" w:color="auto"/>
                  </w:divBdr>
                </w:div>
                <w:div w:id="1719937965">
                  <w:marLeft w:val="0"/>
                  <w:marRight w:val="0"/>
                  <w:marTop w:val="0"/>
                  <w:marBottom w:val="0"/>
                  <w:divBdr>
                    <w:top w:val="none" w:sz="0" w:space="0" w:color="auto"/>
                    <w:left w:val="none" w:sz="0" w:space="0" w:color="auto"/>
                    <w:bottom w:val="none" w:sz="0" w:space="0" w:color="auto"/>
                    <w:right w:val="none" w:sz="0" w:space="0" w:color="auto"/>
                  </w:divBdr>
                </w:div>
                <w:div w:id="566380555">
                  <w:marLeft w:val="0"/>
                  <w:marRight w:val="0"/>
                  <w:marTop w:val="0"/>
                  <w:marBottom w:val="0"/>
                  <w:divBdr>
                    <w:top w:val="none" w:sz="0" w:space="0" w:color="auto"/>
                    <w:left w:val="none" w:sz="0" w:space="0" w:color="auto"/>
                    <w:bottom w:val="none" w:sz="0" w:space="0" w:color="auto"/>
                    <w:right w:val="none" w:sz="0" w:space="0" w:color="auto"/>
                  </w:divBdr>
                </w:div>
                <w:div w:id="1887645945">
                  <w:marLeft w:val="0"/>
                  <w:marRight w:val="0"/>
                  <w:marTop w:val="0"/>
                  <w:marBottom w:val="0"/>
                  <w:divBdr>
                    <w:top w:val="none" w:sz="0" w:space="0" w:color="auto"/>
                    <w:left w:val="none" w:sz="0" w:space="0" w:color="auto"/>
                    <w:bottom w:val="none" w:sz="0" w:space="0" w:color="auto"/>
                    <w:right w:val="none" w:sz="0" w:space="0" w:color="auto"/>
                  </w:divBdr>
                </w:div>
                <w:div w:id="115652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708018">
          <w:marLeft w:val="0"/>
          <w:marRight w:val="0"/>
          <w:marTop w:val="0"/>
          <w:marBottom w:val="0"/>
          <w:divBdr>
            <w:top w:val="single" w:sz="6" w:space="0" w:color="D4D0C8"/>
            <w:left w:val="single" w:sz="6" w:space="0" w:color="D4D0C8"/>
            <w:bottom w:val="single" w:sz="6" w:space="0" w:color="D4D0C8"/>
            <w:right w:val="single" w:sz="6" w:space="0" w:color="D4D0C8"/>
          </w:divBdr>
          <w:divsChild>
            <w:div w:id="1036465918">
              <w:marLeft w:val="0"/>
              <w:marRight w:val="0"/>
              <w:marTop w:val="0"/>
              <w:marBottom w:val="0"/>
              <w:divBdr>
                <w:top w:val="none" w:sz="0" w:space="0" w:color="auto"/>
                <w:left w:val="none" w:sz="0" w:space="0" w:color="auto"/>
                <w:bottom w:val="none" w:sz="0" w:space="0" w:color="auto"/>
                <w:right w:val="none" w:sz="0" w:space="0" w:color="auto"/>
              </w:divBdr>
            </w:div>
            <w:div w:id="637414449">
              <w:marLeft w:val="0"/>
              <w:marRight w:val="0"/>
              <w:marTop w:val="0"/>
              <w:marBottom w:val="0"/>
              <w:divBdr>
                <w:top w:val="none" w:sz="0" w:space="0" w:color="auto"/>
                <w:left w:val="none" w:sz="0" w:space="0" w:color="auto"/>
                <w:bottom w:val="none" w:sz="0" w:space="0" w:color="auto"/>
                <w:right w:val="none" w:sz="0" w:space="0" w:color="auto"/>
              </w:divBdr>
              <w:divsChild>
                <w:div w:id="118832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829038">
      <w:bodyDiv w:val="1"/>
      <w:marLeft w:val="0"/>
      <w:marRight w:val="0"/>
      <w:marTop w:val="0"/>
      <w:marBottom w:val="0"/>
      <w:divBdr>
        <w:top w:val="none" w:sz="0" w:space="0" w:color="auto"/>
        <w:left w:val="none" w:sz="0" w:space="0" w:color="auto"/>
        <w:bottom w:val="none" w:sz="0" w:space="0" w:color="auto"/>
        <w:right w:val="none" w:sz="0" w:space="0" w:color="auto"/>
      </w:divBdr>
      <w:divsChild>
        <w:div w:id="1096827838">
          <w:marLeft w:val="0"/>
          <w:marRight w:val="0"/>
          <w:marTop w:val="0"/>
          <w:marBottom w:val="0"/>
          <w:divBdr>
            <w:top w:val="none" w:sz="0" w:space="0" w:color="auto"/>
            <w:left w:val="none" w:sz="0" w:space="0" w:color="auto"/>
            <w:bottom w:val="none" w:sz="0" w:space="0" w:color="auto"/>
            <w:right w:val="none" w:sz="0" w:space="0" w:color="auto"/>
          </w:divBdr>
        </w:div>
      </w:divsChild>
    </w:div>
    <w:div w:id="1579248562">
      <w:bodyDiv w:val="1"/>
      <w:marLeft w:val="0"/>
      <w:marRight w:val="0"/>
      <w:marTop w:val="0"/>
      <w:marBottom w:val="0"/>
      <w:divBdr>
        <w:top w:val="none" w:sz="0" w:space="0" w:color="auto"/>
        <w:left w:val="none" w:sz="0" w:space="0" w:color="auto"/>
        <w:bottom w:val="none" w:sz="0" w:space="0" w:color="auto"/>
        <w:right w:val="none" w:sz="0" w:space="0" w:color="auto"/>
      </w:divBdr>
    </w:div>
    <w:div w:id="1620335267">
      <w:bodyDiv w:val="1"/>
      <w:marLeft w:val="0"/>
      <w:marRight w:val="0"/>
      <w:marTop w:val="0"/>
      <w:marBottom w:val="0"/>
      <w:divBdr>
        <w:top w:val="none" w:sz="0" w:space="0" w:color="auto"/>
        <w:left w:val="none" w:sz="0" w:space="0" w:color="auto"/>
        <w:bottom w:val="none" w:sz="0" w:space="0" w:color="auto"/>
        <w:right w:val="none" w:sz="0" w:space="0" w:color="auto"/>
      </w:divBdr>
      <w:divsChild>
        <w:div w:id="1562060628">
          <w:marLeft w:val="0"/>
          <w:marRight w:val="0"/>
          <w:marTop w:val="0"/>
          <w:marBottom w:val="44"/>
          <w:divBdr>
            <w:top w:val="none" w:sz="0" w:space="0" w:color="auto"/>
            <w:left w:val="none" w:sz="0" w:space="0" w:color="auto"/>
            <w:bottom w:val="none" w:sz="0" w:space="0" w:color="auto"/>
            <w:right w:val="none" w:sz="0" w:space="0" w:color="auto"/>
          </w:divBdr>
        </w:div>
      </w:divsChild>
    </w:div>
    <w:div w:id="1627545629">
      <w:bodyDiv w:val="1"/>
      <w:marLeft w:val="0"/>
      <w:marRight w:val="0"/>
      <w:marTop w:val="0"/>
      <w:marBottom w:val="0"/>
      <w:divBdr>
        <w:top w:val="none" w:sz="0" w:space="0" w:color="auto"/>
        <w:left w:val="none" w:sz="0" w:space="0" w:color="auto"/>
        <w:bottom w:val="none" w:sz="0" w:space="0" w:color="auto"/>
        <w:right w:val="none" w:sz="0" w:space="0" w:color="auto"/>
      </w:divBdr>
    </w:div>
    <w:div w:id="1633291369">
      <w:bodyDiv w:val="1"/>
      <w:marLeft w:val="0"/>
      <w:marRight w:val="0"/>
      <w:marTop w:val="0"/>
      <w:marBottom w:val="0"/>
      <w:divBdr>
        <w:top w:val="none" w:sz="0" w:space="0" w:color="auto"/>
        <w:left w:val="none" w:sz="0" w:space="0" w:color="auto"/>
        <w:bottom w:val="none" w:sz="0" w:space="0" w:color="auto"/>
        <w:right w:val="none" w:sz="0" w:space="0" w:color="auto"/>
      </w:divBdr>
    </w:div>
    <w:div w:id="1657605233">
      <w:bodyDiv w:val="1"/>
      <w:marLeft w:val="0"/>
      <w:marRight w:val="0"/>
      <w:marTop w:val="0"/>
      <w:marBottom w:val="0"/>
      <w:divBdr>
        <w:top w:val="none" w:sz="0" w:space="0" w:color="auto"/>
        <w:left w:val="none" w:sz="0" w:space="0" w:color="auto"/>
        <w:bottom w:val="none" w:sz="0" w:space="0" w:color="auto"/>
        <w:right w:val="none" w:sz="0" w:space="0" w:color="auto"/>
      </w:divBdr>
    </w:div>
    <w:div w:id="1660227139">
      <w:bodyDiv w:val="1"/>
      <w:marLeft w:val="0"/>
      <w:marRight w:val="0"/>
      <w:marTop w:val="0"/>
      <w:marBottom w:val="0"/>
      <w:divBdr>
        <w:top w:val="none" w:sz="0" w:space="0" w:color="auto"/>
        <w:left w:val="none" w:sz="0" w:space="0" w:color="auto"/>
        <w:bottom w:val="none" w:sz="0" w:space="0" w:color="auto"/>
        <w:right w:val="none" w:sz="0" w:space="0" w:color="auto"/>
      </w:divBdr>
    </w:div>
    <w:div w:id="1672180867">
      <w:bodyDiv w:val="1"/>
      <w:marLeft w:val="0"/>
      <w:marRight w:val="0"/>
      <w:marTop w:val="0"/>
      <w:marBottom w:val="0"/>
      <w:divBdr>
        <w:top w:val="none" w:sz="0" w:space="0" w:color="auto"/>
        <w:left w:val="none" w:sz="0" w:space="0" w:color="auto"/>
        <w:bottom w:val="none" w:sz="0" w:space="0" w:color="auto"/>
        <w:right w:val="none" w:sz="0" w:space="0" w:color="auto"/>
      </w:divBdr>
    </w:div>
    <w:div w:id="1681855915">
      <w:bodyDiv w:val="1"/>
      <w:marLeft w:val="0"/>
      <w:marRight w:val="0"/>
      <w:marTop w:val="0"/>
      <w:marBottom w:val="0"/>
      <w:divBdr>
        <w:top w:val="none" w:sz="0" w:space="0" w:color="auto"/>
        <w:left w:val="none" w:sz="0" w:space="0" w:color="auto"/>
        <w:bottom w:val="none" w:sz="0" w:space="0" w:color="auto"/>
        <w:right w:val="none" w:sz="0" w:space="0" w:color="auto"/>
      </w:divBdr>
    </w:div>
    <w:div w:id="1684160991">
      <w:bodyDiv w:val="1"/>
      <w:marLeft w:val="0"/>
      <w:marRight w:val="0"/>
      <w:marTop w:val="0"/>
      <w:marBottom w:val="0"/>
      <w:divBdr>
        <w:top w:val="none" w:sz="0" w:space="0" w:color="auto"/>
        <w:left w:val="none" w:sz="0" w:space="0" w:color="auto"/>
        <w:bottom w:val="none" w:sz="0" w:space="0" w:color="auto"/>
        <w:right w:val="none" w:sz="0" w:space="0" w:color="auto"/>
      </w:divBdr>
      <w:divsChild>
        <w:div w:id="305625025">
          <w:marLeft w:val="0"/>
          <w:marRight w:val="0"/>
          <w:marTop w:val="0"/>
          <w:marBottom w:val="0"/>
          <w:divBdr>
            <w:top w:val="none" w:sz="0" w:space="0" w:color="auto"/>
            <w:left w:val="none" w:sz="0" w:space="0" w:color="auto"/>
            <w:bottom w:val="none" w:sz="0" w:space="0" w:color="auto"/>
            <w:right w:val="none" w:sz="0" w:space="0" w:color="auto"/>
          </w:divBdr>
        </w:div>
      </w:divsChild>
    </w:div>
    <w:div w:id="1693914574">
      <w:bodyDiv w:val="1"/>
      <w:marLeft w:val="0"/>
      <w:marRight w:val="0"/>
      <w:marTop w:val="0"/>
      <w:marBottom w:val="0"/>
      <w:divBdr>
        <w:top w:val="none" w:sz="0" w:space="0" w:color="auto"/>
        <w:left w:val="none" w:sz="0" w:space="0" w:color="auto"/>
        <w:bottom w:val="none" w:sz="0" w:space="0" w:color="auto"/>
        <w:right w:val="none" w:sz="0" w:space="0" w:color="auto"/>
      </w:divBdr>
      <w:divsChild>
        <w:div w:id="1578321974">
          <w:marLeft w:val="0"/>
          <w:marRight w:val="0"/>
          <w:marTop w:val="0"/>
          <w:marBottom w:val="0"/>
          <w:divBdr>
            <w:top w:val="none" w:sz="0" w:space="0" w:color="auto"/>
            <w:left w:val="none" w:sz="0" w:space="0" w:color="auto"/>
            <w:bottom w:val="none" w:sz="0" w:space="0" w:color="auto"/>
            <w:right w:val="none" w:sz="0" w:space="0" w:color="auto"/>
          </w:divBdr>
        </w:div>
      </w:divsChild>
    </w:div>
    <w:div w:id="1711688031">
      <w:bodyDiv w:val="1"/>
      <w:marLeft w:val="0"/>
      <w:marRight w:val="0"/>
      <w:marTop w:val="0"/>
      <w:marBottom w:val="0"/>
      <w:divBdr>
        <w:top w:val="none" w:sz="0" w:space="0" w:color="auto"/>
        <w:left w:val="none" w:sz="0" w:space="0" w:color="auto"/>
        <w:bottom w:val="none" w:sz="0" w:space="0" w:color="auto"/>
        <w:right w:val="none" w:sz="0" w:space="0" w:color="auto"/>
      </w:divBdr>
    </w:div>
    <w:div w:id="1716079825">
      <w:bodyDiv w:val="1"/>
      <w:marLeft w:val="0"/>
      <w:marRight w:val="0"/>
      <w:marTop w:val="0"/>
      <w:marBottom w:val="0"/>
      <w:divBdr>
        <w:top w:val="none" w:sz="0" w:space="0" w:color="auto"/>
        <w:left w:val="none" w:sz="0" w:space="0" w:color="auto"/>
        <w:bottom w:val="none" w:sz="0" w:space="0" w:color="auto"/>
        <w:right w:val="none" w:sz="0" w:space="0" w:color="auto"/>
      </w:divBdr>
    </w:div>
    <w:div w:id="1729377899">
      <w:bodyDiv w:val="1"/>
      <w:marLeft w:val="0"/>
      <w:marRight w:val="0"/>
      <w:marTop w:val="0"/>
      <w:marBottom w:val="0"/>
      <w:divBdr>
        <w:top w:val="none" w:sz="0" w:space="0" w:color="auto"/>
        <w:left w:val="none" w:sz="0" w:space="0" w:color="auto"/>
        <w:bottom w:val="none" w:sz="0" w:space="0" w:color="auto"/>
        <w:right w:val="none" w:sz="0" w:space="0" w:color="auto"/>
      </w:divBdr>
      <w:divsChild>
        <w:div w:id="1506901283">
          <w:blockQuote w:val="1"/>
          <w:marLeft w:val="0"/>
          <w:marRight w:val="0"/>
          <w:marTop w:val="0"/>
          <w:marBottom w:val="240"/>
          <w:divBdr>
            <w:top w:val="none" w:sz="0" w:space="0" w:color="auto"/>
            <w:left w:val="single" w:sz="36" w:space="15" w:color="EFEFEF"/>
            <w:bottom w:val="none" w:sz="0" w:space="0" w:color="auto"/>
            <w:right w:val="none" w:sz="0" w:space="0" w:color="auto"/>
          </w:divBdr>
        </w:div>
      </w:divsChild>
    </w:div>
    <w:div w:id="1729721203">
      <w:bodyDiv w:val="1"/>
      <w:marLeft w:val="0"/>
      <w:marRight w:val="0"/>
      <w:marTop w:val="0"/>
      <w:marBottom w:val="0"/>
      <w:divBdr>
        <w:top w:val="none" w:sz="0" w:space="0" w:color="auto"/>
        <w:left w:val="none" w:sz="0" w:space="0" w:color="auto"/>
        <w:bottom w:val="none" w:sz="0" w:space="0" w:color="auto"/>
        <w:right w:val="none" w:sz="0" w:space="0" w:color="auto"/>
      </w:divBdr>
      <w:divsChild>
        <w:div w:id="814951829">
          <w:marLeft w:val="0"/>
          <w:marRight w:val="0"/>
          <w:marTop w:val="0"/>
          <w:marBottom w:val="0"/>
          <w:divBdr>
            <w:top w:val="none" w:sz="0" w:space="0" w:color="auto"/>
            <w:left w:val="none" w:sz="0" w:space="0" w:color="auto"/>
            <w:bottom w:val="none" w:sz="0" w:space="0" w:color="auto"/>
            <w:right w:val="none" w:sz="0" w:space="0" w:color="auto"/>
          </w:divBdr>
        </w:div>
      </w:divsChild>
    </w:div>
    <w:div w:id="1756634075">
      <w:bodyDiv w:val="1"/>
      <w:marLeft w:val="0"/>
      <w:marRight w:val="0"/>
      <w:marTop w:val="0"/>
      <w:marBottom w:val="0"/>
      <w:divBdr>
        <w:top w:val="none" w:sz="0" w:space="0" w:color="auto"/>
        <w:left w:val="none" w:sz="0" w:space="0" w:color="auto"/>
        <w:bottom w:val="none" w:sz="0" w:space="0" w:color="auto"/>
        <w:right w:val="none" w:sz="0" w:space="0" w:color="auto"/>
      </w:divBdr>
    </w:div>
    <w:div w:id="1763602138">
      <w:bodyDiv w:val="1"/>
      <w:marLeft w:val="0"/>
      <w:marRight w:val="0"/>
      <w:marTop w:val="0"/>
      <w:marBottom w:val="0"/>
      <w:divBdr>
        <w:top w:val="none" w:sz="0" w:space="0" w:color="auto"/>
        <w:left w:val="none" w:sz="0" w:space="0" w:color="auto"/>
        <w:bottom w:val="none" w:sz="0" w:space="0" w:color="auto"/>
        <w:right w:val="none" w:sz="0" w:space="0" w:color="auto"/>
      </w:divBdr>
    </w:div>
    <w:div w:id="1776510490">
      <w:bodyDiv w:val="1"/>
      <w:marLeft w:val="0"/>
      <w:marRight w:val="0"/>
      <w:marTop w:val="0"/>
      <w:marBottom w:val="0"/>
      <w:divBdr>
        <w:top w:val="none" w:sz="0" w:space="0" w:color="auto"/>
        <w:left w:val="none" w:sz="0" w:space="0" w:color="auto"/>
        <w:bottom w:val="none" w:sz="0" w:space="0" w:color="auto"/>
        <w:right w:val="none" w:sz="0" w:space="0" w:color="auto"/>
      </w:divBdr>
      <w:divsChild>
        <w:div w:id="2000887103">
          <w:marLeft w:val="0"/>
          <w:marRight w:val="0"/>
          <w:marTop w:val="0"/>
          <w:marBottom w:val="0"/>
          <w:divBdr>
            <w:top w:val="none" w:sz="0" w:space="0" w:color="auto"/>
            <w:left w:val="none" w:sz="0" w:space="0" w:color="auto"/>
            <w:bottom w:val="none" w:sz="0" w:space="0" w:color="auto"/>
            <w:right w:val="none" w:sz="0" w:space="0" w:color="auto"/>
          </w:divBdr>
        </w:div>
      </w:divsChild>
    </w:div>
    <w:div w:id="1787771512">
      <w:bodyDiv w:val="1"/>
      <w:marLeft w:val="0"/>
      <w:marRight w:val="0"/>
      <w:marTop w:val="0"/>
      <w:marBottom w:val="0"/>
      <w:divBdr>
        <w:top w:val="none" w:sz="0" w:space="0" w:color="auto"/>
        <w:left w:val="none" w:sz="0" w:space="0" w:color="auto"/>
        <w:bottom w:val="none" w:sz="0" w:space="0" w:color="auto"/>
        <w:right w:val="none" w:sz="0" w:space="0" w:color="auto"/>
      </w:divBdr>
    </w:div>
    <w:div w:id="1789424732">
      <w:bodyDiv w:val="1"/>
      <w:marLeft w:val="0"/>
      <w:marRight w:val="0"/>
      <w:marTop w:val="0"/>
      <w:marBottom w:val="0"/>
      <w:divBdr>
        <w:top w:val="none" w:sz="0" w:space="0" w:color="auto"/>
        <w:left w:val="none" w:sz="0" w:space="0" w:color="auto"/>
        <w:bottom w:val="none" w:sz="0" w:space="0" w:color="auto"/>
        <w:right w:val="none" w:sz="0" w:space="0" w:color="auto"/>
      </w:divBdr>
    </w:div>
    <w:div w:id="1794712938">
      <w:bodyDiv w:val="1"/>
      <w:marLeft w:val="0"/>
      <w:marRight w:val="0"/>
      <w:marTop w:val="0"/>
      <w:marBottom w:val="0"/>
      <w:divBdr>
        <w:top w:val="none" w:sz="0" w:space="0" w:color="auto"/>
        <w:left w:val="none" w:sz="0" w:space="0" w:color="auto"/>
        <w:bottom w:val="none" w:sz="0" w:space="0" w:color="auto"/>
        <w:right w:val="none" w:sz="0" w:space="0" w:color="auto"/>
      </w:divBdr>
    </w:div>
    <w:div w:id="1807159315">
      <w:bodyDiv w:val="1"/>
      <w:marLeft w:val="0"/>
      <w:marRight w:val="0"/>
      <w:marTop w:val="0"/>
      <w:marBottom w:val="0"/>
      <w:divBdr>
        <w:top w:val="none" w:sz="0" w:space="0" w:color="auto"/>
        <w:left w:val="none" w:sz="0" w:space="0" w:color="auto"/>
        <w:bottom w:val="none" w:sz="0" w:space="0" w:color="auto"/>
        <w:right w:val="none" w:sz="0" w:space="0" w:color="auto"/>
      </w:divBdr>
      <w:divsChild>
        <w:div w:id="1074548547">
          <w:marLeft w:val="0"/>
          <w:marRight w:val="0"/>
          <w:marTop w:val="0"/>
          <w:marBottom w:val="0"/>
          <w:divBdr>
            <w:top w:val="none" w:sz="0" w:space="0" w:color="auto"/>
            <w:left w:val="none" w:sz="0" w:space="0" w:color="auto"/>
            <w:bottom w:val="none" w:sz="0" w:space="0" w:color="auto"/>
            <w:right w:val="none" w:sz="0" w:space="0" w:color="auto"/>
          </w:divBdr>
          <w:divsChild>
            <w:div w:id="542716222">
              <w:marLeft w:val="0"/>
              <w:marRight w:val="0"/>
              <w:marTop w:val="0"/>
              <w:marBottom w:val="0"/>
              <w:divBdr>
                <w:top w:val="none" w:sz="0" w:space="0" w:color="auto"/>
                <w:left w:val="none" w:sz="0" w:space="0" w:color="auto"/>
                <w:bottom w:val="none" w:sz="0" w:space="0" w:color="auto"/>
                <w:right w:val="none" w:sz="0" w:space="0" w:color="auto"/>
              </w:divBdr>
              <w:divsChild>
                <w:div w:id="65129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3768">
          <w:marLeft w:val="0"/>
          <w:marRight w:val="0"/>
          <w:marTop w:val="150"/>
          <w:marBottom w:val="300"/>
          <w:divBdr>
            <w:top w:val="none" w:sz="0" w:space="0" w:color="auto"/>
            <w:left w:val="none" w:sz="0" w:space="0" w:color="auto"/>
            <w:bottom w:val="none" w:sz="0" w:space="0" w:color="auto"/>
            <w:right w:val="none" w:sz="0" w:space="0" w:color="auto"/>
          </w:divBdr>
          <w:divsChild>
            <w:div w:id="1313682208">
              <w:marLeft w:val="0"/>
              <w:marRight w:val="0"/>
              <w:marTop w:val="0"/>
              <w:marBottom w:val="0"/>
              <w:divBdr>
                <w:top w:val="none" w:sz="0" w:space="0" w:color="auto"/>
                <w:left w:val="none" w:sz="0" w:space="0" w:color="auto"/>
                <w:bottom w:val="none" w:sz="0" w:space="0" w:color="auto"/>
                <w:right w:val="none" w:sz="0" w:space="0" w:color="auto"/>
              </w:divBdr>
            </w:div>
            <w:div w:id="1814061931">
              <w:marLeft w:val="0"/>
              <w:marRight w:val="0"/>
              <w:marTop w:val="0"/>
              <w:marBottom w:val="0"/>
              <w:divBdr>
                <w:top w:val="none" w:sz="0" w:space="0" w:color="auto"/>
                <w:left w:val="none" w:sz="0" w:space="0" w:color="auto"/>
                <w:bottom w:val="none" w:sz="0" w:space="0" w:color="auto"/>
                <w:right w:val="none" w:sz="0" w:space="0" w:color="auto"/>
              </w:divBdr>
            </w:div>
            <w:div w:id="641620045">
              <w:marLeft w:val="0"/>
              <w:marRight w:val="0"/>
              <w:marTop w:val="0"/>
              <w:marBottom w:val="0"/>
              <w:divBdr>
                <w:top w:val="none" w:sz="0" w:space="0" w:color="auto"/>
                <w:left w:val="none" w:sz="0" w:space="0" w:color="auto"/>
                <w:bottom w:val="none" w:sz="0" w:space="0" w:color="auto"/>
                <w:right w:val="none" w:sz="0" w:space="0" w:color="auto"/>
              </w:divBdr>
            </w:div>
            <w:div w:id="50373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161055">
      <w:bodyDiv w:val="1"/>
      <w:marLeft w:val="0"/>
      <w:marRight w:val="0"/>
      <w:marTop w:val="0"/>
      <w:marBottom w:val="0"/>
      <w:divBdr>
        <w:top w:val="none" w:sz="0" w:space="0" w:color="auto"/>
        <w:left w:val="none" w:sz="0" w:space="0" w:color="auto"/>
        <w:bottom w:val="none" w:sz="0" w:space="0" w:color="auto"/>
        <w:right w:val="none" w:sz="0" w:space="0" w:color="auto"/>
      </w:divBdr>
      <w:divsChild>
        <w:div w:id="85464131">
          <w:marLeft w:val="0"/>
          <w:marRight w:val="0"/>
          <w:marTop w:val="150"/>
          <w:marBottom w:val="225"/>
          <w:divBdr>
            <w:top w:val="none" w:sz="0" w:space="0" w:color="auto"/>
            <w:left w:val="none" w:sz="0" w:space="0" w:color="auto"/>
            <w:bottom w:val="none" w:sz="0" w:space="0" w:color="auto"/>
            <w:right w:val="none" w:sz="0" w:space="0" w:color="auto"/>
          </w:divBdr>
        </w:div>
      </w:divsChild>
    </w:div>
    <w:div w:id="1808205210">
      <w:bodyDiv w:val="1"/>
      <w:marLeft w:val="0"/>
      <w:marRight w:val="0"/>
      <w:marTop w:val="0"/>
      <w:marBottom w:val="0"/>
      <w:divBdr>
        <w:top w:val="none" w:sz="0" w:space="0" w:color="auto"/>
        <w:left w:val="none" w:sz="0" w:space="0" w:color="auto"/>
        <w:bottom w:val="none" w:sz="0" w:space="0" w:color="auto"/>
        <w:right w:val="none" w:sz="0" w:space="0" w:color="auto"/>
      </w:divBdr>
    </w:div>
    <w:div w:id="1825970277">
      <w:bodyDiv w:val="1"/>
      <w:marLeft w:val="0"/>
      <w:marRight w:val="0"/>
      <w:marTop w:val="0"/>
      <w:marBottom w:val="0"/>
      <w:divBdr>
        <w:top w:val="none" w:sz="0" w:space="0" w:color="auto"/>
        <w:left w:val="none" w:sz="0" w:space="0" w:color="auto"/>
        <w:bottom w:val="none" w:sz="0" w:space="0" w:color="auto"/>
        <w:right w:val="none" w:sz="0" w:space="0" w:color="auto"/>
      </w:divBdr>
      <w:divsChild>
        <w:div w:id="1460953380">
          <w:marLeft w:val="0"/>
          <w:marRight w:val="0"/>
          <w:marTop w:val="0"/>
          <w:marBottom w:val="0"/>
          <w:divBdr>
            <w:top w:val="none" w:sz="0" w:space="0" w:color="auto"/>
            <w:left w:val="none" w:sz="0" w:space="0" w:color="auto"/>
            <w:bottom w:val="none" w:sz="0" w:space="0" w:color="auto"/>
            <w:right w:val="none" w:sz="0" w:space="0" w:color="auto"/>
          </w:divBdr>
          <w:divsChild>
            <w:div w:id="1781753759">
              <w:marLeft w:val="0"/>
              <w:marRight w:val="0"/>
              <w:marTop w:val="0"/>
              <w:marBottom w:val="0"/>
              <w:divBdr>
                <w:top w:val="none" w:sz="0" w:space="0" w:color="auto"/>
                <w:left w:val="none" w:sz="0" w:space="0" w:color="auto"/>
                <w:bottom w:val="none" w:sz="0" w:space="0" w:color="auto"/>
                <w:right w:val="none" w:sz="0" w:space="0" w:color="auto"/>
              </w:divBdr>
              <w:divsChild>
                <w:div w:id="2093700448">
                  <w:marLeft w:val="0"/>
                  <w:marRight w:val="0"/>
                  <w:marTop w:val="0"/>
                  <w:marBottom w:val="0"/>
                  <w:divBdr>
                    <w:top w:val="none" w:sz="0" w:space="0" w:color="auto"/>
                    <w:left w:val="none" w:sz="0" w:space="0" w:color="auto"/>
                    <w:bottom w:val="none" w:sz="0" w:space="0" w:color="auto"/>
                    <w:right w:val="none" w:sz="0" w:space="0" w:color="auto"/>
                  </w:divBdr>
                  <w:divsChild>
                    <w:div w:id="1911652014">
                      <w:marLeft w:val="0"/>
                      <w:marRight w:val="0"/>
                      <w:marTop w:val="100"/>
                      <w:marBottom w:val="100"/>
                      <w:divBdr>
                        <w:top w:val="none" w:sz="0" w:space="0" w:color="auto"/>
                        <w:left w:val="none" w:sz="0" w:space="0" w:color="auto"/>
                        <w:bottom w:val="none" w:sz="0" w:space="0" w:color="auto"/>
                        <w:right w:val="none" w:sz="0" w:space="0" w:color="auto"/>
                      </w:divBdr>
                      <w:divsChild>
                        <w:div w:id="1699695604">
                          <w:blockQuote w:val="1"/>
                          <w:marLeft w:val="150"/>
                          <w:marRight w:val="150"/>
                          <w:marTop w:val="120"/>
                          <w:marBottom w:val="0"/>
                          <w:divBdr>
                            <w:top w:val="dashed" w:sz="6" w:space="19" w:color="DBDBCE"/>
                            <w:left w:val="dashed" w:sz="6" w:space="4" w:color="DBDBCE"/>
                            <w:bottom w:val="dashed" w:sz="6" w:space="4" w:color="DBDBCE"/>
                            <w:right w:val="dashed" w:sz="6" w:space="4" w:color="DBDBCE"/>
                          </w:divBdr>
                          <w:divsChild>
                            <w:div w:id="144939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5535296">
      <w:bodyDiv w:val="1"/>
      <w:marLeft w:val="0"/>
      <w:marRight w:val="0"/>
      <w:marTop w:val="0"/>
      <w:marBottom w:val="0"/>
      <w:divBdr>
        <w:top w:val="none" w:sz="0" w:space="0" w:color="auto"/>
        <w:left w:val="none" w:sz="0" w:space="0" w:color="auto"/>
        <w:bottom w:val="none" w:sz="0" w:space="0" w:color="auto"/>
        <w:right w:val="none" w:sz="0" w:space="0" w:color="auto"/>
      </w:divBdr>
    </w:div>
    <w:div w:id="1852718892">
      <w:bodyDiv w:val="1"/>
      <w:marLeft w:val="0"/>
      <w:marRight w:val="0"/>
      <w:marTop w:val="0"/>
      <w:marBottom w:val="0"/>
      <w:divBdr>
        <w:top w:val="none" w:sz="0" w:space="0" w:color="auto"/>
        <w:left w:val="none" w:sz="0" w:space="0" w:color="auto"/>
        <w:bottom w:val="none" w:sz="0" w:space="0" w:color="auto"/>
        <w:right w:val="none" w:sz="0" w:space="0" w:color="auto"/>
      </w:divBdr>
    </w:div>
    <w:div w:id="1869441227">
      <w:bodyDiv w:val="1"/>
      <w:marLeft w:val="0"/>
      <w:marRight w:val="0"/>
      <w:marTop w:val="0"/>
      <w:marBottom w:val="0"/>
      <w:divBdr>
        <w:top w:val="none" w:sz="0" w:space="0" w:color="auto"/>
        <w:left w:val="none" w:sz="0" w:space="0" w:color="auto"/>
        <w:bottom w:val="none" w:sz="0" w:space="0" w:color="auto"/>
        <w:right w:val="none" w:sz="0" w:space="0" w:color="auto"/>
      </w:divBdr>
    </w:div>
    <w:div w:id="1904440370">
      <w:bodyDiv w:val="1"/>
      <w:marLeft w:val="0"/>
      <w:marRight w:val="0"/>
      <w:marTop w:val="0"/>
      <w:marBottom w:val="0"/>
      <w:divBdr>
        <w:top w:val="none" w:sz="0" w:space="0" w:color="auto"/>
        <w:left w:val="none" w:sz="0" w:space="0" w:color="auto"/>
        <w:bottom w:val="none" w:sz="0" w:space="0" w:color="auto"/>
        <w:right w:val="none" w:sz="0" w:space="0" w:color="auto"/>
      </w:divBdr>
    </w:div>
    <w:div w:id="1908761714">
      <w:bodyDiv w:val="1"/>
      <w:marLeft w:val="0"/>
      <w:marRight w:val="0"/>
      <w:marTop w:val="0"/>
      <w:marBottom w:val="0"/>
      <w:divBdr>
        <w:top w:val="none" w:sz="0" w:space="0" w:color="auto"/>
        <w:left w:val="none" w:sz="0" w:space="0" w:color="auto"/>
        <w:bottom w:val="none" w:sz="0" w:space="0" w:color="auto"/>
        <w:right w:val="none" w:sz="0" w:space="0" w:color="auto"/>
      </w:divBdr>
      <w:divsChild>
        <w:div w:id="687685252">
          <w:marLeft w:val="0"/>
          <w:marRight w:val="0"/>
          <w:marTop w:val="0"/>
          <w:marBottom w:val="0"/>
          <w:divBdr>
            <w:top w:val="none" w:sz="0" w:space="0" w:color="auto"/>
            <w:left w:val="none" w:sz="0" w:space="0" w:color="auto"/>
            <w:bottom w:val="none" w:sz="0" w:space="0" w:color="auto"/>
            <w:right w:val="none" w:sz="0" w:space="0" w:color="auto"/>
          </w:divBdr>
        </w:div>
      </w:divsChild>
    </w:div>
    <w:div w:id="1912616293">
      <w:bodyDiv w:val="1"/>
      <w:marLeft w:val="0"/>
      <w:marRight w:val="0"/>
      <w:marTop w:val="0"/>
      <w:marBottom w:val="0"/>
      <w:divBdr>
        <w:top w:val="none" w:sz="0" w:space="0" w:color="auto"/>
        <w:left w:val="none" w:sz="0" w:space="0" w:color="auto"/>
        <w:bottom w:val="none" w:sz="0" w:space="0" w:color="auto"/>
        <w:right w:val="none" w:sz="0" w:space="0" w:color="auto"/>
      </w:divBdr>
    </w:div>
    <w:div w:id="1939487027">
      <w:bodyDiv w:val="1"/>
      <w:marLeft w:val="0"/>
      <w:marRight w:val="0"/>
      <w:marTop w:val="0"/>
      <w:marBottom w:val="0"/>
      <w:divBdr>
        <w:top w:val="none" w:sz="0" w:space="0" w:color="auto"/>
        <w:left w:val="none" w:sz="0" w:space="0" w:color="auto"/>
        <w:bottom w:val="none" w:sz="0" w:space="0" w:color="auto"/>
        <w:right w:val="none" w:sz="0" w:space="0" w:color="auto"/>
      </w:divBdr>
    </w:div>
    <w:div w:id="1947880646">
      <w:bodyDiv w:val="1"/>
      <w:marLeft w:val="0"/>
      <w:marRight w:val="0"/>
      <w:marTop w:val="0"/>
      <w:marBottom w:val="0"/>
      <w:divBdr>
        <w:top w:val="none" w:sz="0" w:space="0" w:color="auto"/>
        <w:left w:val="none" w:sz="0" w:space="0" w:color="auto"/>
        <w:bottom w:val="none" w:sz="0" w:space="0" w:color="auto"/>
        <w:right w:val="none" w:sz="0" w:space="0" w:color="auto"/>
      </w:divBdr>
      <w:divsChild>
        <w:div w:id="1516772127">
          <w:marLeft w:val="0"/>
          <w:marRight w:val="0"/>
          <w:marTop w:val="0"/>
          <w:marBottom w:val="120"/>
          <w:divBdr>
            <w:top w:val="single" w:sz="6" w:space="0" w:color="D5DDC6"/>
            <w:left w:val="single" w:sz="6" w:space="0" w:color="D5DDC6"/>
            <w:bottom w:val="single" w:sz="6" w:space="0" w:color="D5DDC6"/>
            <w:right w:val="single" w:sz="6" w:space="0" w:color="D5DDC6"/>
          </w:divBdr>
        </w:div>
        <w:div w:id="965041819">
          <w:marLeft w:val="0"/>
          <w:marRight w:val="0"/>
          <w:marTop w:val="0"/>
          <w:marBottom w:val="120"/>
          <w:divBdr>
            <w:top w:val="single" w:sz="6" w:space="0" w:color="D5DDC6"/>
            <w:left w:val="single" w:sz="6" w:space="0" w:color="D5DDC6"/>
            <w:bottom w:val="single" w:sz="6" w:space="0" w:color="D5DDC6"/>
            <w:right w:val="single" w:sz="6" w:space="0" w:color="D5DDC6"/>
          </w:divBdr>
        </w:div>
      </w:divsChild>
    </w:div>
    <w:div w:id="1963149036">
      <w:bodyDiv w:val="1"/>
      <w:marLeft w:val="0"/>
      <w:marRight w:val="0"/>
      <w:marTop w:val="0"/>
      <w:marBottom w:val="0"/>
      <w:divBdr>
        <w:top w:val="none" w:sz="0" w:space="0" w:color="auto"/>
        <w:left w:val="none" w:sz="0" w:space="0" w:color="auto"/>
        <w:bottom w:val="none" w:sz="0" w:space="0" w:color="auto"/>
        <w:right w:val="none" w:sz="0" w:space="0" w:color="auto"/>
      </w:divBdr>
    </w:div>
    <w:div w:id="1990279939">
      <w:bodyDiv w:val="1"/>
      <w:marLeft w:val="0"/>
      <w:marRight w:val="0"/>
      <w:marTop w:val="0"/>
      <w:marBottom w:val="0"/>
      <w:divBdr>
        <w:top w:val="none" w:sz="0" w:space="0" w:color="auto"/>
        <w:left w:val="none" w:sz="0" w:space="0" w:color="auto"/>
        <w:bottom w:val="none" w:sz="0" w:space="0" w:color="auto"/>
        <w:right w:val="none" w:sz="0" w:space="0" w:color="auto"/>
      </w:divBdr>
    </w:div>
    <w:div w:id="1998993070">
      <w:bodyDiv w:val="1"/>
      <w:marLeft w:val="0"/>
      <w:marRight w:val="0"/>
      <w:marTop w:val="0"/>
      <w:marBottom w:val="0"/>
      <w:divBdr>
        <w:top w:val="none" w:sz="0" w:space="0" w:color="auto"/>
        <w:left w:val="none" w:sz="0" w:space="0" w:color="auto"/>
        <w:bottom w:val="none" w:sz="0" w:space="0" w:color="auto"/>
        <w:right w:val="none" w:sz="0" w:space="0" w:color="auto"/>
      </w:divBdr>
      <w:divsChild>
        <w:div w:id="583149801">
          <w:marLeft w:val="0"/>
          <w:marRight w:val="0"/>
          <w:marTop w:val="0"/>
          <w:marBottom w:val="75"/>
          <w:divBdr>
            <w:top w:val="none" w:sz="0" w:space="0" w:color="auto"/>
            <w:left w:val="none" w:sz="0" w:space="0" w:color="auto"/>
            <w:bottom w:val="none" w:sz="0" w:space="0" w:color="auto"/>
            <w:right w:val="none" w:sz="0" w:space="0" w:color="auto"/>
          </w:divBdr>
        </w:div>
      </w:divsChild>
    </w:div>
    <w:div w:id="2005161447">
      <w:bodyDiv w:val="1"/>
      <w:marLeft w:val="0"/>
      <w:marRight w:val="0"/>
      <w:marTop w:val="0"/>
      <w:marBottom w:val="0"/>
      <w:divBdr>
        <w:top w:val="none" w:sz="0" w:space="0" w:color="auto"/>
        <w:left w:val="none" w:sz="0" w:space="0" w:color="auto"/>
        <w:bottom w:val="none" w:sz="0" w:space="0" w:color="auto"/>
        <w:right w:val="none" w:sz="0" w:space="0" w:color="auto"/>
      </w:divBdr>
    </w:div>
    <w:div w:id="2024046278">
      <w:bodyDiv w:val="1"/>
      <w:marLeft w:val="0"/>
      <w:marRight w:val="0"/>
      <w:marTop w:val="0"/>
      <w:marBottom w:val="0"/>
      <w:divBdr>
        <w:top w:val="none" w:sz="0" w:space="0" w:color="auto"/>
        <w:left w:val="none" w:sz="0" w:space="0" w:color="auto"/>
        <w:bottom w:val="none" w:sz="0" w:space="0" w:color="auto"/>
        <w:right w:val="none" w:sz="0" w:space="0" w:color="auto"/>
      </w:divBdr>
    </w:div>
    <w:div w:id="2029481079">
      <w:bodyDiv w:val="1"/>
      <w:marLeft w:val="0"/>
      <w:marRight w:val="0"/>
      <w:marTop w:val="0"/>
      <w:marBottom w:val="0"/>
      <w:divBdr>
        <w:top w:val="none" w:sz="0" w:space="0" w:color="auto"/>
        <w:left w:val="none" w:sz="0" w:space="0" w:color="auto"/>
        <w:bottom w:val="none" w:sz="0" w:space="0" w:color="auto"/>
        <w:right w:val="none" w:sz="0" w:space="0" w:color="auto"/>
      </w:divBdr>
      <w:divsChild>
        <w:div w:id="1231766663">
          <w:marLeft w:val="0"/>
          <w:marRight w:val="0"/>
          <w:marTop w:val="0"/>
          <w:marBottom w:val="0"/>
          <w:divBdr>
            <w:top w:val="single" w:sz="6" w:space="0" w:color="D4D0C8"/>
            <w:left w:val="single" w:sz="6" w:space="0" w:color="D4D0C8"/>
            <w:bottom w:val="single" w:sz="6" w:space="0" w:color="D4D0C8"/>
            <w:right w:val="single" w:sz="6" w:space="0" w:color="D4D0C8"/>
          </w:divBdr>
          <w:divsChild>
            <w:div w:id="970549748">
              <w:marLeft w:val="0"/>
              <w:marRight w:val="0"/>
              <w:marTop w:val="0"/>
              <w:marBottom w:val="0"/>
              <w:divBdr>
                <w:top w:val="none" w:sz="0" w:space="0" w:color="auto"/>
                <w:left w:val="none" w:sz="0" w:space="0" w:color="auto"/>
                <w:bottom w:val="none" w:sz="0" w:space="0" w:color="auto"/>
                <w:right w:val="none" w:sz="0" w:space="0" w:color="auto"/>
              </w:divBdr>
            </w:div>
            <w:div w:id="1629584895">
              <w:marLeft w:val="0"/>
              <w:marRight w:val="0"/>
              <w:marTop w:val="0"/>
              <w:marBottom w:val="0"/>
              <w:divBdr>
                <w:top w:val="none" w:sz="0" w:space="0" w:color="auto"/>
                <w:left w:val="none" w:sz="0" w:space="0" w:color="auto"/>
                <w:bottom w:val="none" w:sz="0" w:space="0" w:color="auto"/>
                <w:right w:val="none" w:sz="0" w:space="0" w:color="auto"/>
              </w:divBdr>
            </w:div>
            <w:div w:id="1249727197">
              <w:marLeft w:val="0"/>
              <w:marRight w:val="0"/>
              <w:marTop w:val="0"/>
              <w:marBottom w:val="0"/>
              <w:divBdr>
                <w:top w:val="none" w:sz="0" w:space="0" w:color="auto"/>
                <w:left w:val="none" w:sz="0" w:space="0" w:color="auto"/>
                <w:bottom w:val="none" w:sz="0" w:space="0" w:color="auto"/>
                <w:right w:val="none" w:sz="0" w:space="0" w:color="auto"/>
              </w:divBdr>
            </w:div>
            <w:div w:id="1977487197">
              <w:marLeft w:val="0"/>
              <w:marRight w:val="0"/>
              <w:marTop w:val="0"/>
              <w:marBottom w:val="0"/>
              <w:divBdr>
                <w:top w:val="none" w:sz="0" w:space="0" w:color="auto"/>
                <w:left w:val="none" w:sz="0" w:space="0" w:color="auto"/>
                <w:bottom w:val="none" w:sz="0" w:space="0" w:color="auto"/>
                <w:right w:val="none" w:sz="0" w:space="0" w:color="auto"/>
              </w:divBdr>
            </w:div>
            <w:div w:id="1705867902">
              <w:marLeft w:val="0"/>
              <w:marRight w:val="0"/>
              <w:marTop w:val="0"/>
              <w:marBottom w:val="0"/>
              <w:divBdr>
                <w:top w:val="none" w:sz="0" w:space="0" w:color="auto"/>
                <w:left w:val="none" w:sz="0" w:space="0" w:color="auto"/>
                <w:bottom w:val="none" w:sz="0" w:space="0" w:color="auto"/>
                <w:right w:val="none" w:sz="0" w:space="0" w:color="auto"/>
              </w:divBdr>
            </w:div>
            <w:div w:id="1446463148">
              <w:marLeft w:val="0"/>
              <w:marRight w:val="0"/>
              <w:marTop w:val="0"/>
              <w:marBottom w:val="0"/>
              <w:divBdr>
                <w:top w:val="none" w:sz="0" w:space="0" w:color="auto"/>
                <w:left w:val="none" w:sz="0" w:space="0" w:color="auto"/>
                <w:bottom w:val="none" w:sz="0" w:space="0" w:color="auto"/>
                <w:right w:val="none" w:sz="0" w:space="0" w:color="auto"/>
              </w:divBdr>
            </w:div>
            <w:div w:id="1261375017">
              <w:marLeft w:val="0"/>
              <w:marRight w:val="0"/>
              <w:marTop w:val="0"/>
              <w:marBottom w:val="0"/>
              <w:divBdr>
                <w:top w:val="none" w:sz="0" w:space="0" w:color="auto"/>
                <w:left w:val="none" w:sz="0" w:space="0" w:color="auto"/>
                <w:bottom w:val="none" w:sz="0" w:space="0" w:color="auto"/>
                <w:right w:val="none" w:sz="0" w:space="0" w:color="auto"/>
              </w:divBdr>
            </w:div>
            <w:div w:id="1216965832">
              <w:marLeft w:val="0"/>
              <w:marRight w:val="0"/>
              <w:marTop w:val="0"/>
              <w:marBottom w:val="0"/>
              <w:divBdr>
                <w:top w:val="none" w:sz="0" w:space="0" w:color="auto"/>
                <w:left w:val="none" w:sz="0" w:space="0" w:color="auto"/>
                <w:bottom w:val="none" w:sz="0" w:space="0" w:color="auto"/>
                <w:right w:val="none" w:sz="0" w:space="0" w:color="auto"/>
              </w:divBdr>
            </w:div>
            <w:div w:id="1531454885">
              <w:marLeft w:val="0"/>
              <w:marRight w:val="0"/>
              <w:marTop w:val="0"/>
              <w:marBottom w:val="0"/>
              <w:divBdr>
                <w:top w:val="none" w:sz="0" w:space="0" w:color="auto"/>
                <w:left w:val="none" w:sz="0" w:space="0" w:color="auto"/>
                <w:bottom w:val="none" w:sz="0" w:space="0" w:color="auto"/>
                <w:right w:val="none" w:sz="0" w:space="0" w:color="auto"/>
              </w:divBdr>
            </w:div>
            <w:div w:id="1103498855">
              <w:marLeft w:val="0"/>
              <w:marRight w:val="0"/>
              <w:marTop w:val="0"/>
              <w:marBottom w:val="0"/>
              <w:divBdr>
                <w:top w:val="none" w:sz="0" w:space="0" w:color="auto"/>
                <w:left w:val="none" w:sz="0" w:space="0" w:color="auto"/>
                <w:bottom w:val="none" w:sz="0" w:space="0" w:color="auto"/>
                <w:right w:val="none" w:sz="0" w:space="0" w:color="auto"/>
              </w:divBdr>
            </w:div>
            <w:div w:id="483085921">
              <w:marLeft w:val="0"/>
              <w:marRight w:val="0"/>
              <w:marTop w:val="0"/>
              <w:marBottom w:val="0"/>
              <w:divBdr>
                <w:top w:val="none" w:sz="0" w:space="0" w:color="auto"/>
                <w:left w:val="none" w:sz="0" w:space="0" w:color="auto"/>
                <w:bottom w:val="none" w:sz="0" w:space="0" w:color="auto"/>
                <w:right w:val="none" w:sz="0" w:space="0" w:color="auto"/>
              </w:divBdr>
            </w:div>
            <w:div w:id="167063598">
              <w:marLeft w:val="0"/>
              <w:marRight w:val="0"/>
              <w:marTop w:val="0"/>
              <w:marBottom w:val="0"/>
              <w:divBdr>
                <w:top w:val="none" w:sz="0" w:space="0" w:color="auto"/>
                <w:left w:val="none" w:sz="0" w:space="0" w:color="auto"/>
                <w:bottom w:val="none" w:sz="0" w:space="0" w:color="auto"/>
                <w:right w:val="none" w:sz="0" w:space="0" w:color="auto"/>
              </w:divBdr>
            </w:div>
            <w:div w:id="1965233418">
              <w:marLeft w:val="0"/>
              <w:marRight w:val="0"/>
              <w:marTop w:val="0"/>
              <w:marBottom w:val="0"/>
              <w:divBdr>
                <w:top w:val="none" w:sz="0" w:space="0" w:color="auto"/>
                <w:left w:val="none" w:sz="0" w:space="0" w:color="auto"/>
                <w:bottom w:val="none" w:sz="0" w:space="0" w:color="auto"/>
                <w:right w:val="none" w:sz="0" w:space="0" w:color="auto"/>
              </w:divBdr>
            </w:div>
            <w:div w:id="612979670">
              <w:marLeft w:val="0"/>
              <w:marRight w:val="0"/>
              <w:marTop w:val="0"/>
              <w:marBottom w:val="0"/>
              <w:divBdr>
                <w:top w:val="none" w:sz="0" w:space="0" w:color="auto"/>
                <w:left w:val="none" w:sz="0" w:space="0" w:color="auto"/>
                <w:bottom w:val="none" w:sz="0" w:space="0" w:color="auto"/>
                <w:right w:val="none" w:sz="0" w:space="0" w:color="auto"/>
              </w:divBdr>
            </w:div>
            <w:div w:id="1763336788">
              <w:marLeft w:val="0"/>
              <w:marRight w:val="0"/>
              <w:marTop w:val="0"/>
              <w:marBottom w:val="0"/>
              <w:divBdr>
                <w:top w:val="none" w:sz="0" w:space="0" w:color="auto"/>
                <w:left w:val="none" w:sz="0" w:space="0" w:color="auto"/>
                <w:bottom w:val="none" w:sz="0" w:space="0" w:color="auto"/>
                <w:right w:val="none" w:sz="0" w:space="0" w:color="auto"/>
              </w:divBdr>
            </w:div>
            <w:div w:id="1474642199">
              <w:marLeft w:val="0"/>
              <w:marRight w:val="0"/>
              <w:marTop w:val="0"/>
              <w:marBottom w:val="0"/>
              <w:divBdr>
                <w:top w:val="none" w:sz="0" w:space="0" w:color="auto"/>
                <w:left w:val="none" w:sz="0" w:space="0" w:color="auto"/>
                <w:bottom w:val="none" w:sz="0" w:space="0" w:color="auto"/>
                <w:right w:val="none" w:sz="0" w:space="0" w:color="auto"/>
              </w:divBdr>
            </w:div>
            <w:div w:id="884563703">
              <w:marLeft w:val="0"/>
              <w:marRight w:val="0"/>
              <w:marTop w:val="0"/>
              <w:marBottom w:val="0"/>
              <w:divBdr>
                <w:top w:val="none" w:sz="0" w:space="0" w:color="auto"/>
                <w:left w:val="none" w:sz="0" w:space="0" w:color="auto"/>
                <w:bottom w:val="none" w:sz="0" w:space="0" w:color="auto"/>
                <w:right w:val="none" w:sz="0" w:space="0" w:color="auto"/>
              </w:divBdr>
            </w:div>
            <w:div w:id="1004477303">
              <w:marLeft w:val="0"/>
              <w:marRight w:val="0"/>
              <w:marTop w:val="0"/>
              <w:marBottom w:val="0"/>
              <w:divBdr>
                <w:top w:val="none" w:sz="0" w:space="0" w:color="auto"/>
                <w:left w:val="none" w:sz="0" w:space="0" w:color="auto"/>
                <w:bottom w:val="none" w:sz="0" w:space="0" w:color="auto"/>
                <w:right w:val="none" w:sz="0" w:space="0" w:color="auto"/>
              </w:divBdr>
            </w:div>
            <w:div w:id="984703176">
              <w:marLeft w:val="0"/>
              <w:marRight w:val="0"/>
              <w:marTop w:val="0"/>
              <w:marBottom w:val="0"/>
              <w:divBdr>
                <w:top w:val="none" w:sz="0" w:space="0" w:color="auto"/>
                <w:left w:val="none" w:sz="0" w:space="0" w:color="auto"/>
                <w:bottom w:val="none" w:sz="0" w:space="0" w:color="auto"/>
                <w:right w:val="none" w:sz="0" w:space="0" w:color="auto"/>
              </w:divBdr>
            </w:div>
            <w:div w:id="27679156">
              <w:marLeft w:val="0"/>
              <w:marRight w:val="0"/>
              <w:marTop w:val="0"/>
              <w:marBottom w:val="0"/>
              <w:divBdr>
                <w:top w:val="none" w:sz="0" w:space="0" w:color="auto"/>
                <w:left w:val="none" w:sz="0" w:space="0" w:color="auto"/>
                <w:bottom w:val="none" w:sz="0" w:space="0" w:color="auto"/>
                <w:right w:val="none" w:sz="0" w:space="0" w:color="auto"/>
              </w:divBdr>
            </w:div>
            <w:div w:id="1752849851">
              <w:marLeft w:val="0"/>
              <w:marRight w:val="0"/>
              <w:marTop w:val="0"/>
              <w:marBottom w:val="0"/>
              <w:divBdr>
                <w:top w:val="none" w:sz="0" w:space="0" w:color="auto"/>
                <w:left w:val="none" w:sz="0" w:space="0" w:color="auto"/>
                <w:bottom w:val="none" w:sz="0" w:space="0" w:color="auto"/>
                <w:right w:val="none" w:sz="0" w:space="0" w:color="auto"/>
              </w:divBdr>
            </w:div>
            <w:div w:id="1917781131">
              <w:marLeft w:val="0"/>
              <w:marRight w:val="0"/>
              <w:marTop w:val="0"/>
              <w:marBottom w:val="0"/>
              <w:divBdr>
                <w:top w:val="none" w:sz="0" w:space="0" w:color="auto"/>
                <w:left w:val="none" w:sz="0" w:space="0" w:color="auto"/>
                <w:bottom w:val="none" w:sz="0" w:space="0" w:color="auto"/>
                <w:right w:val="none" w:sz="0" w:space="0" w:color="auto"/>
              </w:divBdr>
              <w:divsChild>
                <w:div w:id="1754156285">
                  <w:marLeft w:val="0"/>
                  <w:marRight w:val="0"/>
                  <w:marTop w:val="0"/>
                  <w:marBottom w:val="0"/>
                  <w:divBdr>
                    <w:top w:val="none" w:sz="0" w:space="0" w:color="auto"/>
                    <w:left w:val="none" w:sz="0" w:space="0" w:color="auto"/>
                    <w:bottom w:val="none" w:sz="0" w:space="0" w:color="auto"/>
                    <w:right w:val="none" w:sz="0" w:space="0" w:color="auto"/>
                  </w:divBdr>
                </w:div>
                <w:div w:id="653796356">
                  <w:marLeft w:val="0"/>
                  <w:marRight w:val="0"/>
                  <w:marTop w:val="0"/>
                  <w:marBottom w:val="0"/>
                  <w:divBdr>
                    <w:top w:val="none" w:sz="0" w:space="0" w:color="auto"/>
                    <w:left w:val="none" w:sz="0" w:space="0" w:color="auto"/>
                    <w:bottom w:val="none" w:sz="0" w:space="0" w:color="auto"/>
                    <w:right w:val="none" w:sz="0" w:space="0" w:color="auto"/>
                  </w:divBdr>
                </w:div>
                <w:div w:id="828987171">
                  <w:marLeft w:val="0"/>
                  <w:marRight w:val="0"/>
                  <w:marTop w:val="0"/>
                  <w:marBottom w:val="0"/>
                  <w:divBdr>
                    <w:top w:val="none" w:sz="0" w:space="0" w:color="auto"/>
                    <w:left w:val="none" w:sz="0" w:space="0" w:color="auto"/>
                    <w:bottom w:val="none" w:sz="0" w:space="0" w:color="auto"/>
                    <w:right w:val="none" w:sz="0" w:space="0" w:color="auto"/>
                  </w:divBdr>
                </w:div>
                <w:div w:id="2139297352">
                  <w:marLeft w:val="0"/>
                  <w:marRight w:val="0"/>
                  <w:marTop w:val="0"/>
                  <w:marBottom w:val="0"/>
                  <w:divBdr>
                    <w:top w:val="none" w:sz="0" w:space="0" w:color="auto"/>
                    <w:left w:val="none" w:sz="0" w:space="0" w:color="auto"/>
                    <w:bottom w:val="none" w:sz="0" w:space="0" w:color="auto"/>
                    <w:right w:val="none" w:sz="0" w:space="0" w:color="auto"/>
                  </w:divBdr>
                </w:div>
                <w:div w:id="1385369230">
                  <w:marLeft w:val="0"/>
                  <w:marRight w:val="0"/>
                  <w:marTop w:val="0"/>
                  <w:marBottom w:val="0"/>
                  <w:divBdr>
                    <w:top w:val="none" w:sz="0" w:space="0" w:color="auto"/>
                    <w:left w:val="none" w:sz="0" w:space="0" w:color="auto"/>
                    <w:bottom w:val="none" w:sz="0" w:space="0" w:color="auto"/>
                    <w:right w:val="none" w:sz="0" w:space="0" w:color="auto"/>
                  </w:divBdr>
                </w:div>
                <w:div w:id="1777211633">
                  <w:marLeft w:val="0"/>
                  <w:marRight w:val="0"/>
                  <w:marTop w:val="0"/>
                  <w:marBottom w:val="0"/>
                  <w:divBdr>
                    <w:top w:val="none" w:sz="0" w:space="0" w:color="auto"/>
                    <w:left w:val="none" w:sz="0" w:space="0" w:color="auto"/>
                    <w:bottom w:val="none" w:sz="0" w:space="0" w:color="auto"/>
                    <w:right w:val="none" w:sz="0" w:space="0" w:color="auto"/>
                  </w:divBdr>
                </w:div>
                <w:div w:id="1822382655">
                  <w:marLeft w:val="0"/>
                  <w:marRight w:val="0"/>
                  <w:marTop w:val="0"/>
                  <w:marBottom w:val="0"/>
                  <w:divBdr>
                    <w:top w:val="none" w:sz="0" w:space="0" w:color="auto"/>
                    <w:left w:val="none" w:sz="0" w:space="0" w:color="auto"/>
                    <w:bottom w:val="none" w:sz="0" w:space="0" w:color="auto"/>
                    <w:right w:val="none" w:sz="0" w:space="0" w:color="auto"/>
                  </w:divBdr>
                </w:div>
                <w:div w:id="1050691851">
                  <w:marLeft w:val="0"/>
                  <w:marRight w:val="0"/>
                  <w:marTop w:val="0"/>
                  <w:marBottom w:val="0"/>
                  <w:divBdr>
                    <w:top w:val="none" w:sz="0" w:space="0" w:color="auto"/>
                    <w:left w:val="none" w:sz="0" w:space="0" w:color="auto"/>
                    <w:bottom w:val="none" w:sz="0" w:space="0" w:color="auto"/>
                    <w:right w:val="none" w:sz="0" w:space="0" w:color="auto"/>
                  </w:divBdr>
                </w:div>
                <w:div w:id="1351495958">
                  <w:marLeft w:val="0"/>
                  <w:marRight w:val="0"/>
                  <w:marTop w:val="0"/>
                  <w:marBottom w:val="0"/>
                  <w:divBdr>
                    <w:top w:val="none" w:sz="0" w:space="0" w:color="auto"/>
                    <w:left w:val="none" w:sz="0" w:space="0" w:color="auto"/>
                    <w:bottom w:val="none" w:sz="0" w:space="0" w:color="auto"/>
                    <w:right w:val="none" w:sz="0" w:space="0" w:color="auto"/>
                  </w:divBdr>
                </w:div>
                <w:div w:id="954095042">
                  <w:marLeft w:val="0"/>
                  <w:marRight w:val="0"/>
                  <w:marTop w:val="0"/>
                  <w:marBottom w:val="0"/>
                  <w:divBdr>
                    <w:top w:val="none" w:sz="0" w:space="0" w:color="auto"/>
                    <w:left w:val="none" w:sz="0" w:space="0" w:color="auto"/>
                    <w:bottom w:val="none" w:sz="0" w:space="0" w:color="auto"/>
                    <w:right w:val="none" w:sz="0" w:space="0" w:color="auto"/>
                  </w:divBdr>
                </w:div>
                <w:div w:id="666054399">
                  <w:marLeft w:val="0"/>
                  <w:marRight w:val="0"/>
                  <w:marTop w:val="0"/>
                  <w:marBottom w:val="0"/>
                  <w:divBdr>
                    <w:top w:val="none" w:sz="0" w:space="0" w:color="auto"/>
                    <w:left w:val="none" w:sz="0" w:space="0" w:color="auto"/>
                    <w:bottom w:val="none" w:sz="0" w:space="0" w:color="auto"/>
                    <w:right w:val="none" w:sz="0" w:space="0" w:color="auto"/>
                  </w:divBdr>
                </w:div>
                <w:div w:id="169488065">
                  <w:marLeft w:val="0"/>
                  <w:marRight w:val="0"/>
                  <w:marTop w:val="0"/>
                  <w:marBottom w:val="0"/>
                  <w:divBdr>
                    <w:top w:val="none" w:sz="0" w:space="0" w:color="auto"/>
                    <w:left w:val="none" w:sz="0" w:space="0" w:color="auto"/>
                    <w:bottom w:val="none" w:sz="0" w:space="0" w:color="auto"/>
                    <w:right w:val="none" w:sz="0" w:space="0" w:color="auto"/>
                  </w:divBdr>
                </w:div>
                <w:div w:id="959412134">
                  <w:marLeft w:val="0"/>
                  <w:marRight w:val="0"/>
                  <w:marTop w:val="0"/>
                  <w:marBottom w:val="0"/>
                  <w:divBdr>
                    <w:top w:val="none" w:sz="0" w:space="0" w:color="auto"/>
                    <w:left w:val="none" w:sz="0" w:space="0" w:color="auto"/>
                    <w:bottom w:val="none" w:sz="0" w:space="0" w:color="auto"/>
                    <w:right w:val="none" w:sz="0" w:space="0" w:color="auto"/>
                  </w:divBdr>
                </w:div>
                <w:div w:id="1149244892">
                  <w:marLeft w:val="0"/>
                  <w:marRight w:val="0"/>
                  <w:marTop w:val="0"/>
                  <w:marBottom w:val="0"/>
                  <w:divBdr>
                    <w:top w:val="none" w:sz="0" w:space="0" w:color="auto"/>
                    <w:left w:val="none" w:sz="0" w:space="0" w:color="auto"/>
                    <w:bottom w:val="none" w:sz="0" w:space="0" w:color="auto"/>
                    <w:right w:val="none" w:sz="0" w:space="0" w:color="auto"/>
                  </w:divBdr>
                </w:div>
                <w:div w:id="672759804">
                  <w:marLeft w:val="0"/>
                  <w:marRight w:val="0"/>
                  <w:marTop w:val="0"/>
                  <w:marBottom w:val="0"/>
                  <w:divBdr>
                    <w:top w:val="none" w:sz="0" w:space="0" w:color="auto"/>
                    <w:left w:val="none" w:sz="0" w:space="0" w:color="auto"/>
                    <w:bottom w:val="none" w:sz="0" w:space="0" w:color="auto"/>
                    <w:right w:val="none" w:sz="0" w:space="0" w:color="auto"/>
                  </w:divBdr>
                </w:div>
                <w:div w:id="297423126">
                  <w:marLeft w:val="0"/>
                  <w:marRight w:val="0"/>
                  <w:marTop w:val="0"/>
                  <w:marBottom w:val="0"/>
                  <w:divBdr>
                    <w:top w:val="none" w:sz="0" w:space="0" w:color="auto"/>
                    <w:left w:val="none" w:sz="0" w:space="0" w:color="auto"/>
                    <w:bottom w:val="none" w:sz="0" w:space="0" w:color="auto"/>
                    <w:right w:val="none" w:sz="0" w:space="0" w:color="auto"/>
                  </w:divBdr>
                </w:div>
                <w:div w:id="1402022535">
                  <w:marLeft w:val="0"/>
                  <w:marRight w:val="0"/>
                  <w:marTop w:val="0"/>
                  <w:marBottom w:val="0"/>
                  <w:divBdr>
                    <w:top w:val="none" w:sz="0" w:space="0" w:color="auto"/>
                    <w:left w:val="none" w:sz="0" w:space="0" w:color="auto"/>
                    <w:bottom w:val="none" w:sz="0" w:space="0" w:color="auto"/>
                    <w:right w:val="none" w:sz="0" w:space="0" w:color="auto"/>
                  </w:divBdr>
                </w:div>
                <w:div w:id="242493038">
                  <w:marLeft w:val="0"/>
                  <w:marRight w:val="0"/>
                  <w:marTop w:val="0"/>
                  <w:marBottom w:val="0"/>
                  <w:divBdr>
                    <w:top w:val="none" w:sz="0" w:space="0" w:color="auto"/>
                    <w:left w:val="none" w:sz="0" w:space="0" w:color="auto"/>
                    <w:bottom w:val="none" w:sz="0" w:space="0" w:color="auto"/>
                    <w:right w:val="none" w:sz="0" w:space="0" w:color="auto"/>
                  </w:divBdr>
                </w:div>
                <w:div w:id="1616667386">
                  <w:marLeft w:val="0"/>
                  <w:marRight w:val="0"/>
                  <w:marTop w:val="0"/>
                  <w:marBottom w:val="0"/>
                  <w:divBdr>
                    <w:top w:val="none" w:sz="0" w:space="0" w:color="auto"/>
                    <w:left w:val="none" w:sz="0" w:space="0" w:color="auto"/>
                    <w:bottom w:val="none" w:sz="0" w:space="0" w:color="auto"/>
                    <w:right w:val="none" w:sz="0" w:space="0" w:color="auto"/>
                  </w:divBdr>
                </w:div>
                <w:div w:id="752699728">
                  <w:marLeft w:val="0"/>
                  <w:marRight w:val="0"/>
                  <w:marTop w:val="0"/>
                  <w:marBottom w:val="0"/>
                  <w:divBdr>
                    <w:top w:val="none" w:sz="0" w:space="0" w:color="auto"/>
                    <w:left w:val="none" w:sz="0" w:space="0" w:color="auto"/>
                    <w:bottom w:val="none" w:sz="0" w:space="0" w:color="auto"/>
                    <w:right w:val="none" w:sz="0" w:space="0" w:color="auto"/>
                  </w:divBdr>
                </w:div>
                <w:div w:id="60831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176521">
      <w:bodyDiv w:val="1"/>
      <w:marLeft w:val="0"/>
      <w:marRight w:val="0"/>
      <w:marTop w:val="0"/>
      <w:marBottom w:val="0"/>
      <w:divBdr>
        <w:top w:val="none" w:sz="0" w:space="0" w:color="auto"/>
        <w:left w:val="none" w:sz="0" w:space="0" w:color="auto"/>
        <w:bottom w:val="none" w:sz="0" w:space="0" w:color="auto"/>
        <w:right w:val="none" w:sz="0" w:space="0" w:color="auto"/>
      </w:divBdr>
    </w:div>
    <w:div w:id="2034724718">
      <w:bodyDiv w:val="1"/>
      <w:marLeft w:val="0"/>
      <w:marRight w:val="0"/>
      <w:marTop w:val="0"/>
      <w:marBottom w:val="0"/>
      <w:divBdr>
        <w:top w:val="none" w:sz="0" w:space="0" w:color="auto"/>
        <w:left w:val="none" w:sz="0" w:space="0" w:color="auto"/>
        <w:bottom w:val="none" w:sz="0" w:space="0" w:color="auto"/>
        <w:right w:val="none" w:sz="0" w:space="0" w:color="auto"/>
      </w:divBdr>
    </w:div>
    <w:div w:id="2039113640">
      <w:bodyDiv w:val="1"/>
      <w:marLeft w:val="0"/>
      <w:marRight w:val="0"/>
      <w:marTop w:val="0"/>
      <w:marBottom w:val="0"/>
      <w:divBdr>
        <w:top w:val="none" w:sz="0" w:space="0" w:color="auto"/>
        <w:left w:val="none" w:sz="0" w:space="0" w:color="auto"/>
        <w:bottom w:val="none" w:sz="0" w:space="0" w:color="auto"/>
        <w:right w:val="none" w:sz="0" w:space="0" w:color="auto"/>
      </w:divBdr>
    </w:div>
    <w:div w:id="2052343662">
      <w:bodyDiv w:val="1"/>
      <w:marLeft w:val="0"/>
      <w:marRight w:val="0"/>
      <w:marTop w:val="0"/>
      <w:marBottom w:val="0"/>
      <w:divBdr>
        <w:top w:val="none" w:sz="0" w:space="0" w:color="auto"/>
        <w:left w:val="none" w:sz="0" w:space="0" w:color="auto"/>
        <w:bottom w:val="none" w:sz="0" w:space="0" w:color="auto"/>
        <w:right w:val="none" w:sz="0" w:space="0" w:color="auto"/>
      </w:divBdr>
      <w:divsChild>
        <w:div w:id="605579778">
          <w:marLeft w:val="0"/>
          <w:marRight w:val="0"/>
          <w:marTop w:val="0"/>
          <w:marBottom w:val="44"/>
          <w:divBdr>
            <w:top w:val="none" w:sz="0" w:space="0" w:color="auto"/>
            <w:left w:val="none" w:sz="0" w:space="0" w:color="auto"/>
            <w:bottom w:val="none" w:sz="0" w:space="0" w:color="auto"/>
            <w:right w:val="none" w:sz="0" w:space="0" w:color="auto"/>
          </w:divBdr>
        </w:div>
      </w:divsChild>
    </w:div>
    <w:div w:id="2078356922">
      <w:bodyDiv w:val="1"/>
      <w:marLeft w:val="0"/>
      <w:marRight w:val="0"/>
      <w:marTop w:val="0"/>
      <w:marBottom w:val="0"/>
      <w:divBdr>
        <w:top w:val="none" w:sz="0" w:space="0" w:color="auto"/>
        <w:left w:val="none" w:sz="0" w:space="0" w:color="auto"/>
        <w:bottom w:val="none" w:sz="0" w:space="0" w:color="auto"/>
        <w:right w:val="none" w:sz="0" w:space="0" w:color="auto"/>
      </w:divBdr>
      <w:divsChild>
        <w:div w:id="1692296021">
          <w:marLeft w:val="0"/>
          <w:marRight w:val="0"/>
          <w:marTop w:val="0"/>
          <w:marBottom w:val="0"/>
          <w:divBdr>
            <w:top w:val="none" w:sz="0" w:space="0" w:color="auto"/>
            <w:left w:val="none" w:sz="0" w:space="0" w:color="auto"/>
            <w:bottom w:val="none" w:sz="0" w:space="0" w:color="auto"/>
            <w:right w:val="none" w:sz="0" w:space="0" w:color="auto"/>
          </w:divBdr>
          <w:divsChild>
            <w:div w:id="179123767">
              <w:marLeft w:val="0"/>
              <w:marRight w:val="0"/>
              <w:marTop w:val="0"/>
              <w:marBottom w:val="0"/>
              <w:divBdr>
                <w:top w:val="none" w:sz="0" w:space="0" w:color="auto"/>
                <w:left w:val="none" w:sz="0" w:space="0" w:color="auto"/>
                <w:bottom w:val="none" w:sz="0" w:space="0" w:color="auto"/>
                <w:right w:val="none" w:sz="0" w:space="0" w:color="auto"/>
              </w:divBdr>
              <w:divsChild>
                <w:div w:id="1819223556">
                  <w:marLeft w:val="0"/>
                  <w:marRight w:val="0"/>
                  <w:marTop w:val="0"/>
                  <w:marBottom w:val="0"/>
                  <w:divBdr>
                    <w:top w:val="none" w:sz="0" w:space="0" w:color="auto"/>
                    <w:left w:val="none" w:sz="0" w:space="0" w:color="auto"/>
                    <w:bottom w:val="none" w:sz="0" w:space="0" w:color="auto"/>
                    <w:right w:val="none" w:sz="0" w:space="0" w:color="auto"/>
                  </w:divBdr>
                  <w:divsChild>
                    <w:div w:id="90545191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2091583592">
      <w:bodyDiv w:val="1"/>
      <w:marLeft w:val="0"/>
      <w:marRight w:val="0"/>
      <w:marTop w:val="0"/>
      <w:marBottom w:val="0"/>
      <w:divBdr>
        <w:top w:val="none" w:sz="0" w:space="0" w:color="auto"/>
        <w:left w:val="none" w:sz="0" w:space="0" w:color="auto"/>
        <w:bottom w:val="none" w:sz="0" w:space="0" w:color="auto"/>
        <w:right w:val="none" w:sz="0" w:space="0" w:color="auto"/>
      </w:divBdr>
    </w:div>
    <w:div w:id="2092119397">
      <w:bodyDiv w:val="1"/>
      <w:marLeft w:val="0"/>
      <w:marRight w:val="0"/>
      <w:marTop w:val="0"/>
      <w:marBottom w:val="0"/>
      <w:divBdr>
        <w:top w:val="none" w:sz="0" w:space="0" w:color="auto"/>
        <w:left w:val="none" w:sz="0" w:space="0" w:color="auto"/>
        <w:bottom w:val="none" w:sz="0" w:space="0" w:color="auto"/>
        <w:right w:val="none" w:sz="0" w:space="0" w:color="auto"/>
      </w:divBdr>
      <w:divsChild>
        <w:div w:id="493766547">
          <w:marLeft w:val="0"/>
          <w:marRight w:val="0"/>
          <w:marTop w:val="0"/>
          <w:marBottom w:val="75"/>
          <w:divBdr>
            <w:top w:val="none" w:sz="0" w:space="0" w:color="auto"/>
            <w:left w:val="none" w:sz="0" w:space="0" w:color="auto"/>
            <w:bottom w:val="none" w:sz="0" w:space="0" w:color="auto"/>
            <w:right w:val="none" w:sz="0" w:space="0" w:color="auto"/>
          </w:divBdr>
        </w:div>
      </w:divsChild>
    </w:div>
    <w:div w:id="2096507657">
      <w:bodyDiv w:val="1"/>
      <w:marLeft w:val="0"/>
      <w:marRight w:val="0"/>
      <w:marTop w:val="0"/>
      <w:marBottom w:val="0"/>
      <w:divBdr>
        <w:top w:val="none" w:sz="0" w:space="0" w:color="auto"/>
        <w:left w:val="none" w:sz="0" w:space="0" w:color="auto"/>
        <w:bottom w:val="none" w:sz="0" w:space="0" w:color="auto"/>
        <w:right w:val="none" w:sz="0" w:space="0" w:color="auto"/>
      </w:divBdr>
    </w:div>
    <w:div w:id="2111655726">
      <w:bodyDiv w:val="1"/>
      <w:marLeft w:val="0"/>
      <w:marRight w:val="0"/>
      <w:marTop w:val="0"/>
      <w:marBottom w:val="0"/>
      <w:divBdr>
        <w:top w:val="none" w:sz="0" w:space="0" w:color="auto"/>
        <w:left w:val="none" w:sz="0" w:space="0" w:color="auto"/>
        <w:bottom w:val="none" w:sz="0" w:space="0" w:color="auto"/>
        <w:right w:val="none" w:sz="0" w:space="0" w:color="auto"/>
      </w:divBdr>
    </w:div>
    <w:div w:id="2120485378">
      <w:bodyDiv w:val="1"/>
      <w:marLeft w:val="0"/>
      <w:marRight w:val="0"/>
      <w:marTop w:val="0"/>
      <w:marBottom w:val="0"/>
      <w:divBdr>
        <w:top w:val="none" w:sz="0" w:space="0" w:color="auto"/>
        <w:left w:val="none" w:sz="0" w:space="0" w:color="auto"/>
        <w:bottom w:val="none" w:sz="0" w:space="0" w:color="auto"/>
        <w:right w:val="none" w:sz="0" w:space="0" w:color="auto"/>
      </w:divBdr>
    </w:div>
    <w:div w:id="2122794523">
      <w:bodyDiv w:val="1"/>
      <w:marLeft w:val="0"/>
      <w:marRight w:val="0"/>
      <w:marTop w:val="0"/>
      <w:marBottom w:val="0"/>
      <w:divBdr>
        <w:top w:val="none" w:sz="0" w:space="0" w:color="auto"/>
        <w:left w:val="none" w:sz="0" w:space="0" w:color="auto"/>
        <w:bottom w:val="none" w:sz="0" w:space="0" w:color="auto"/>
        <w:right w:val="none" w:sz="0" w:space="0" w:color="auto"/>
      </w:divBdr>
    </w:div>
    <w:div w:id="2145853297">
      <w:bodyDiv w:val="1"/>
      <w:marLeft w:val="0"/>
      <w:marRight w:val="0"/>
      <w:marTop w:val="0"/>
      <w:marBottom w:val="0"/>
      <w:divBdr>
        <w:top w:val="none" w:sz="0" w:space="0" w:color="auto"/>
        <w:left w:val="none" w:sz="0" w:space="0" w:color="auto"/>
        <w:bottom w:val="none" w:sz="0" w:space="0" w:color="auto"/>
        <w:right w:val="none" w:sz="0" w:space="0" w:color="auto"/>
      </w:divBdr>
      <w:divsChild>
        <w:div w:id="1247569103">
          <w:marLeft w:val="0"/>
          <w:marRight w:val="0"/>
          <w:marTop w:val="0"/>
          <w:marBottom w:val="44"/>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msdn.microsoft.com/en-us/library/ms132474(v=vs.80).aspx" TargetMode="External"/><Relationship Id="rId21" Type="http://schemas.openxmlformats.org/officeDocument/2006/relationships/hyperlink" Target="https://www.journaldev.com/2389/java-8-features-with-examples" TargetMode="External"/><Relationship Id="rId42" Type="http://schemas.openxmlformats.org/officeDocument/2006/relationships/hyperlink" Target="http://www.geeksforgeeks.org/remote-method-invocation-in-java/" TargetMode="External"/><Relationship Id="rId63" Type="http://schemas.openxmlformats.org/officeDocument/2006/relationships/hyperlink" Target="http://en.wikipedia.org/wiki/Livelock" TargetMode="External"/><Relationship Id="rId84" Type="http://schemas.openxmlformats.org/officeDocument/2006/relationships/hyperlink" Target="http://stackoverflow.com/questions/4506634/what-is-the-need-of-string-array-in-the-main-method-of-java" TargetMode="External"/><Relationship Id="rId138" Type="http://schemas.openxmlformats.org/officeDocument/2006/relationships/hyperlink" Target="http://javahungry.blogspot.com/2013/06/difference-between-equals-and-double-equals-method-with-example-java-collections-interview-question.html" TargetMode="External"/><Relationship Id="rId159" Type="http://schemas.openxmlformats.org/officeDocument/2006/relationships/theme" Target="theme/theme1.xml"/><Relationship Id="rId107" Type="http://schemas.openxmlformats.org/officeDocument/2006/relationships/image" Target="media/image25.png"/><Relationship Id="rId11" Type="http://schemas.openxmlformats.org/officeDocument/2006/relationships/image" Target="media/image3.png"/><Relationship Id="rId32" Type="http://schemas.openxmlformats.org/officeDocument/2006/relationships/hyperlink" Target="http://crunchify.com/category/java-tutorials/" TargetMode="External"/><Relationship Id="rId53" Type="http://schemas.openxmlformats.org/officeDocument/2006/relationships/image" Target="media/image12.gif"/><Relationship Id="rId74" Type="http://schemas.openxmlformats.org/officeDocument/2006/relationships/hyperlink" Target="http://www.webopedia.com/TERM/D/database.html" TargetMode="External"/><Relationship Id="rId128" Type="http://schemas.openxmlformats.org/officeDocument/2006/relationships/hyperlink" Target="http://unixwiz.net/techtips/sql-injection.html" TargetMode="External"/><Relationship Id="rId149" Type="http://schemas.openxmlformats.org/officeDocument/2006/relationships/hyperlink" Target="http://docs.oracle.com/javase/tutorial/reflect/member/ctorInstance.html" TargetMode="External"/><Relationship Id="rId5" Type="http://schemas.openxmlformats.org/officeDocument/2006/relationships/footnotes" Target="footnotes.xml"/><Relationship Id="rId95" Type="http://schemas.openxmlformats.org/officeDocument/2006/relationships/hyperlink" Target="http://javarevisited.blogspot.sg/2012/01/tomcat-javalangoutofmemoryerror-permgen.html" TargetMode="External"/><Relationship Id="rId22" Type="http://schemas.openxmlformats.org/officeDocument/2006/relationships/hyperlink" Target="https://www.journaldev.com/2389/java-8-features-with-examples" TargetMode="External"/><Relationship Id="rId43" Type="http://schemas.openxmlformats.org/officeDocument/2006/relationships/hyperlink" Target="https://stackoverflow.com/questions/9921676/what-does-class-mean-in-java" TargetMode="External"/><Relationship Id="rId64" Type="http://schemas.openxmlformats.org/officeDocument/2006/relationships/hyperlink" Target="http://en.wikipedia.org/wiki/Resource_starvation" TargetMode="External"/><Relationship Id="rId118" Type="http://schemas.openxmlformats.org/officeDocument/2006/relationships/hyperlink" Target="http://msdn.microsoft.com/en-us/library/system.collections.readonlycollectionbase(v=vs.80).aspx" TargetMode="External"/><Relationship Id="rId139" Type="http://schemas.openxmlformats.org/officeDocument/2006/relationships/hyperlink" Target="http://java67.blogspot.com/2013/06/how-get-method-of-hashmap-or-hashtable-works-internally.html" TargetMode="External"/><Relationship Id="rId80" Type="http://schemas.openxmlformats.org/officeDocument/2006/relationships/hyperlink" Target="http://searchsoa.techtarget.com/definition/Java" TargetMode="External"/><Relationship Id="rId85" Type="http://schemas.openxmlformats.org/officeDocument/2006/relationships/hyperlink" Target="http://www.allapplabs.com/interview_questions/java_interview_questions.htm" TargetMode="External"/><Relationship Id="rId150" Type="http://schemas.openxmlformats.org/officeDocument/2006/relationships/hyperlink" Target="https://docs.oracle.com/javase/8/docs/api/java/lang/reflect/Constructor.html" TargetMode="External"/><Relationship Id="rId155" Type="http://schemas.openxmlformats.org/officeDocument/2006/relationships/hyperlink" Target="https://github.com/rcarz/jira-client/blob/master/README.md" TargetMode="External"/><Relationship Id="rId12" Type="http://schemas.openxmlformats.org/officeDocument/2006/relationships/image" Target="media/image4.png"/><Relationship Id="rId17" Type="http://schemas.openxmlformats.org/officeDocument/2006/relationships/hyperlink" Target="https://www.journaldev.com/2389/java-8-features-with-examples" TargetMode="External"/><Relationship Id="rId33" Type="http://schemas.openxmlformats.org/officeDocument/2006/relationships/hyperlink" Target="http://crunchify.com/java-static-methods-variables-static-block-and-class-with-example/" TargetMode="External"/><Relationship Id="rId38" Type="http://schemas.openxmlformats.org/officeDocument/2006/relationships/hyperlink" Target="http://javarevisited.blogspot.sg/2011/06/noclassdeffounderror-exception-in.html" TargetMode="External"/><Relationship Id="rId59" Type="http://schemas.openxmlformats.org/officeDocument/2006/relationships/hyperlink" Target="http://javarevisited.blogspot.sg/2012/01/how-to-write-thread-safe-code-in-java.html" TargetMode="External"/><Relationship Id="rId103" Type="http://schemas.openxmlformats.org/officeDocument/2006/relationships/image" Target="media/image21.png"/><Relationship Id="rId108" Type="http://schemas.openxmlformats.org/officeDocument/2006/relationships/image" Target="media/image26.png"/><Relationship Id="rId124" Type="http://schemas.openxmlformats.org/officeDocument/2006/relationships/hyperlink" Target="http://quiz.geeksforgeeks.org/hashset-in-java/" TargetMode="External"/><Relationship Id="rId129" Type="http://schemas.openxmlformats.org/officeDocument/2006/relationships/hyperlink" Target="http://javarevisited.blogspot.com/2012/02/difference-between-instance-class-and.html" TargetMode="External"/><Relationship Id="rId54" Type="http://schemas.openxmlformats.org/officeDocument/2006/relationships/hyperlink" Target="http://stackoverflow.com/questions/15939002/protected-access-modifier-in-java" TargetMode="External"/><Relationship Id="rId70" Type="http://schemas.openxmlformats.org/officeDocument/2006/relationships/hyperlink" Target="http://www.webopedia.com/TERM/A/API.html" TargetMode="External"/><Relationship Id="rId75" Type="http://schemas.openxmlformats.org/officeDocument/2006/relationships/hyperlink" Target="http://www.webopedia.com/TERM/R/relational_database.html" TargetMode="External"/><Relationship Id="rId91" Type="http://schemas.openxmlformats.org/officeDocument/2006/relationships/image" Target="media/image14.png"/><Relationship Id="rId96" Type="http://schemas.openxmlformats.org/officeDocument/2006/relationships/hyperlink" Target="http://javarevisited.blogspot.sg/2011/09/javalangoutofmemoryerror-permgen-space.html" TargetMode="External"/><Relationship Id="rId140" Type="http://schemas.openxmlformats.org/officeDocument/2006/relationships/hyperlink" Target="http://java67.blogspot.com/2012/09/top-10-tricky-java-interview-questions-answers.html" TargetMode="External"/><Relationship Id="rId145"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www.journaldev.com/2389/java-8-features-with-examples" TargetMode="External"/><Relationship Id="rId28" Type="http://schemas.openxmlformats.org/officeDocument/2006/relationships/hyperlink" Target="https://beginnersbook.com/2013/04/java-checked-unchecked-exceptions-with-examples/" TargetMode="External"/><Relationship Id="rId49" Type="http://schemas.openxmlformats.org/officeDocument/2006/relationships/hyperlink" Target="http://way2java.com/packages/access-specifiers-accessibility-permissions-restrictions/" TargetMode="External"/><Relationship Id="rId114" Type="http://schemas.openxmlformats.org/officeDocument/2006/relationships/hyperlink" Target="http://msdn.microsoft.com/en-us/library/system.collections.hashtable(v=vs.80).aspx" TargetMode="External"/><Relationship Id="rId119" Type="http://schemas.openxmlformats.org/officeDocument/2006/relationships/hyperlink" Target="http://msdn.microsoft.com/en-us/library/7977ey2c(v=vs.80).aspx" TargetMode="External"/><Relationship Id="rId44" Type="http://schemas.openxmlformats.org/officeDocument/2006/relationships/hyperlink" Target="http://stackoverflow.com/questions/7226493/why-cant-an-interface-have-constructors-and-destructors" TargetMode="External"/><Relationship Id="rId60" Type="http://schemas.openxmlformats.org/officeDocument/2006/relationships/hyperlink" Target="http://stackoverflow.com/questions/6324085/what-is-thread-safe-in-java" TargetMode="External"/><Relationship Id="rId65" Type="http://schemas.openxmlformats.org/officeDocument/2006/relationships/hyperlink" Target="https://www.journaldev.com/122/java-concurrenthashmap-example-iterator" TargetMode="External"/><Relationship Id="rId81" Type="http://schemas.openxmlformats.org/officeDocument/2006/relationships/hyperlink" Target="http://searchsoa.techtarget.com/definition/object-oriented-programming" TargetMode="External"/><Relationship Id="rId86" Type="http://schemas.openxmlformats.org/officeDocument/2006/relationships/hyperlink" Target="http://www.geeksforgeeks.org/static-class-in-java/" TargetMode="External"/><Relationship Id="rId130" Type="http://schemas.openxmlformats.org/officeDocument/2006/relationships/hyperlink" Target="http://www.journaldev.com/2856/java-jvm-memory-model-and-garbage-collection-monitoring-tuning" TargetMode="External"/><Relationship Id="rId135" Type="http://schemas.openxmlformats.org/officeDocument/2006/relationships/image" Target="media/image31.jpeg"/><Relationship Id="rId151" Type="http://schemas.openxmlformats.org/officeDocument/2006/relationships/hyperlink" Target="https://docs.oracle.com/javase/8/docs/api/java/lang/reflect/package-summary.html" TargetMode="External"/><Relationship Id="rId156" Type="http://schemas.openxmlformats.org/officeDocument/2006/relationships/image" Target="media/image36.png"/><Relationship Id="rId13" Type="http://schemas.openxmlformats.org/officeDocument/2006/relationships/image" Target="media/image5.png"/><Relationship Id="rId18" Type="http://schemas.openxmlformats.org/officeDocument/2006/relationships/hyperlink" Target="https://www.journaldev.com/2389/java-8-features-with-examples" TargetMode="External"/><Relationship Id="rId39" Type="http://schemas.openxmlformats.org/officeDocument/2006/relationships/hyperlink" Target="https://stackoverflow.com/questions/7780406/why-can-other-methods-be-static-but-a-constructor-cannot" TargetMode="External"/><Relationship Id="rId109" Type="http://schemas.openxmlformats.org/officeDocument/2006/relationships/image" Target="media/image27.png"/><Relationship Id="rId34" Type="http://schemas.openxmlformats.org/officeDocument/2006/relationships/image" Target="media/image10.png"/><Relationship Id="rId50" Type="http://schemas.openxmlformats.org/officeDocument/2006/relationships/hyperlink" Target="http://en.wikipedia.org/wiki/Inter-process_communication" TargetMode="External"/><Relationship Id="rId55" Type="http://schemas.openxmlformats.org/officeDocument/2006/relationships/hyperlink" Target="http://stackoverflow.com/questions/279507/what-is-meant-by-immutable" TargetMode="External"/><Relationship Id="rId76" Type="http://schemas.openxmlformats.org/officeDocument/2006/relationships/hyperlink" Target="http://www.webopedia.com/TERM/P/platform.html" TargetMode="External"/><Relationship Id="rId97" Type="http://schemas.openxmlformats.org/officeDocument/2006/relationships/hyperlink" Target="http://java67.blogspot.sg/2012/08/what-is-noclassdeffounderror-in-java.html" TargetMode="External"/><Relationship Id="rId104" Type="http://schemas.openxmlformats.org/officeDocument/2006/relationships/image" Target="media/image22.png"/><Relationship Id="rId120" Type="http://schemas.openxmlformats.org/officeDocument/2006/relationships/hyperlink" Target="http://msdn.microsoft.com/en-us/library/3278tedw(v=vs.80).aspx" TargetMode="External"/><Relationship Id="rId125" Type="http://schemas.openxmlformats.org/officeDocument/2006/relationships/hyperlink" Target="https://www.geeksforgeeks.org/hashmap-treemap-java/" TargetMode="External"/><Relationship Id="rId141" Type="http://schemas.openxmlformats.org/officeDocument/2006/relationships/hyperlink" Target="http://www.amazon.com/Data-Structures-Algorithm-Analysis-Edition/dp/0132576279?tag=javamysqlanta-20" TargetMode="External"/><Relationship Id="rId146" Type="http://schemas.openxmlformats.org/officeDocument/2006/relationships/hyperlink" Target="http://docs.oracle.com/javase/7/docs/api/java/util/Iterator.html" TargetMode="External"/><Relationship Id="rId7" Type="http://schemas.openxmlformats.org/officeDocument/2006/relationships/hyperlink" Target="https://dzone.com/articles/why-should-i-write-getters-and-setters" TargetMode="External"/><Relationship Id="rId71" Type="http://schemas.openxmlformats.org/officeDocument/2006/relationships/hyperlink" Target="http://www.webopedia.com/TERM/P/program.html" TargetMode="External"/><Relationship Id="rId92" Type="http://schemas.openxmlformats.org/officeDocument/2006/relationships/hyperlink" Target="http://www.javatpoint.com/opr/test.jsp?filename=Testimmutablestring" TargetMode="External"/><Relationship Id="rId2" Type="http://schemas.openxmlformats.org/officeDocument/2006/relationships/styles" Target="styles.xml"/><Relationship Id="rId29" Type="http://schemas.openxmlformats.org/officeDocument/2006/relationships/hyperlink" Target="http://javaconceptoftheday.com/how-hashset-works-internally-in-java/" TargetMode="External"/><Relationship Id="rId24" Type="http://schemas.openxmlformats.org/officeDocument/2006/relationships/hyperlink" Target="https://www.journaldev.com/2389/java-8-features-with-examples" TargetMode="External"/><Relationship Id="rId40" Type="http://schemas.openxmlformats.org/officeDocument/2006/relationships/hyperlink" Target="http://www.geeksforgeeks.org/object-class-in-java/" TargetMode="External"/><Relationship Id="rId45" Type="http://schemas.openxmlformats.org/officeDocument/2006/relationships/hyperlink" Target="http://www.allapplabs.com/interview_questions/java_interview_questions_2.htm" TargetMode="External"/><Relationship Id="rId66" Type="http://schemas.openxmlformats.org/officeDocument/2006/relationships/hyperlink" Target="http://searchsoa.techtarget.com/definition/Java" TargetMode="External"/><Relationship Id="rId87" Type="http://schemas.openxmlformats.org/officeDocument/2006/relationships/hyperlink" Target="http://www.geeksforgeeks.org/can-we-overload-or-override-static-methods-in-java/" TargetMode="External"/><Relationship Id="rId110" Type="http://schemas.openxmlformats.org/officeDocument/2006/relationships/hyperlink" Target="http://www.programcreek.com/2013/03/hashset-vs-treeset-vs-linkedhashset/" TargetMode="External"/><Relationship Id="rId115" Type="http://schemas.openxmlformats.org/officeDocument/2006/relationships/hyperlink" Target="http://msdn.microsoft.com/en-us/library/ms132397(v=vs.80).aspx" TargetMode="External"/><Relationship Id="rId131" Type="http://schemas.openxmlformats.org/officeDocument/2006/relationships/image" Target="media/image28.png"/><Relationship Id="rId136" Type="http://schemas.openxmlformats.org/officeDocument/2006/relationships/hyperlink" Target="http://javahungry.blogspot.com/2013/06/object-class-and-methods-in-java-example-explanation.html" TargetMode="External"/><Relationship Id="rId157" Type="http://schemas.openxmlformats.org/officeDocument/2006/relationships/footer" Target="footer1.xml"/><Relationship Id="rId61" Type="http://schemas.openxmlformats.org/officeDocument/2006/relationships/hyperlink" Target="http://en.wikipedia.org/wiki/Race_condition" TargetMode="External"/><Relationship Id="rId82" Type="http://schemas.openxmlformats.org/officeDocument/2006/relationships/hyperlink" Target="http://stackoverflow.com/questions/2801878/implemeting-2-interfaces-in-a-class-with-same-method-which-interface-method-is-o" TargetMode="External"/><Relationship Id="rId152" Type="http://schemas.openxmlformats.org/officeDocument/2006/relationships/hyperlink" Target="http://docs.oracle.com/javase/tutorial/reflect/index.html" TargetMode="External"/><Relationship Id="rId19" Type="http://schemas.openxmlformats.org/officeDocument/2006/relationships/hyperlink" Target="https://www.journaldev.com/2389/java-8-features-with-examples" TargetMode="External"/><Relationship Id="rId14" Type="http://schemas.openxmlformats.org/officeDocument/2006/relationships/image" Target="media/image6.png"/><Relationship Id="rId30" Type="http://schemas.openxmlformats.org/officeDocument/2006/relationships/hyperlink" Target="https://stackoverflow.com/questions/3406703/whats-the-meaning-of-system-out-println-in-java" TargetMode="External"/><Relationship Id="rId35" Type="http://schemas.openxmlformats.org/officeDocument/2006/relationships/hyperlink" Target="http://docs.oracle.com/javase/8/docs/api/java/util/Collection.html" TargetMode="External"/><Relationship Id="rId56" Type="http://schemas.openxmlformats.org/officeDocument/2006/relationships/hyperlink" Target="http://www.blogger.com/goog_1642539054" TargetMode="External"/><Relationship Id="rId77" Type="http://schemas.openxmlformats.org/officeDocument/2006/relationships/hyperlink" Target="http://www.webopedia.com/TERM/D/database_management_system_DBMS.html" TargetMode="External"/><Relationship Id="rId100" Type="http://schemas.openxmlformats.org/officeDocument/2006/relationships/image" Target="media/image18.png"/><Relationship Id="rId105" Type="http://schemas.openxmlformats.org/officeDocument/2006/relationships/image" Target="media/image23.png"/><Relationship Id="rId126" Type="http://schemas.openxmlformats.org/officeDocument/2006/relationships/hyperlink" Target="https://stackoverflow.com/questions/2467125/reusing-a-preparedstatement-multiple-times" TargetMode="External"/><Relationship Id="rId147" Type="http://schemas.openxmlformats.org/officeDocument/2006/relationships/hyperlink" Target="http://docs.oracle.com/javase/7/docs/api/java/util/Iterator.html" TargetMode="External"/><Relationship Id="rId8" Type="http://schemas.openxmlformats.org/officeDocument/2006/relationships/image" Target="media/image1.png"/><Relationship Id="rId51" Type="http://schemas.openxmlformats.org/officeDocument/2006/relationships/hyperlink" Target="http://programmers.stackexchange.com/questions/190918/why-java-does-not-support-private-protected-inheritance-like-c" TargetMode="External"/><Relationship Id="rId72" Type="http://schemas.openxmlformats.org/officeDocument/2006/relationships/hyperlink" Target="http://www.webopedia.com/TERM/S/SQL.html" TargetMode="External"/><Relationship Id="rId93" Type="http://schemas.openxmlformats.org/officeDocument/2006/relationships/image" Target="media/image15.png"/><Relationship Id="rId98" Type="http://schemas.openxmlformats.org/officeDocument/2006/relationships/hyperlink" Target="http://java67.blogspot.sg/2012/10/how-to-fix-javalangunsupportedclassversionerror-major-minor-version-49-50-51.html" TargetMode="External"/><Relationship Id="rId121" Type="http://schemas.openxmlformats.org/officeDocument/2006/relationships/hyperlink" Target="http://msdn.microsoft.com/en-us/library/ms132319(v=vs.80).aspx" TargetMode="External"/><Relationship Id="rId142" Type="http://schemas.openxmlformats.org/officeDocument/2006/relationships/image" Target="media/image33.png"/><Relationship Id="rId3" Type="http://schemas.openxmlformats.org/officeDocument/2006/relationships/settings" Target="settings.xml"/><Relationship Id="rId25" Type="http://schemas.openxmlformats.org/officeDocument/2006/relationships/hyperlink" Target="https://www.journaldev.com/2389/java-8-features-with-examples" TargetMode="External"/><Relationship Id="rId46" Type="http://schemas.openxmlformats.org/officeDocument/2006/relationships/hyperlink" Target="http://en.wikipedia.org/wiki/Constant_interface" TargetMode="External"/><Relationship Id="rId67" Type="http://schemas.openxmlformats.org/officeDocument/2006/relationships/hyperlink" Target="http://searchsoa.techtarget.com/definition/applet" TargetMode="External"/><Relationship Id="rId116" Type="http://schemas.openxmlformats.org/officeDocument/2006/relationships/hyperlink" Target="http://msdn.microsoft.com/en-us/library/system.collections.collectionbase(v=vs.80).aspx" TargetMode="External"/><Relationship Id="rId137" Type="http://schemas.openxmlformats.org/officeDocument/2006/relationships/image" Target="media/image32.jpeg"/><Relationship Id="rId158" Type="http://schemas.openxmlformats.org/officeDocument/2006/relationships/fontTable" Target="fontTable.xml"/><Relationship Id="rId20" Type="http://schemas.openxmlformats.org/officeDocument/2006/relationships/hyperlink" Target="https://www.journaldev.com/2389/java-8-features-with-examples" TargetMode="External"/><Relationship Id="rId41" Type="http://schemas.openxmlformats.org/officeDocument/2006/relationships/hyperlink" Target="http://quiz.geeksforgeeks.org/serialization-in-java/" TargetMode="External"/><Relationship Id="rId62" Type="http://schemas.openxmlformats.org/officeDocument/2006/relationships/hyperlink" Target="http://en.wikipedia.org/wiki/Deadlock" TargetMode="External"/><Relationship Id="rId83" Type="http://schemas.openxmlformats.org/officeDocument/2006/relationships/hyperlink" Target="http://stackoverflow.com/questions/3406703/whats-the-meaning-of-system-out-println-in-java" TargetMode="External"/><Relationship Id="rId88" Type="http://schemas.openxmlformats.org/officeDocument/2006/relationships/hyperlink" Target="http://stackoverflow.com/questions/2430756/why-are-interface-variables-static-and-final-by-default" TargetMode="External"/><Relationship Id="rId111" Type="http://schemas.openxmlformats.org/officeDocument/2006/relationships/hyperlink" Target="http://msdn.microsoft.com/en-us/library/6sh2ey19(v=vs.80).aspx" TargetMode="External"/><Relationship Id="rId132" Type="http://schemas.openxmlformats.org/officeDocument/2006/relationships/hyperlink" Target="https://www.geeksforgeeks.org/garbage-collection-java/" TargetMode="External"/><Relationship Id="rId153" Type="http://schemas.openxmlformats.org/officeDocument/2006/relationships/hyperlink" Target="http://www.ultimatitsolution.in/p/what-is-queue-explain-types-of-queue.html" TargetMode="External"/><Relationship Id="rId15" Type="http://schemas.openxmlformats.org/officeDocument/2006/relationships/image" Target="media/image7.png"/><Relationship Id="rId36" Type="http://schemas.openxmlformats.org/officeDocument/2006/relationships/hyperlink" Target="http://docs.oracle.com/javase/8/docs/api/java/util/Collections.html" TargetMode="External"/><Relationship Id="rId57" Type="http://schemas.openxmlformats.org/officeDocument/2006/relationships/hyperlink" Target="http://javarevisited.blogspot.sg/2011/04/synchronization-in-java-synchronized.html" TargetMode="External"/><Relationship Id="rId106" Type="http://schemas.openxmlformats.org/officeDocument/2006/relationships/image" Target="media/image24.png"/><Relationship Id="rId127" Type="http://schemas.openxmlformats.org/officeDocument/2006/relationships/hyperlink" Target="http://en.wikipedia.org/wiki/SQL_injection" TargetMode="External"/><Relationship Id="rId10" Type="http://schemas.openxmlformats.org/officeDocument/2006/relationships/hyperlink" Target="https://stackoverflow.com/questions/2748910/how-is-java-platform-independent-when-it-needs-a-jvm-to-run" TargetMode="External"/><Relationship Id="rId31" Type="http://schemas.openxmlformats.org/officeDocument/2006/relationships/hyperlink" Target="https://stackoverflow.com/questions/1036754/difference-between-wait-and-sleep" TargetMode="External"/><Relationship Id="rId52" Type="http://schemas.openxmlformats.org/officeDocument/2006/relationships/hyperlink" Target="http://www.java2novice.com/java_constructor_examples/constructor_chaining/" TargetMode="External"/><Relationship Id="rId73" Type="http://schemas.openxmlformats.org/officeDocument/2006/relationships/hyperlink" Target="http://www.webopedia.com/TERM/S/statement.html" TargetMode="External"/><Relationship Id="rId78" Type="http://schemas.openxmlformats.org/officeDocument/2006/relationships/hyperlink" Target="http://www.webopedia.com/TERM/O/ODBC.html" TargetMode="External"/><Relationship Id="rId94" Type="http://schemas.openxmlformats.org/officeDocument/2006/relationships/image" Target="media/image16.png"/><Relationship Id="rId99" Type="http://schemas.openxmlformats.org/officeDocument/2006/relationships/image" Target="media/image17.png"/><Relationship Id="rId101" Type="http://schemas.openxmlformats.org/officeDocument/2006/relationships/image" Target="media/image19.png"/><Relationship Id="rId122" Type="http://schemas.openxmlformats.org/officeDocument/2006/relationships/hyperlink" Target="http://www.vishwamohan.com/post/2007/07/08/Speed-Test-Generic-List-vs-ArrayList.aspx" TargetMode="External"/><Relationship Id="rId143" Type="http://schemas.openxmlformats.org/officeDocument/2006/relationships/hyperlink" Target="http://www.javatpoint.com/internal-details-of-jvm" TargetMode="External"/><Relationship Id="rId148" Type="http://schemas.openxmlformats.org/officeDocument/2006/relationships/hyperlink" Target="http://docs.oracle.com/javase/8/docs/api/java/lang/Class.html" TargetMode="External"/><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9.png"/><Relationship Id="rId47" Type="http://schemas.openxmlformats.org/officeDocument/2006/relationships/image" Target="media/image11.png"/><Relationship Id="rId68" Type="http://schemas.openxmlformats.org/officeDocument/2006/relationships/hyperlink" Target="http://searchcio-midmarket.techtarget.com/definition/operating-system" TargetMode="External"/><Relationship Id="rId89" Type="http://schemas.openxmlformats.org/officeDocument/2006/relationships/image" Target="media/image13.png"/><Relationship Id="rId112" Type="http://schemas.openxmlformats.org/officeDocument/2006/relationships/hyperlink" Target="http://msdn.microsoft.com/en-us/library/system.collections.arraylist(v=vs.80).aspx" TargetMode="External"/><Relationship Id="rId133" Type="http://schemas.openxmlformats.org/officeDocument/2006/relationships/image" Target="media/image29.png"/><Relationship Id="rId154" Type="http://schemas.openxmlformats.org/officeDocument/2006/relationships/hyperlink" Target="https://stackoverflow.com/questions/27684899/how-to-integrate-jira-with-selenium-webdriver" TargetMode="External"/><Relationship Id="rId16" Type="http://schemas.openxmlformats.org/officeDocument/2006/relationships/image" Target="media/image8.png"/><Relationship Id="rId37" Type="http://schemas.openxmlformats.org/officeDocument/2006/relationships/hyperlink" Target="https://docs.oracle.com/javase/8/docs/technotes/guides/collections/overview.html" TargetMode="External"/><Relationship Id="rId58" Type="http://schemas.openxmlformats.org/officeDocument/2006/relationships/hyperlink" Target="http://javarevisited.blogspot.sg/2010/10/why-string-is-immutable-in-java.html" TargetMode="External"/><Relationship Id="rId79" Type="http://schemas.openxmlformats.org/officeDocument/2006/relationships/hyperlink" Target="http://searchsoftwarequality.techtarget.com/definition/application" TargetMode="External"/><Relationship Id="rId102" Type="http://schemas.openxmlformats.org/officeDocument/2006/relationships/image" Target="media/image20.png"/><Relationship Id="rId123" Type="http://schemas.openxmlformats.org/officeDocument/2006/relationships/hyperlink" Target="http://quiz.geeksforgeeks.org/hashset-in-java/" TargetMode="External"/><Relationship Id="rId144" Type="http://schemas.openxmlformats.org/officeDocument/2006/relationships/image" Target="media/image34.png"/><Relationship Id="rId90" Type="http://schemas.openxmlformats.org/officeDocument/2006/relationships/hyperlink" Target="https://www.youtube.com/watch?v=aaWtYyqm8pI" TargetMode="External"/><Relationship Id="rId27" Type="http://schemas.openxmlformats.org/officeDocument/2006/relationships/hyperlink" Target="https://beginnersbook.com/2013/04/java-checked-unchecked-exceptions-with-examples/" TargetMode="External"/><Relationship Id="rId48" Type="http://schemas.openxmlformats.org/officeDocument/2006/relationships/oleObject" Target="embeddings/oleObject1.bin"/><Relationship Id="rId69" Type="http://schemas.openxmlformats.org/officeDocument/2006/relationships/hyperlink" Target="http://www.webopedia.com/TERM/J/Java.html" TargetMode="External"/><Relationship Id="rId113" Type="http://schemas.openxmlformats.org/officeDocument/2006/relationships/hyperlink" Target="http://msdn.microsoft.com/en-us/library/xfhwa508(v=vs.80).aspx" TargetMode="External"/><Relationship Id="rId134"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57386</TotalTime>
  <Pages>126</Pages>
  <Words>26707</Words>
  <Characters>152234</Characters>
  <Application>Microsoft Office Word</Application>
  <DocSecurity>0</DocSecurity>
  <Lines>1268</Lines>
  <Paragraphs>357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178584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Ram Niwas Sahu</cp:lastModifiedBy>
  <cp:revision>634</cp:revision>
  <dcterms:created xsi:type="dcterms:W3CDTF">2017-01-05T06:27:00Z</dcterms:created>
  <dcterms:modified xsi:type="dcterms:W3CDTF">2019-01-07T20:36:00Z</dcterms:modified>
</cp:coreProperties>
</file>